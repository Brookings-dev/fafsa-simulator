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27B9F9C1" w:rsidP="1709819F" w:rsidRDefault="27B9F9C1" w14:paraId="194D4B84" w14:textId="3AA7F781">
      <w:pPr>
        <w:pStyle w:val="Normal"/>
        <w:bidi w:val="0"/>
        <w:spacing w:before="0" w:beforeAutospacing="off" w:after="0" w:afterAutospacing="off" w:line="259" w:lineRule="auto"/>
        <w:ind w:left="0" w:right="0"/>
        <w:jc w:val="center"/>
      </w:pPr>
      <w:commentRangeStart w:id="1695437172"/>
      <w:commentRangeStart w:id="1072934131"/>
      <w:r w:rsidR="27B9F9C1">
        <w:rPr/>
        <w:t xml:space="preserve">Audible Reckoning: </w:t>
      </w:r>
      <w:r w:rsidR="1844D076">
        <w:rPr/>
        <w:t xml:space="preserve">The Role of Political Podcasters in </w:t>
      </w:r>
      <w:r w:rsidR="497BBC75">
        <w:rPr/>
        <w:t xml:space="preserve">Perpetuating </w:t>
      </w:r>
      <w:r w:rsidR="1844D076">
        <w:rPr/>
        <w:t>Post-Truth Politics</w:t>
      </w:r>
      <w:commentRangeEnd w:id="1695437172"/>
      <w:r>
        <w:rPr>
          <w:rStyle w:val="CommentReference"/>
        </w:rPr>
        <w:commentReference w:id="1695437172"/>
      </w:r>
      <w:commentRangeEnd w:id="1072934131"/>
      <w:r>
        <w:rPr>
          <w:rStyle w:val="CommentReference"/>
        </w:rPr>
        <w:commentReference w:id="1072934131"/>
      </w:r>
    </w:p>
    <w:p w:rsidR="1B65643D" w:rsidP="1B65643D" w:rsidRDefault="65887F67" w14:paraId="34CB8550" w14:textId="436D4EF5">
      <w:r>
        <w:t xml:space="preserve"> </w:t>
      </w:r>
    </w:p>
    <w:p w:rsidR="564499D8" w:rsidP="1709819F" w:rsidRDefault="052027D2" w14:paraId="22EF60DE" w14:textId="4013A7A8">
      <w:pPr>
        <w:pStyle w:val="Normal"/>
        <w:spacing w:line="259" w:lineRule="auto"/>
        <w:rPr>
          <w:rFonts w:ascii="Calibri" w:hAnsi="Calibri" w:eastAsia="Calibri" w:cs="Calibri"/>
          <w:color w:val="000000" w:themeColor="text1" w:themeTint="FF" w:themeShade="FF"/>
        </w:rPr>
      </w:pPr>
      <w:r w:rsidRPr="56F860AB" w:rsidR="5F807022">
        <w:rPr>
          <w:rFonts w:ascii="Calibri" w:hAnsi="Calibri" w:eastAsia="Calibri" w:cs="Calibri"/>
          <w:color w:val="000000" w:themeColor="text1"/>
        </w:rPr>
        <w:t xml:space="preserve">In February 2021, </w:t>
      </w:r>
      <w:r w:rsidRPr="56F860AB" w:rsidR="6D8C66A4">
        <w:rPr>
          <w:rFonts w:ascii="Calibri" w:hAnsi="Calibri" w:eastAsia="Calibri" w:cs="Calibri"/>
          <w:color w:val="000000" w:themeColor="text1"/>
        </w:rPr>
        <w:t xml:space="preserve">Texas </w:t>
      </w:r>
      <w:r w:rsidRPr="56F860AB" w:rsidR="5F807022">
        <w:rPr>
          <w:rFonts w:ascii="Calibri" w:hAnsi="Calibri" w:eastAsia="Calibri" w:cs="Calibri"/>
          <w:color w:val="000000" w:themeColor="text1"/>
        </w:rPr>
        <w:t xml:space="preserve">Sen</w:t>
      </w:r>
      <w:r w:rsidRPr="56F860AB" w:rsidR="2729AA11">
        <w:rPr>
          <w:rFonts w:ascii="Calibri" w:hAnsi="Calibri" w:eastAsia="Calibri" w:cs="Calibri"/>
          <w:color w:val="000000" w:themeColor="text1"/>
        </w:rPr>
        <w:t xml:space="preserve">ator</w:t>
      </w:r>
      <w:r w:rsidRPr="56F860AB" w:rsidR="5F807022">
        <w:rPr>
          <w:rFonts w:ascii="Calibri" w:hAnsi="Calibri" w:eastAsia="Calibri" w:cs="Calibri"/>
          <w:color w:val="000000" w:themeColor="text1"/>
        </w:rPr>
        <w:t xml:space="preserve"> Ted Cruz and his co-host Michael Knowles</w:t>
      </w:r>
      <w:r w:rsidRPr="56F860AB" w:rsidR="67FD8D6A">
        <w:rPr>
          <w:rFonts w:ascii="Calibri" w:hAnsi="Calibri" w:eastAsia="Calibri" w:cs="Calibri"/>
          <w:color w:val="000000" w:themeColor="text1"/>
        </w:rPr>
        <w:t xml:space="preserve">, a </w:t>
      </w:r>
      <w:r w:rsidRPr="1709819F" w:rsidR="799EEBCB">
        <w:rPr>
          <w:rFonts w:ascii="Calibri" w:hAnsi="Calibri" w:eastAsia="Calibri" w:cs="Calibri"/>
          <w:i w:val="1"/>
          <w:iCs w:val="1"/>
          <w:color w:val="000000" w:themeColor="text1"/>
        </w:rPr>
        <w:t xml:space="preserve">D</w:t>
      </w:r>
      <w:r w:rsidRPr="1709819F" w:rsidR="799EEBCB">
        <w:rPr>
          <w:rFonts w:ascii="Calibri" w:hAnsi="Calibri" w:eastAsia="Calibri" w:cs="Calibri"/>
          <w:i w:val="1"/>
          <w:iCs w:val="1"/>
          <w:color w:val="000000" w:themeColor="text1"/>
        </w:rPr>
        <w:t xml:space="preserve">aily Wire</w:t>
      </w:r>
      <w:r w:rsidRPr="56F860AB" w:rsidR="799EEBCB">
        <w:rPr>
          <w:rFonts w:ascii="Calibri" w:hAnsi="Calibri" w:eastAsia="Calibri" w:cs="Calibri"/>
          <w:color w:val="000000" w:themeColor="text1"/>
        </w:rPr>
        <w:t xml:space="preserve"> commentator, </w:t>
      </w:r>
      <w:r w:rsidRPr="56F860AB" w:rsidR="5F807022">
        <w:rPr>
          <w:rFonts w:ascii="Calibri" w:hAnsi="Calibri" w:eastAsia="Calibri" w:cs="Calibri"/>
        </w:rPr>
        <w:t>record</w:t>
      </w:r>
      <w:r w:rsidRPr="56F860AB" w:rsidR="63974E6C">
        <w:rPr>
          <w:rFonts w:ascii="Calibri" w:hAnsi="Calibri" w:eastAsia="Calibri" w:cs="Calibri"/>
        </w:rPr>
        <w:t xml:space="preserve">ed</w:t>
      </w:r>
      <w:r w:rsidRPr="56F860AB" w:rsidR="63974E6C">
        <w:rPr>
          <w:rFonts w:ascii="Calibri" w:hAnsi="Calibri" w:eastAsia="Calibri" w:cs="Calibri"/>
        </w:rPr>
        <w:t xml:space="preserve"> </w:t>
      </w:r>
      <w:r w:rsidRPr="56F860AB" w:rsidR="5F807022">
        <w:rPr>
          <w:rFonts w:ascii="Calibri" w:hAnsi="Calibri" w:eastAsia="Calibri" w:cs="Calibri"/>
        </w:rPr>
        <w:t>a</w:t>
      </w:r>
      <w:r w:rsidRPr="56F860AB" w:rsidR="5F807022">
        <w:rPr>
          <w:rFonts w:ascii="Calibri" w:hAnsi="Calibri" w:eastAsia="Calibri" w:cs="Calibri"/>
        </w:rPr>
        <w:t xml:space="preserve"> live episode</w:t>
      </w:r>
      <w:r w:rsidRPr="56F860AB" w:rsidR="5F807022">
        <w:rPr>
          <w:rFonts w:ascii="Calibri" w:hAnsi="Calibri" w:eastAsia="Calibri" w:cs="Calibri"/>
          <w:color w:val="000000" w:themeColor="text1"/>
        </w:rPr>
        <w:t xml:space="preserve"> </w:t>
      </w:r>
      <w:r w:rsidRPr="56F860AB" w:rsidR="01BED96C">
        <w:rPr>
          <w:rFonts w:ascii="Calibri" w:hAnsi="Calibri" w:eastAsia="Calibri" w:cs="Calibri"/>
          <w:color w:val="000000" w:themeColor="text1"/>
        </w:rPr>
        <w:t xml:space="preserve">of </w:t>
      </w:r>
      <w:r w:rsidRPr="1709819F" w:rsidR="01BED96C">
        <w:rPr>
          <w:rFonts w:ascii="Calibri" w:hAnsi="Calibri" w:eastAsia="Calibri" w:cs="Calibri"/>
          <w:i w:val="1"/>
          <w:iCs w:val="1"/>
          <w:color w:val="000000" w:themeColor="text1"/>
        </w:rPr>
        <w:t xml:space="preserve">The Verdict with Ted Cruz</w:t>
      </w:r>
      <w:r w:rsidRPr="1709819F" w:rsidR="68657F91">
        <w:rPr>
          <w:rFonts w:ascii="Calibri" w:hAnsi="Calibri" w:eastAsia="Calibri" w:cs="Calibri"/>
          <w:i w:val="0"/>
          <w:iCs w:val="0"/>
          <w:color w:val="000000" w:themeColor="text1"/>
        </w:rPr>
        <w:t xml:space="preserve"> podcast</w:t>
      </w:r>
      <w:r w:rsidRPr="1709819F" w:rsidR="01BED96C">
        <w:rPr>
          <w:rFonts w:ascii="Calibri" w:hAnsi="Calibri" w:eastAsia="Calibri" w:cs="Calibri"/>
          <w:i w:val="1"/>
          <w:iCs w:val="1"/>
          <w:color w:val="000000" w:themeColor="text1"/>
        </w:rPr>
        <w:t xml:space="preserve">.</w:t>
      </w:r>
      <w:r w:rsidRPr="56F860AB">
        <w:rPr>
          <w:rStyle w:val="FootnoteReference"/>
          <w:rFonts w:ascii="Calibri" w:hAnsi="Calibri" w:eastAsia="Calibri" w:cs="Calibri"/>
          <w:color w:val="000000" w:themeColor="text1" w:themeTint="FF" w:themeShade="FF"/>
        </w:rPr>
        <w:footnoteReference w:id="15939"/>
      </w:r>
      <w:r w:rsidRPr="1709819F" w:rsidR="01BED96C">
        <w:rPr>
          <w:rFonts w:ascii="Calibri" w:hAnsi="Calibri" w:eastAsia="Calibri" w:cs="Calibri"/>
          <w:i w:val="1"/>
          <w:iCs w:val="1"/>
          <w:color w:val="000000" w:themeColor="text1"/>
        </w:rPr>
        <w:t xml:space="preserve"> </w:t>
      </w:r>
      <w:r w:rsidRPr="1709819F" w:rsidR="30C0E12B">
        <w:rPr>
          <w:rFonts w:ascii="Calibri" w:hAnsi="Calibri" w:eastAsia="Calibri" w:cs="Calibri"/>
          <w:i w:val="0"/>
          <w:iCs w:val="0"/>
          <w:color w:val="000000" w:themeColor="text1"/>
        </w:rPr>
        <w:t xml:space="preserve">In conversation a</w:t>
      </w:r>
      <w:r w:rsidRPr="1709819F" w:rsidR="740CFF4E">
        <w:rPr>
          <w:rFonts w:ascii="Calibri" w:hAnsi="Calibri" w:eastAsia="Calibri" w:cs="Calibri"/>
          <w:i w:val="0"/>
          <w:iCs w:val="0"/>
          <w:color w:val="000000" w:themeColor="text1"/>
        </w:rPr>
        <w:t xml:space="preserve">bout </w:t>
      </w:r>
      <w:r w:rsidRPr="1709819F" w:rsidR="01BED96C">
        <w:rPr>
          <w:rFonts w:ascii="Calibri" w:hAnsi="Calibri" w:eastAsia="Calibri" w:cs="Calibri"/>
          <w:i w:val="0"/>
          <w:iCs w:val="0"/>
          <w:color w:val="000000" w:themeColor="text1"/>
        </w:rPr>
        <w:t xml:space="preserve">Beto O’Rourke, the Texas Republican described </w:t>
      </w:r>
      <w:r w:rsidRPr="1709819F" w:rsidR="7389E89F">
        <w:rPr>
          <w:rFonts w:ascii="Calibri" w:hAnsi="Calibri" w:eastAsia="Calibri" w:cs="Calibri"/>
          <w:i w:val="0"/>
          <w:iCs w:val="0"/>
          <w:color w:val="000000" w:themeColor="text1"/>
        </w:rPr>
        <w:t xml:space="preserve">his rival'</w:t>
      </w:r>
      <w:r w:rsidRPr="1709819F" w:rsidR="1754873A">
        <w:rPr>
          <w:rFonts w:ascii="Calibri" w:hAnsi="Calibri" w:eastAsia="Calibri" w:cs="Calibri"/>
          <w:i w:val="0"/>
          <w:iCs w:val="0"/>
          <w:color w:val="000000" w:themeColor="text1"/>
        </w:rPr>
        <w:t xml:space="preserve">s </w:t>
      </w:r>
      <w:r w:rsidRPr="1709819F" w:rsidR="01BED96C">
        <w:rPr>
          <w:rFonts w:ascii="Calibri" w:hAnsi="Calibri" w:eastAsia="Calibri" w:cs="Calibri"/>
          <w:i w:val="0"/>
          <w:iCs w:val="0"/>
          <w:color w:val="000000" w:themeColor="text1"/>
        </w:rPr>
        <w:t xml:space="preserve">support base</w:t>
      </w:r>
      <w:r w:rsidRPr="1709819F" w:rsidR="6AE71DB4">
        <w:rPr>
          <w:rFonts w:ascii="Calibri" w:hAnsi="Calibri" w:eastAsia="Calibri" w:cs="Calibri"/>
          <w:i w:val="0"/>
          <w:iCs w:val="0"/>
          <w:color w:val="000000" w:themeColor="text1"/>
        </w:rPr>
        <w:t xml:space="preserve"> as</w:t>
      </w:r>
      <w:r w:rsidRPr="1709819F" w:rsidR="6AE71DB4">
        <w:rPr>
          <w:rFonts w:ascii="Calibri" w:hAnsi="Calibri" w:eastAsia="Calibri" w:cs="Calibri"/>
          <w:i w:val="0"/>
          <w:iCs w:val="0"/>
          <w:color w:val="000000" w:themeColor="text1"/>
        </w:rPr>
        <w:t xml:space="preserve"> </w:t>
      </w:r>
      <w:r w:rsidRPr="1709819F" w:rsidR="128959D5">
        <w:rPr>
          <w:rFonts w:ascii="Calibri" w:hAnsi="Calibri" w:eastAsia="Calibri" w:cs="Calibri"/>
          <w:i w:val="0"/>
          <w:iCs w:val="0"/>
          <w:color w:val="000000" w:themeColor="text1"/>
        </w:rPr>
        <w:t xml:space="preserve">primarily reporters </w:t>
      </w:r>
      <w:r w:rsidRPr="1709819F" w:rsidR="6AE71DB4">
        <w:rPr>
          <w:rFonts w:ascii="Calibri" w:hAnsi="Calibri" w:eastAsia="Calibri" w:cs="Calibri"/>
          <w:i w:val="0"/>
          <w:iCs w:val="0"/>
          <w:color w:val="000000" w:themeColor="text1"/>
        </w:rPr>
        <w:t xml:space="preserve">who act like </w:t>
      </w:r>
      <w:r w:rsidRPr="1709819F" w:rsidR="5F807022">
        <w:rPr>
          <w:rFonts w:ascii="Calibri" w:hAnsi="Calibri" w:eastAsia="Calibri" w:cs="Calibri"/>
          <w:i w:val="0"/>
          <w:iCs w:val="0"/>
          <w:color w:val="000000" w:themeColor="text1" w:themeTint="FF" w:themeShade="FF"/>
        </w:rPr>
        <w:t xml:space="preserve">“groupies at a Rolling Stones concert throwing their underwear</w:t>
      </w:r>
      <w:r w:rsidRPr="1709819F" w:rsidR="715B2D02">
        <w:rPr>
          <w:rFonts w:ascii="Calibri" w:hAnsi="Calibri" w:eastAsia="Calibri" w:cs="Calibri"/>
          <w:i w:val="0"/>
          <w:iCs w:val="0"/>
          <w:color w:val="000000" w:themeColor="text1" w:themeTint="FF" w:themeShade="FF"/>
        </w:rPr>
        <w:t xml:space="preserve">.</w:t>
      </w:r>
      <w:r w:rsidRPr="1709819F" w:rsidR="5F807022">
        <w:rPr>
          <w:rFonts w:ascii="Calibri" w:hAnsi="Calibri" w:eastAsia="Calibri" w:cs="Calibri"/>
          <w:i w:val="0"/>
          <w:iCs w:val="0"/>
          <w:color w:val="000000" w:themeColor="text1" w:themeTint="FF" w:themeShade="FF"/>
        </w:rPr>
        <w:t xml:space="preserve">” </w:t>
      </w:r>
      <w:r w:rsidRPr="1709819F" w:rsidR="250F275C">
        <w:rPr>
          <w:rFonts w:ascii="Calibri" w:hAnsi="Calibri" w:eastAsia="Calibri" w:cs="Calibri"/>
          <w:i w:val="0"/>
          <w:iCs w:val="0"/>
          <w:color w:val="000000" w:themeColor="text1" w:themeTint="FF" w:themeShade="FF"/>
        </w:rPr>
        <w:t xml:space="preserve">O</w:t>
      </w:r>
      <w:r w:rsidRPr="1709819F" w:rsidR="250F275C">
        <w:rPr>
          <w:rFonts w:ascii="Calibri" w:hAnsi="Calibri" w:eastAsia="Calibri" w:cs="Calibri"/>
          <w:i w:val="0"/>
          <w:iCs w:val="0"/>
          <w:color w:val="000000" w:themeColor="text1" w:themeTint="FF" w:themeShade="FF"/>
        </w:rPr>
        <w:t xml:space="preserve">ffhandedly, he </w:t>
      </w:r>
      <w:r w:rsidRPr="1709819F" w:rsidR="5853AC04">
        <w:rPr>
          <w:rFonts w:ascii="Calibri" w:hAnsi="Calibri" w:eastAsia="Calibri" w:cs="Calibri"/>
          <w:i w:val="0"/>
          <w:iCs w:val="0"/>
          <w:color w:val="000000" w:themeColor="text1" w:themeTint="FF" w:themeShade="FF"/>
        </w:rPr>
        <w:t xml:space="preserve">added,</w:t>
      </w:r>
      <w:r w:rsidRPr="1709819F" w:rsidR="5F807022">
        <w:rPr>
          <w:rFonts w:ascii="Calibri" w:hAnsi="Calibri" w:eastAsia="Calibri" w:cs="Calibri"/>
          <w:i w:val="0"/>
          <w:iCs w:val="0"/>
          <w:color w:val="000000" w:themeColor="text1"/>
        </w:rPr>
        <w:t xml:space="preserve"> “I mean if they wore underwear</w:t>
      </w:r>
      <w:r w:rsidRPr="56F860AB" w:rsidR="10A7B432">
        <w:rPr>
          <w:rFonts w:ascii="Calibri" w:hAnsi="Calibri" w:eastAsia="Calibri" w:cs="Calibri"/>
          <w:color w:val="000000" w:themeColor="text1"/>
        </w:rPr>
        <w:t xml:space="preserve">.</w:t>
      </w:r>
      <w:r w:rsidRPr="56F860AB" w:rsidR="5F807022">
        <w:rPr>
          <w:rFonts w:ascii="Calibri" w:hAnsi="Calibri" w:eastAsia="Calibri" w:cs="Calibri"/>
          <w:color w:val="000000" w:themeColor="text1"/>
        </w:rPr>
        <w:t xml:space="preserve">”</w:t>
      </w:r>
      <w:r w:rsidRPr="56F860AB" w:rsidR="6449F1A3">
        <w:rPr>
          <w:rFonts w:ascii="Calibri" w:hAnsi="Calibri" w:eastAsia="Calibri" w:cs="Calibri"/>
          <w:color w:val="000000" w:themeColor="text1"/>
        </w:rPr>
        <w:t xml:space="preserve"> W</w:t>
      </w:r>
      <w:r w:rsidRPr="56F860AB" w:rsidR="5F807022">
        <w:rPr>
          <w:rFonts w:ascii="Calibri" w:hAnsi="Calibri" w:eastAsia="Calibri" w:cs="Calibri"/>
          <w:color w:val="000000" w:themeColor="text1"/>
        </w:rPr>
        <w:t xml:space="preserve">ith a </w:t>
      </w:r>
      <w:r w:rsidRPr="56F860AB" w:rsidR="51719E24">
        <w:rPr>
          <w:rFonts w:ascii="Calibri" w:hAnsi="Calibri" w:eastAsia="Calibri" w:cs="Calibri"/>
          <w:color w:val="000000" w:themeColor="text1"/>
        </w:rPr>
        <w:t xml:space="preserve">smirk</w:t>
      </w:r>
      <w:r w:rsidRPr="56F860AB" w:rsidR="5F807022">
        <w:rPr>
          <w:rFonts w:ascii="Calibri" w:hAnsi="Calibri" w:eastAsia="Calibri" w:cs="Calibri"/>
          <w:color w:val="000000" w:themeColor="text1"/>
        </w:rPr>
        <w:t xml:space="preserve">, </w:t>
      </w:r>
      <w:r w:rsidRPr="56F860AB" w:rsidR="4F0B1DF4">
        <w:rPr>
          <w:rFonts w:ascii="Calibri" w:hAnsi="Calibri" w:eastAsia="Calibri" w:cs="Calibri"/>
          <w:color w:val="000000" w:themeColor="text1"/>
        </w:rPr>
        <w:t xml:space="preserve">he leaned into the microphone and asked Knowles, “</w:t>
      </w:r>
      <w:r w:rsidRPr="56F860AB" w:rsidR="5F807022">
        <w:rPr>
          <w:rFonts w:ascii="Calibri" w:hAnsi="Calibri" w:eastAsia="Calibri" w:cs="Calibri"/>
          <w:color w:val="000000" w:themeColor="text1"/>
        </w:rPr>
        <w:t xml:space="preserve">Too edgy?”</w:t>
      </w:r>
      <w:r w:rsidRPr="1709819F" w:rsidR="3081413F">
        <w:rPr>
          <w:rFonts w:ascii="Calibri" w:hAnsi="Calibri" w:eastAsia="Calibri" w:cs="Calibri"/>
          <w:color w:val="000000" w:themeColor="text1" w:themeTint="FF" w:themeShade="FF"/>
        </w:rPr>
        <w:t xml:space="preserve"> Knowles </w:t>
      </w:r>
      <w:r w:rsidRPr="1709819F" w:rsidR="091C1A9B">
        <w:rPr>
          <w:rFonts w:ascii="Calibri" w:hAnsi="Calibri" w:eastAsia="Calibri" w:cs="Calibri"/>
          <w:color w:val="000000" w:themeColor="text1" w:themeTint="FF" w:themeShade="FF"/>
        </w:rPr>
        <w:t>replied,</w:t>
      </w:r>
      <w:r w:rsidRPr="1709819F" w:rsidR="3081413F">
        <w:rPr>
          <w:rFonts w:ascii="Calibri" w:hAnsi="Calibri" w:eastAsia="Calibri" w:cs="Calibri"/>
          <w:color w:val="000000" w:themeColor="text1" w:themeTint="FF" w:themeShade="FF"/>
        </w:rPr>
        <w:t xml:space="preserve"> </w:t>
      </w:r>
      <w:r w:rsidRPr="56F860AB" w:rsidR="5F807022">
        <w:rPr>
          <w:rFonts w:ascii="Calibri" w:hAnsi="Calibri" w:eastAsia="Calibri" w:cs="Calibri"/>
          <w:color w:val="000000" w:themeColor="text1" w:themeTint="FF" w:themeShade="FF"/>
        </w:rPr>
        <w:t>“It’s a podcast you can say whatever you want</w:t>
      </w:r>
      <w:r w:rsidRPr="56F860AB" w:rsidR="765A97D3">
        <w:rPr>
          <w:rFonts w:ascii="Calibri" w:hAnsi="Calibri" w:eastAsia="Calibri" w:cs="Calibri"/>
          <w:color w:val="000000" w:themeColor="text1" w:themeTint="FF" w:themeShade="FF"/>
        </w:rPr>
        <w:t>!</w:t>
      </w:r>
      <w:r w:rsidRPr="1709819F" w:rsidR="2E5B3DDF">
        <w:rPr>
          <w:rFonts w:ascii="Calibri" w:hAnsi="Calibri" w:eastAsia="Calibri" w:cs="Calibri"/>
          <w:color w:val="000000" w:themeColor="text1" w:themeTint="FF" w:themeShade="FF"/>
        </w:rPr>
        <w:t>”</w:t>
      </w:r>
    </w:p>
    <w:p w:rsidR="564499D8" w:rsidP="1709819F" w:rsidRDefault="052027D2" w14:paraId="712E7703" w14:textId="709B5B66">
      <w:pPr>
        <w:pStyle w:val="Normal"/>
        <w:spacing w:line="259" w:lineRule="auto"/>
        <w:rPr>
          <w:rFonts w:ascii="Calibri" w:hAnsi="Calibri" w:eastAsia="Calibri" w:cs="Calibri"/>
          <w:color w:val="000000" w:themeColor="text1" w:themeTint="FF" w:themeShade="FF"/>
        </w:rPr>
      </w:pPr>
    </w:p>
    <w:p w:rsidR="564499D8" w:rsidP="56F860AB" w:rsidRDefault="052027D2" w14:paraId="05DEEEE5" w14:textId="1325386D">
      <w:pPr>
        <w:pStyle w:val="Normal"/>
        <w:spacing w:line="259" w:lineRule="auto"/>
      </w:pPr>
      <w:r w:rsidRPr="1709819F" w:rsidR="08886392">
        <w:rPr>
          <w:rFonts w:ascii="Calibri" w:hAnsi="Calibri" w:eastAsia="Times New Roman" w:cs="Calibri"/>
          <w:noProof w:val="0"/>
          <w:lang w:val="en-US"/>
        </w:rPr>
        <w:t>Since the advent of the medium, podcasts have generally offered a space where, in the words of Knowles, 'you can say whatever you want</w:t>
      </w:r>
      <w:r w:rsidRPr="1709819F" w:rsidR="65FC88ED">
        <w:rPr>
          <w:rFonts w:ascii="Calibri" w:hAnsi="Calibri" w:eastAsia="Times New Roman" w:cs="Calibri"/>
          <w:noProof w:val="0"/>
          <w:lang w:val="en-US"/>
        </w:rPr>
        <w:t>.</w:t>
      </w:r>
      <w:r w:rsidRPr="1709819F" w:rsidR="08886392">
        <w:rPr>
          <w:rFonts w:ascii="Calibri" w:hAnsi="Calibri" w:eastAsia="Times New Roman" w:cs="Calibri"/>
          <w:noProof w:val="0"/>
          <w:lang w:val="en-US"/>
        </w:rPr>
        <w:t>'</w:t>
      </w:r>
      <w:r w:rsidRPr="1709819F" w:rsidR="69C9E4E6">
        <w:rPr>
          <w:rFonts w:ascii="Calibri" w:hAnsi="Calibri" w:eastAsia="Times New Roman" w:cs="Calibri"/>
        </w:rPr>
        <w:t xml:space="preserve"> </w:t>
      </w:r>
      <w:r w:rsidRPr="1709819F" w:rsidR="330A8726">
        <w:rPr>
          <w:rFonts w:ascii="Calibri" w:hAnsi="Calibri" w:eastAsia="Times New Roman" w:cs="Calibri"/>
        </w:rPr>
        <w:t>In recent years, this freewheeling approach has become increasingly popular.</w:t>
      </w:r>
      <w:r w:rsidR="001D3222">
        <w:rPr>
          <w:rStyle w:val="CommentReference"/>
        </w:rPr>
      </w:r>
      <w:proofErr w:type="gramStart"/>
      <w:proofErr w:type="gramEnd"/>
      <w:r w:rsidRPr="1709819F" w:rsidR="330A8726">
        <w:rPr>
          <w:rFonts w:ascii="Calibri" w:hAnsi="Calibri" w:eastAsia="Times New Roman" w:cs="Calibri"/>
        </w:rPr>
        <w:t xml:space="preserve"> </w:t>
      </w:r>
      <w:r w:rsidRPr="54DBA600" w:rsidR="0A2B5049">
        <w:rPr>
          <w:rFonts w:ascii="Calibri" w:hAnsi="Calibri" w:eastAsia="Times New Roman" w:cs="Calibri"/>
        </w:rPr>
        <w:t xml:space="preserve">Once </w:t>
      </w:r>
      <w:r w:rsidRPr="54DBA600" w:rsidR="6749481E">
        <w:rPr>
          <w:rFonts w:ascii="Calibri" w:hAnsi="Calibri" w:eastAsia="Times New Roman" w:cs="Calibri"/>
        </w:rPr>
        <w:t xml:space="preserve">w</w:t>
      </w:r>
      <w:r w:rsidRPr="54DBA600" w:rsidR="6749481E">
        <w:rPr>
          <w:rFonts w:ascii="Calibri" w:hAnsi="Calibri" w:eastAsia="Times New Roman" w:cs="Calibri"/>
        </w:rPr>
        <w:t xml:space="preserve">ri</w:t>
      </w:r>
      <w:r w:rsidRPr="54DBA600" w:rsidR="6749481E">
        <w:rPr>
          <w:rFonts w:ascii="Calibri" w:hAnsi="Calibri" w:eastAsia="Times New Roman" w:cs="Calibri"/>
        </w:rPr>
        <w:t xml:space="preserve">tten off </w:t>
      </w:r>
      <w:r w:rsidRPr="54DBA600" w:rsidR="0A2B5049">
        <w:rPr>
          <w:rFonts w:ascii="Calibri" w:hAnsi="Calibri" w:eastAsia="Times New Roman" w:cs="Calibri"/>
        </w:rPr>
        <w:t xml:space="preserve">as a</w:t>
      </w:r>
      <w:r w:rsidRPr="54DBA600" w:rsidR="5139FB35">
        <w:rPr>
          <w:rFonts w:ascii="Calibri" w:hAnsi="Calibri" w:eastAsia="Times New Roman" w:cs="Calibri"/>
        </w:rPr>
        <w:t xml:space="preserve"> “</w:t>
      </w:r>
      <w:r w:rsidRPr="54DBA600" w:rsidR="489DBE25">
        <w:rPr>
          <w:rFonts w:ascii="Calibri" w:hAnsi="Calibri" w:eastAsia="Times New Roman" w:cs="Calibri"/>
        </w:rPr>
        <w:t xml:space="preserve">dying medium</w:t>
      </w:r>
      <w:r w:rsidRPr="54DBA600" w:rsidR="5139FB35">
        <w:rPr>
          <w:rFonts w:ascii="Calibri" w:hAnsi="Calibri" w:eastAsia="Times New Roman" w:cs="Calibri"/>
        </w:rPr>
        <w:t xml:space="preserve">,” </w:t>
      </w:r>
      <w:r w:rsidRPr="54DBA600" w:rsidR="618A3222">
        <w:rPr>
          <w:rFonts w:ascii="Calibri" w:hAnsi="Calibri" w:eastAsia="Times New Roman" w:cs="Calibri"/>
        </w:rPr>
        <w:t xml:space="preserve">podcasting has undergone rapid expansion and monetization</w:t>
      </w:r>
      <w:r w:rsidRPr="1709819F" w:rsidR="459F1CCB">
        <w:rPr>
          <w:rFonts w:ascii="Calibri" w:hAnsi="Calibri" w:eastAsia="Times New Roman" w:cs="Calibri"/>
        </w:rPr>
        <w:t>, while remaining</w:t>
      </w:r>
      <w:r w:rsidRPr="1709819F" w:rsidR="459F1CCB">
        <w:rPr>
          <w:rFonts w:ascii="Calibri" w:hAnsi="Calibri" w:eastAsia="Calibri" w:cs="Calibri"/>
          <w:i w:val="0"/>
          <w:iCs w:val="0"/>
          <w:color w:val="000000" w:themeColor="text1" w:themeTint="FF" w:themeShade="FF"/>
        </w:rPr>
        <w:t xml:space="preserve"> outside of content moderation and regulatory </w:t>
      </w:r>
      <w:r w:rsidRPr="1709819F" w:rsidR="269F0D56">
        <w:rPr>
          <w:rFonts w:ascii="Calibri" w:hAnsi="Calibri" w:eastAsia="Calibri" w:cs="Calibri"/>
          <w:i w:val="0"/>
          <w:iCs w:val="0"/>
          <w:color w:val="000000" w:themeColor="text1" w:themeTint="FF" w:themeShade="FF"/>
        </w:rPr>
        <w:t>debates</w:t>
      </w:r>
      <w:r w:rsidRPr="1709819F" w:rsidR="459F1CCB">
        <w:rPr>
          <w:rFonts w:ascii="Calibri" w:hAnsi="Calibri" w:eastAsia="Times New Roman" w:cs="Calibri"/>
        </w:rPr>
        <w:t>.</w:t>
      </w:r>
      <w:r w:rsidRPr="1709819F" w:rsidR="459F1CCB">
        <w:rPr/>
        <w:t xml:space="preserve">￼</w:t>
      </w:r>
      <w:r w:rsidRPr="54DBA600" w:rsidR="618A3222">
        <w:rPr>
          <w:rFonts w:ascii="Calibri" w:hAnsi="Calibri" w:eastAsia="Times New Roman" w:cs="Calibri"/>
        </w:rPr>
        <w:t xml:space="preserve"> </w:t>
      </w:r>
      <w:r w:rsidRPr="1709819F" w:rsidR="34F42B1C">
        <w:rPr>
          <w:rFonts w:ascii="Calibri" w:hAnsi="Calibri" w:eastAsia="Times New Roman" w:cs="Calibri"/>
        </w:rPr>
        <w:t>Today, n</w:t>
      </w:r>
      <w:r w:rsidRPr="1709819F" w:rsidR="73101F8A">
        <w:rPr/>
        <w:t xml:space="preserve">early 41% of Americans </w:t>
      </w:r>
      <w:r w:rsidRPr="1709819F" w:rsidR="2F2B883C">
        <w:rPr/>
        <w:t>listen to podcasts monthly</w:t>
      </w:r>
      <w:r w:rsidRPr="1709819F" w:rsidR="19053808">
        <w:rPr/>
        <w:t xml:space="preserve">, a</w:t>
      </w:r>
      <w:r w:rsidRPr="1709819F" w:rsidR="68A15653">
        <w:rPr/>
        <w:t xml:space="preserve">nd</w:t>
      </w:r>
      <w:r w:rsidR="55DD3DB2">
        <w:rPr/>
        <w:t xml:space="preserve"> </w:t>
      </w:r>
      <w:r w:rsidR="68A15653">
        <w:rPr/>
        <w:t>one in four Americans now look to podcasts for their news</w:t>
      </w:r>
      <w:r w:rsidR="68A15653">
        <w:rPr/>
        <w:t>.</w:t>
      </w:r>
      <w:r w:rsidRPr="1709819F" w:rsidR="68A15653">
        <w:rPr/>
        <w:t xml:space="preserve">￼</w:t>
      </w:r>
      <w:r w:rsidR="29098877">
        <w:rPr/>
        <w:t xml:space="preserve"> </w:t>
      </w:r>
      <w:r w:rsidRPr="1709819F" w:rsidR="68A15653">
        <w:rPr/>
        <w:t xml:space="preserve">G</w:t>
      </w:r>
      <w:r w:rsidR="58B3BF0F">
        <w:rPr/>
        <w:t xml:space="preserve">lobally, </w:t>
      </w:r>
      <w:r w:rsidR="58B3BF0F">
        <w:rPr/>
        <w:t>the medium is predicted to reach an audience of 504.9 million by 2024</w:t>
      </w:r>
      <w:r w:rsidR="24B2A0B6">
        <w:rPr/>
        <w:t>, while ad revenue in the U.S. is expected to double during the same period, jumping from $2 billion to $4 billion</w:t>
      </w:r>
      <w:r w:rsidR="58B3BF0F">
        <w:rPr/>
        <w:t>.</w:t>
      </w:r>
      <w:r w:rsidRPr="1709819F">
        <w:rPr>
          <w:rStyle w:val="FootnoteReference"/>
        </w:rPr>
        <w:footnoteReference w:id="11607"/>
      </w:r>
    </w:p>
    <w:p w:rsidR="564499D8" w:rsidP="1709819F" w:rsidRDefault="052027D2" w14:paraId="1B0D07F9" w14:textId="541D1AC3">
      <w:pPr>
        <w:pStyle w:val="Normal"/>
        <w:spacing w:line="259" w:lineRule="auto"/>
        <w:rPr>
          <w:highlight w:val="yellow"/>
        </w:rPr>
      </w:pPr>
    </w:p>
    <w:p w:rsidR="564499D8" w:rsidP="56F860AB" w:rsidRDefault="052027D2" w14:paraId="368C256E" w14:textId="0DBFCFCC">
      <w:pPr>
        <w:pStyle w:val="Normal"/>
        <w:spacing w:line="259" w:lineRule="auto"/>
      </w:pPr>
      <w:r w:rsidR="1D1E5613">
        <w:rPr/>
        <w:t xml:space="preserve">Due in part to the “say whatever you want” perceptions of the medium, podcasting </w:t>
      </w:r>
      <w:r w:rsidR="19229397">
        <w:rPr/>
        <w:t xml:space="preserve">offers </w:t>
      </w:r>
      <w:r w:rsidR="13FFB7F6">
        <w:rPr/>
        <w:t>c</w:t>
      </w:r>
      <w:r w:rsidR="13FFB7F6">
        <w:rPr/>
        <w:t>r</w:t>
      </w:r>
      <w:r w:rsidR="13FFB7F6">
        <w:rPr/>
        <w:t>i</w:t>
      </w:r>
      <w:r w:rsidR="13FFB7F6">
        <w:rPr/>
        <w:t>t</w:t>
      </w:r>
      <w:r w:rsidR="13FFB7F6">
        <w:rPr/>
        <w:t>i</w:t>
      </w:r>
      <w:r w:rsidR="13FFB7F6">
        <w:rPr/>
        <w:t>c</w:t>
      </w:r>
      <w:r w:rsidR="13FFB7F6">
        <w:rPr/>
        <w:t>a</w:t>
      </w:r>
      <w:r w:rsidR="13FFB7F6">
        <w:rPr/>
        <w:t>l</w:t>
      </w:r>
      <w:r w:rsidR="13FFB7F6">
        <w:rPr/>
        <w:t xml:space="preserve"> </w:t>
      </w:r>
      <w:r w:rsidR="19229397">
        <w:rPr/>
        <w:t>avenue through which unsubstantiated and false claims proliferate-- claims which, evidence suggests, have played a vital role in shaping public opinion and political behavior</w:t>
      </w:r>
      <w:r w:rsidRPr="1709819F" w:rsidR="6CFB9F60">
        <w:rPr>
          <w:rFonts w:ascii="Calibri" w:hAnsi="Calibri" w:eastAsia="Times New Roman" w:cs="Calibri"/>
        </w:rPr>
        <w:t>.</w:t>
      </w:r>
      <w:r w:rsidRPr="1709819F">
        <w:rPr>
          <w:rStyle w:val="FootnoteReference"/>
          <w:rFonts w:ascii="Calibri" w:hAnsi="Calibri" w:eastAsia="Times New Roman" w:cs="Calibri"/>
        </w:rPr>
        <w:footnoteReference w:id="28988"/>
      </w:r>
      <w:r w:rsidR="19229397">
        <w:rPr/>
        <w:t>Despite these risks and despite its growth in the market, the podcasting ecosystem and its role in political debates has received little attention.</w:t>
      </w:r>
      <w:r w:rsidRPr="1709819F">
        <w:rPr>
          <w:rStyle w:val="FootnoteReference"/>
        </w:rPr>
        <w:footnoteReference w:id="268"/>
      </w:r>
      <w:r w:rsidR="19229397">
        <w:rPr/>
        <w:t> </w:t>
      </w:r>
      <w:r w:rsidRPr="1709819F" w:rsidR="19229397">
        <w:rPr>
          <w:rFonts w:ascii="Calibri" w:hAnsi="Calibri" w:eastAsia="Times New Roman" w:cs="Calibri"/>
        </w:rPr>
        <w:t>T</w:t>
      </w:r>
      <w:r w:rsidR="19229397">
        <w:rPr/>
        <w:t xml:space="preserve">he reasons for this oversight are diverse, ranging from the technical challenge of analyzing multi-hour, audio-based content to misconceptions of the </w:t>
      </w:r>
      <w:r w:rsidR="208310C2">
        <w:rPr/>
        <w:t>mediu</w:t>
      </w:r>
      <w:r w:rsidR="5EFBD47B">
        <w:rPr/>
        <w:t>m</w:t>
      </w:r>
      <w:r w:rsidRPr="1709819F" w:rsidR="5EFBD47B">
        <w:rPr>
          <w:rFonts w:ascii="Calibri" w:hAnsi="Calibri" w:eastAsia="Times New Roman" w:cs="Calibri"/>
        </w:rPr>
        <w:t>.</w:t>
      </w:r>
      <w:r w:rsidRPr="1709819F">
        <w:rPr>
          <w:rStyle w:val="FootnoteReference"/>
          <w:rFonts w:ascii="Calibri" w:hAnsi="Calibri" w:eastAsia="Times New Roman" w:cs="Calibri"/>
        </w:rPr>
        <w:footnoteReference w:id="22085"/>
      </w:r>
      <w:r w:rsidR="5EFBD47B">
        <w:rPr/>
        <w:t xml:space="preserve"> </w:t>
      </w:r>
      <w:r w:rsidR="19229397">
        <w:rPr/>
        <w:t xml:space="preserve">As a result, understanding the scope of this challenge is critically important. </w:t>
      </w:r>
    </w:p>
    <w:p w:rsidR="564499D8" w:rsidP="56F860AB" w:rsidRDefault="052027D2" w14:paraId="30D7DB89" w14:textId="40BD9F7C">
      <w:pPr>
        <w:pStyle w:val="Normal"/>
        <w:spacing w:line="259" w:lineRule="auto"/>
      </w:pPr>
    </w:p>
    <w:p w:rsidR="564499D8" w:rsidP="56F860AB" w:rsidRDefault="052027D2" w14:paraId="6664F402" w14:textId="40F59732">
      <w:pPr>
        <w:pStyle w:val="Normal"/>
        <w:spacing w:line="259" w:lineRule="auto"/>
      </w:pPr>
      <w:r w:rsidR="19229397">
        <w:rPr/>
        <w:t>Using a variety of technical tools, including natural language processing and machine learning, this research aims to fill this gap by offering the first ever overarching assessment of popular political podcasting</w:t>
      </w:r>
      <w:r w:rsidR="5DCCC121">
        <w:rPr/>
        <w:t>’s role in shaping post-truth politics</w:t>
      </w:r>
      <w:r w:rsidR="19229397">
        <w:rPr/>
        <w:t xml:space="preserve">. </w:t>
      </w:r>
      <w:r w:rsidR="79D28DA0">
        <w:rPr/>
        <w:t xml:space="preserve">Drawing on data from </w:t>
      </w:r>
      <w:r w:rsidR="20BA0F72">
        <w:rPr/>
        <w:t>36,6</w:t>
      </w:r>
      <w:r w:rsidR="4E091F16">
        <w:rPr/>
        <w:t xml:space="preserve">03 </w:t>
      </w:r>
      <w:r w:rsidR="79D28DA0">
        <w:rPr/>
        <w:t>episodes</w:t>
      </w:r>
      <w:r w:rsidR="69073E61">
        <w:rPr/>
        <w:t xml:space="preserve"> from 79 prominent political podcasters</w:t>
      </w:r>
      <w:r w:rsidR="79D28DA0">
        <w:rPr/>
        <w:t xml:space="preserve">, </w:t>
      </w:r>
      <w:r w:rsidR="05B0797E">
        <w:rPr/>
        <w:t>17,046</w:t>
      </w:r>
      <w:r w:rsidR="1B6F6891">
        <w:rPr/>
        <w:t xml:space="preserve"> fact checks, and </w:t>
      </w:r>
      <w:r w:rsidR="330B07B3">
        <w:rPr/>
        <w:t>185 key terms and phrases</w:t>
      </w:r>
      <w:r w:rsidR="5BFB776C">
        <w:rPr/>
        <w:t xml:space="preserve">, </w:t>
      </w:r>
      <w:r w:rsidR="264E2BF8">
        <w:rPr/>
        <w:t xml:space="preserve">I </w:t>
      </w:r>
      <w:r w:rsidR="03306648">
        <w:rPr/>
        <w:t xml:space="preserve">document the spread of </w:t>
      </w:r>
      <w:r w:rsidR="4896AFF5">
        <w:rPr/>
        <w:t xml:space="preserve">unsubstantiated and false claims </w:t>
      </w:r>
      <w:r w:rsidR="03306648">
        <w:rPr/>
        <w:t xml:space="preserve">across the political podcasting ecosystem </w:t>
      </w:r>
      <w:r w:rsidR="0DCC9EE6">
        <w:rPr/>
        <w:t xml:space="preserve">from </w:t>
      </w:r>
      <w:r w:rsidR="03306648">
        <w:rPr/>
        <w:t xml:space="preserve">late 2012 </w:t>
      </w:r>
      <w:r w:rsidR="4DF2B8CB">
        <w:rPr/>
        <w:t xml:space="preserve">and </w:t>
      </w:r>
      <w:r w:rsidR="03306648">
        <w:rPr/>
        <w:t>into early 2022</w:t>
      </w:r>
      <w:r w:rsidR="3C29F9DA">
        <w:rPr/>
        <w:t xml:space="preserve">. I find that: </w:t>
      </w:r>
    </w:p>
    <w:p w:rsidR="1709819F" w:rsidP="1709819F" w:rsidRDefault="1709819F" w14:paraId="37479C47" w14:textId="24495529">
      <w:pPr>
        <w:pStyle w:val="Normal"/>
      </w:pPr>
    </w:p>
    <w:p w:rsidR="002F18AD" w:rsidP="6A36E946" w:rsidRDefault="76598BD0" w14:paraId="28662147" w14:textId="1186E08A">
      <w:pPr>
        <w:pStyle w:val="ListParagraph"/>
        <w:numPr>
          <w:ilvl w:val="0"/>
          <w:numId w:val="3"/>
        </w:numPr>
        <w:rPr/>
      </w:pPr>
      <w:r w:rsidR="39908447">
        <w:rPr/>
        <w:t xml:space="preserve">More than </w:t>
      </w:r>
      <w:r w:rsidR="761F8540">
        <w:rPr/>
        <w:t xml:space="preserve">1 </w:t>
      </w:r>
      <w:r w:rsidR="061E52B2">
        <w:rPr/>
        <w:t>out</w:t>
      </w:r>
      <w:r w:rsidR="761F8540">
        <w:rPr/>
        <w:t xml:space="preserve"> of every 20 episodes (</w:t>
      </w:r>
      <w:r w:rsidR="6D053018">
        <w:rPr/>
        <w:t>&gt;</w:t>
      </w:r>
      <w:r w:rsidR="761F8540">
        <w:rPr/>
        <w:t>5</w:t>
      </w:r>
      <w:r w:rsidR="761F8540">
        <w:rPr/>
        <w:t xml:space="preserve">% of all episodes) </w:t>
      </w:r>
      <w:r w:rsidR="5A786049">
        <w:rPr/>
        <w:t xml:space="preserve">in </w:t>
      </w:r>
      <w:r w:rsidR="6926184F">
        <w:rPr/>
        <w:t xml:space="preserve">the </w:t>
      </w:r>
      <w:r w:rsidR="5A786049">
        <w:rPr/>
        <w:t xml:space="preserve">dataset </w:t>
      </w:r>
      <w:r w:rsidR="0AF2F72B">
        <w:rPr/>
        <w:t xml:space="preserve">promoted </w:t>
      </w:r>
      <w:r w:rsidR="306FE489">
        <w:rPr/>
        <w:t xml:space="preserve">at least one </w:t>
      </w:r>
      <w:r w:rsidR="52326FA2">
        <w:rPr/>
        <w:t>unsubstantiated or false claim</w:t>
      </w:r>
      <w:r w:rsidR="65091F3C">
        <w:rPr/>
        <w:t xml:space="preserve">. </w:t>
      </w:r>
    </w:p>
    <w:p w:rsidR="002F18AD" w:rsidP="6A36E946" w:rsidRDefault="12686EEA" w14:paraId="3FC82DF7" w14:textId="353D8085">
      <w:pPr>
        <w:pStyle w:val="ListParagraph"/>
        <w:numPr>
          <w:ilvl w:val="0"/>
          <w:numId w:val="3"/>
        </w:numPr>
        <w:rPr/>
      </w:pPr>
      <w:r w:rsidR="3968FD41">
        <w:rPr/>
        <w:t>N</w:t>
      </w:r>
      <w:r w:rsidR="63136796">
        <w:rPr/>
        <w:t xml:space="preserve">early </w:t>
      </w:r>
      <w:r w:rsidR="0223A406">
        <w:rPr/>
        <w:t>7</w:t>
      </w:r>
      <w:r w:rsidR="63136796">
        <w:rPr/>
        <w:t xml:space="preserve">0% of all </w:t>
      </w:r>
      <w:r w:rsidR="2BB0C43B">
        <w:rPr/>
        <w:t xml:space="preserve">podcasters have shared </w:t>
      </w:r>
      <w:r w:rsidR="59A705AD">
        <w:rPr/>
        <w:t xml:space="preserve">one </w:t>
      </w:r>
      <w:r w:rsidR="213DEA1F">
        <w:rPr/>
        <w:t xml:space="preserve">or more </w:t>
      </w:r>
      <w:r w:rsidRPr="1B65643D" w:rsidR="65474568">
        <w:rPr/>
        <w:t>unsubstantiated or false</w:t>
      </w:r>
      <w:r w:rsidR="65474568">
        <w:rPr/>
        <w:t xml:space="preserve"> </w:t>
      </w:r>
      <w:r w:rsidR="213DEA1F">
        <w:rPr/>
        <w:t>stor</w:t>
      </w:r>
      <w:r w:rsidR="600291BC">
        <w:rPr/>
        <w:t>y</w:t>
      </w:r>
      <w:r w:rsidR="40683F48">
        <w:rPr/>
        <w:t xml:space="preserve">, as compared to </w:t>
      </w:r>
      <w:r w:rsidR="34AF1779">
        <w:rPr/>
        <w:t xml:space="preserve">8</w:t>
      </w:r>
      <w:r w:rsidR="40683F48">
        <w:rPr/>
        <w:t xml:space="preserve">.5</w:t>
      </w:r>
      <w:r w:rsidR="40683F48">
        <w:rPr/>
        <w:t xml:space="preserve">% </w:t>
      </w:r>
      <w:r w:rsidR="2CE598A7">
        <w:rPr/>
        <w:t xml:space="preserve">of</w:t>
      </w:r>
      <w:r w:rsidR="40683F48">
        <w:rPr/>
        <w:t xml:space="preserve"> </w:t>
      </w:r>
      <w:r w:rsidR="40683F48">
        <w:rPr/>
        <w:t xml:space="preserve">the </w:t>
      </w:r>
      <w:commentRangeStart w:id="887727719"/>
      <w:commentRangeStart w:id="2050346555"/>
      <w:r w:rsidR="40683F48">
        <w:rPr/>
        <w:t xml:space="preserve">general public</w:t>
      </w:r>
      <w:r w:rsidR="26847762">
        <w:rPr/>
        <w:t xml:space="preserve">’s sharing patterns on Facebook</w:t>
      </w:r>
      <w:commentRangeEnd w:id="887727719"/>
      <w:r>
        <w:rPr>
          <w:rStyle w:val="CommentReference"/>
        </w:rPr>
        <w:commentReference w:id="887727719"/>
      </w:r>
      <w:commentRangeEnd w:id="2050346555"/>
      <w:r>
        <w:rPr>
          <w:rStyle w:val="CommentReference"/>
        </w:rPr>
        <w:commentReference w:id="2050346555"/>
      </w:r>
      <w:r w:rsidR="33838621">
        <w:rPr/>
        <w:t>.</w:t>
      </w:r>
      <w:r w:rsidRPr="67DA45D8" w:rsidR="669C777E">
        <w:rPr>
          <w:rStyle w:val="FootnoteReference"/>
        </w:rPr>
        <w:footnoteReference w:id="14"/>
      </w:r>
      <w:r w:rsidR="785D0B10">
        <w:rPr/>
        <w:t xml:space="preserve"> </w:t>
      </w:r>
    </w:p>
    <w:p w:rsidR="002F18AD" w:rsidP="6A36E946" w:rsidRDefault="4A3C244F" w14:paraId="54CE02D6" w14:textId="569B6799">
      <w:pPr>
        <w:pStyle w:val="ListParagraph"/>
        <w:numPr>
          <w:ilvl w:val="0"/>
          <w:numId w:val="3"/>
        </w:numPr>
        <w:rPr/>
      </w:pPr>
      <w:proofErr w:type="gramStart"/>
      <w:r w:rsidR="204A84B8">
        <w:rPr/>
        <w:t xml:space="preserve">Taking into account</w:t>
      </w:r>
      <w:proofErr w:type="gramEnd"/>
      <w:r w:rsidR="204A84B8">
        <w:rPr/>
        <w:t xml:space="preserve"> the p</w:t>
      </w:r>
      <w:r w:rsidR="089FE367">
        <w:rPr/>
        <w:t xml:space="preserve">artisan bent of fact check</w:t>
      </w:r>
      <w:r w:rsidR="5B59086B">
        <w:rPr/>
        <w:t xml:space="preserve">ed claims</w:t>
      </w:r>
      <w:r w:rsidR="316917E5">
        <w:rPr/>
        <w:t xml:space="preserve">,</w:t>
      </w:r>
      <w:r w:rsidR="316917E5">
        <w:rPr/>
        <w:t xml:space="preserve"> </w:t>
      </w:r>
      <w:r w:rsidR="316917E5">
        <w:rPr/>
        <w:t xml:space="preserve">conservative podcasters </w:t>
      </w:r>
      <w:r w:rsidR="0DA13A61">
        <w:rPr/>
        <w:t xml:space="preserve">were </w:t>
      </w:r>
      <w:r w:rsidR="64360253">
        <w:rPr/>
        <w:t xml:space="preserve">still 10 </w:t>
      </w:r>
      <w:r w:rsidR="0DA13A61">
        <w:rPr/>
        <w:t xml:space="preserve">times </w:t>
      </w:r>
      <w:r w:rsidR="316917E5">
        <w:rPr/>
        <w:t xml:space="preserve">more likely to share unsubstantiated or false content </w:t>
      </w:r>
      <w:r w:rsidR="223CE831">
        <w:rPr/>
        <w:t xml:space="preserve">fact checked by external fact checkers </w:t>
      </w:r>
      <w:r w:rsidR="316917E5">
        <w:rPr/>
        <w:t xml:space="preserve">than liberal podcasters</w:t>
      </w:r>
      <w:r w:rsidR="259C3DD4">
        <w:rPr/>
        <w:t>.</w:t>
      </w:r>
      <w:r w:rsidR="316917E5">
        <w:rPr/>
        <w:t xml:space="preserve"> </w:t>
      </w:r>
    </w:p>
    <w:p w:rsidR="002F18AD" w:rsidP="6A36E946" w:rsidRDefault="4A3C244F" w14:paraId="7C27170A" w14:textId="43EF318C">
      <w:pPr>
        <w:pStyle w:val="ListParagraph"/>
        <w:numPr>
          <w:ilvl w:val="0"/>
          <w:numId w:val="3"/>
        </w:numPr>
        <w:rPr/>
      </w:pPr>
      <w:r w:rsidR="1A682076">
        <w:rPr/>
        <w:t xml:space="preserve">The ten podcasts that share the most unsubstantiated and false claims, measured as a </w:t>
      </w:r>
      <w:r w:rsidR="1A682076">
        <w:rPr/>
        <w:t>percentage</w:t>
      </w:r>
      <w:r w:rsidR="1A682076">
        <w:rPr/>
        <w:t xml:space="preserve"> of total episodes, have a combined audience of </w:t>
      </w:r>
      <w:r w:rsidR="7CD4FB75">
        <w:rPr/>
        <w:t>more than 28 million</w:t>
      </w:r>
      <w:r w:rsidR="1A682076">
        <w:rPr/>
        <w:t xml:space="preserve"> on Facebook and Twitter</w:t>
      </w:r>
      <w:r w:rsidR="4D77C76E">
        <w:rPr/>
        <w:t xml:space="preserve"> </w:t>
      </w:r>
    </w:p>
    <w:p w:rsidR="002F18AD" w:rsidP="1709819F" w:rsidRDefault="4A3C244F" w14:paraId="70201638" w14:textId="086FD4D4">
      <w:pPr>
        <w:pStyle w:val="Normal"/>
        <w:ind w:left="0"/>
      </w:pPr>
    </w:p>
    <w:p w:rsidR="002F18AD" w:rsidP="1709819F" w:rsidRDefault="4A3C244F" w14:paraId="6A0DD121" w14:textId="4FFB535A">
      <w:pPr>
        <w:pStyle w:val="Normal"/>
        <w:ind w:left="0"/>
      </w:pPr>
      <w:r w:rsidR="718713D7">
        <w:rPr/>
        <w:t xml:space="preserve">Across the medium, </w:t>
      </w:r>
      <w:r w:rsidR="5AB95348">
        <w:rPr/>
        <w:t xml:space="preserve">I </w:t>
      </w:r>
      <w:r w:rsidR="7E08634C">
        <w:rPr/>
        <w:t xml:space="preserve">also </w:t>
      </w:r>
      <w:r w:rsidR="5AB95348">
        <w:rPr/>
        <w:t xml:space="preserve">find that </w:t>
      </w:r>
      <w:r w:rsidR="2670FBA2">
        <w:rPr/>
        <w:t xml:space="preserve">political </w:t>
      </w:r>
      <w:r w:rsidR="5AB95348">
        <w:rPr/>
        <w:t>p</w:t>
      </w:r>
      <w:r w:rsidR="5AB95348">
        <w:rPr/>
        <w:t xml:space="preserve">odcasters are </w:t>
      </w:r>
      <w:r w:rsidR="30BF4DB1">
        <w:rPr/>
        <w:t xml:space="preserve">promoting </w:t>
      </w:r>
      <w:r w:rsidR="5AB95348">
        <w:rPr/>
        <w:t>unsubstantiated or false health and election-related claims</w:t>
      </w:r>
      <w:r w:rsidR="718713D7">
        <w:rPr/>
        <w:t xml:space="preserve">. </w:t>
      </w:r>
      <w:r w:rsidR="5347281F">
        <w:rPr/>
        <w:t xml:space="preserve">However, the tenor of this </w:t>
      </w:r>
      <w:r w:rsidR="62E5BE99">
        <w:rPr/>
        <w:t xml:space="preserve">content </w:t>
      </w:r>
      <w:r w:rsidR="5347281F">
        <w:rPr/>
        <w:t xml:space="preserve">varies dramatically. </w:t>
      </w:r>
      <w:r w:rsidR="01DE6C9A">
        <w:rPr/>
        <w:t>In the lead up to the January 6th attack on the U.S. Capitol, prominent political podcasters played an overt, central, and partisan role in disseminating election fraud narratives and sowing doubt about the security of the elections. By comparison, unsubstantiated or false pandemic-related claims spread by political podcasts tended to be less overtly partisan, and ebb and flow with key moments during the pandemic, with little obvious change resulting from a shift in the political leadership driving the pandemic response.</w:t>
      </w:r>
    </w:p>
    <w:p w:rsidR="002F18AD" w:rsidP="1709819F" w:rsidRDefault="4A3C244F" w14:paraId="45F99755" w14:textId="17D9F68E">
      <w:pPr>
        <w:pStyle w:val="Normal"/>
        <w:spacing w:line="259" w:lineRule="auto"/>
      </w:pPr>
    </w:p>
    <w:p w:rsidR="002F18AD" w:rsidP="1709819F" w:rsidRDefault="4A3C244F" w14:paraId="7E9DA0ED" w14:textId="30B37A92">
      <w:pPr>
        <w:pStyle w:val="Normal"/>
        <w:spacing w:line="259" w:lineRule="auto"/>
      </w:pPr>
      <w:r w:rsidR="0E68E371">
        <w:rPr/>
        <w:t xml:space="preserve">To </w:t>
      </w:r>
      <w:r w:rsidR="41337476">
        <w:rPr/>
        <w:t xml:space="preserve">strengthen </w:t>
      </w:r>
      <w:r w:rsidR="0E68E371">
        <w:rPr/>
        <w:t>the information ecosystem across the podcasting industry, tech companies, regulators, listeners</w:t>
      </w:r>
      <w:r w:rsidR="62B2C527">
        <w:rPr/>
        <w:t>,</w:t>
      </w:r>
      <w:r w:rsidR="0E68E371">
        <w:rPr/>
        <w:t xml:space="preserve"> and hosts all have a role to play. Greater transparency about content moderation practices, financial relat</w:t>
      </w:r>
      <w:r w:rsidR="02A41AED">
        <w:rPr/>
        <w:t xml:space="preserve">ionships between hosts and sponsors, and algorithmic amplification </w:t>
      </w:r>
      <w:r w:rsidR="097979FB">
        <w:rPr/>
        <w:t xml:space="preserve">by podcasting apps </w:t>
      </w:r>
      <w:r w:rsidR="02A41AED">
        <w:rPr/>
        <w:t xml:space="preserve">would </w:t>
      </w:r>
      <w:r w:rsidR="5D8D6CBE">
        <w:rPr/>
        <w:t xml:space="preserve">significantly improve what has </w:t>
      </w:r>
      <w:r w:rsidR="7DA6CD13">
        <w:rPr/>
        <w:t>so far</w:t>
      </w:r>
      <w:r w:rsidR="5D8D6CBE">
        <w:rPr/>
        <w:t xml:space="preserve"> been an opaque medium. Enhancements to the app architecture, such as improved reporting procedures and</w:t>
      </w:r>
      <w:r w:rsidR="3156D50F">
        <w:rPr/>
        <w:t xml:space="preserve"> </w:t>
      </w:r>
      <w:r w:rsidR="231A3C0B">
        <w:rPr/>
        <w:t>room</w:t>
      </w:r>
      <w:r w:rsidR="3156D50F">
        <w:rPr/>
        <w:t xml:space="preserve"> for audience participation, would not only create a richer information </w:t>
      </w:r>
      <w:r w:rsidR="088DAF8D">
        <w:rPr/>
        <w:t xml:space="preserve">environment </w:t>
      </w:r>
      <w:r w:rsidR="3156D50F">
        <w:rPr/>
        <w:t xml:space="preserve">but effectively </w:t>
      </w:r>
      <w:r w:rsidR="77615FDD">
        <w:rPr/>
        <w:t xml:space="preserve">incorporate </w:t>
      </w:r>
      <w:r w:rsidR="3156D50F">
        <w:rPr/>
        <w:t>the “crowd” as a vital contri</w:t>
      </w:r>
      <w:r w:rsidR="02C63E08">
        <w:rPr/>
        <w:t xml:space="preserve">butor to the </w:t>
      </w:r>
      <w:r w:rsidR="6B0C50CA">
        <w:rPr/>
        <w:t>conversation</w:t>
      </w:r>
      <w:r w:rsidR="02C63E08">
        <w:rPr/>
        <w:t xml:space="preserve">. </w:t>
      </w:r>
      <w:r w:rsidR="59EFFF74">
        <w:rPr/>
        <w:t xml:space="preserve">Due to the decentralized nature of the </w:t>
      </w:r>
      <w:r w:rsidR="26850757">
        <w:rPr/>
        <w:t>podcasting ecosystem</w:t>
      </w:r>
      <w:r w:rsidR="59EFFF74">
        <w:rPr/>
        <w:t xml:space="preserve">, these types of adjustments will not </w:t>
      </w:r>
      <w:r w:rsidR="7CCEDA97">
        <w:rPr/>
        <w:t xml:space="preserve">lead to a complete </w:t>
      </w:r>
      <w:r w:rsidR="59EFFF74">
        <w:rPr/>
        <w:t xml:space="preserve">overhaul </w:t>
      </w:r>
      <w:r w:rsidR="25ABFFD5">
        <w:rPr/>
        <w:t xml:space="preserve">of </w:t>
      </w:r>
      <w:r w:rsidR="59EFFF74">
        <w:rPr/>
        <w:t xml:space="preserve">the </w:t>
      </w:r>
      <w:r w:rsidR="4A4EE0EE">
        <w:rPr/>
        <w:t>medium</w:t>
      </w:r>
      <w:r w:rsidR="59EFFF74">
        <w:rPr/>
        <w:t>, but they will go a long way toward impr</w:t>
      </w:r>
      <w:r w:rsidR="119C4274">
        <w:rPr/>
        <w:t xml:space="preserve">oving a </w:t>
      </w:r>
      <w:r w:rsidR="6D59EDC1">
        <w:rPr/>
        <w:t>space</w:t>
      </w:r>
      <w:r w:rsidR="119C4274">
        <w:rPr/>
        <w:t xml:space="preserve"> </w:t>
      </w:r>
      <w:r w:rsidR="119C4274">
        <w:rPr/>
        <w:t>that has until recently received little attention, despite its gr</w:t>
      </w:r>
      <w:r w:rsidR="28A9266F">
        <w:rPr/>
        <w:t>owing influence in political conversations.</w:t>
      </w:r>
    </w:p>
    <w:p w:rsidR="009D2EE4" w:rsidRDefault="009D2EE4" w14:paraId="3D50036A" w14:textId="2D98B552">
      <w:r>
        <w:br w:type="page"/>
      </w:r>
    </w:p>
    <w:p w:rsidR="002F18AD" w:rsidRDefault="002F18AD" w14:paraId="0D1A7A5E" w14:textId="77777777"/>
    <w:p w:rsidR="74D73D93" w:rsidP="74D73D93" w:rsidRDefault="74D73D93" w14:paraId="5DDD33E3" w14:textId="06C901B7">
      <w:pPr>
        <w:pStyle w:val="Heading1"/>
        <w:spacing w:line="259" w:lineRule="auto"/>
      </w:pPr>
      <w:r w:rsidR="494C570D">
        <w:rPr/>
        <w:t xml:space="preserve">1. </w:t>
      </w:r>
      <w:r w:rsidR="61A42599">
        <w:rPr/>
        <w:t>The Evolution of the Podcasting Medium</w:t>
      </w:r>
    </w:p>
    <w:p w:rsidR="008D73B3" w:rsidRDefault="008D73B3" w14:paraId="5FA925C9" w14:textId="77777777">
      <w:pPr>
        <w:rPr>
          <w:b/>
          <w:bCs/>
        </w:rPr>
      </w:pPr>
    </w:p>
    <w:p w:rsidR="00FA0F52" w:rsidP="1B65643D" w:rsidRDefault="21D747CE" w14:paraId="4701579C" w14:textId="27DA9B31">
      <w:pPr>
        <w:rPr>
          <w:rFonts w:ascii="Georgia" w:hAnsi="Georgia" w:eastAsia="Times New Roman" w:cs="Times New Roman"/>
          <w:color w:val="333333"/>
          <w:sz w:val="27"/>
          <w:szCs w:val="27"/>
          <w:highlight w:val="yellow"/>
        </w:rPr>
      </w:pPr>
      <w:r w:rsidR="00E7DB98">
        <w:rPr/>
        <w:t xml:space="preserve">In 2004, </w:t>
      </w:r>
      <w:r w:rsidR="77244F5C">
        <w:rPr/>
        <w:t xml:space="preserve">journalist </w:t>
      </w:r>
      <w:r w:rsidR="00E7DB98">
        <w:rPr/>
        <w:t xml:space="preserve">Ben </w:t>
      </w:r>
      <w:r w:rsidR="3E17897C">
        <w:rPr/>
        <w:t>H</w:t>
      </w:r>
      <w:r w:rsidR="00E7DB98">
        <w:rPr/>
        <w:t>am</w:t>
      </w:r>
      <w:r w:rsidR="6FF25A3C">
        <w:rPr/>
        <w:t xml:space="preserve">mersley</w:t>
      </w:r>
      <w:r w:rsidR="6FF25A3C">
        <w:rPr/>
        <w:t xml:space="preserve"> reported </w:t>
      </w:r>
      <w:r w:rsidR="39496E4B">
        <w:rPr/>
        <w:t xml:space="preserve">on </w:t>
      </w:r>
      <w:r w:rsidR="4F50671A">
        <w:rPr/>
        <w:t>a</w:t>
      </w:r>
      <w:r w:rsidR="3D198FBA">
        <w:rPr/>
        <w:t xml:space="preserve"> “new boom in amateur radio,”</w:t>
      </w:r>
      <w:r w:rsidR="00E7DB98">
        <w:rPr/>
        <w:t xml:space="preserve"> </w:t>
      </w:r>
      <w:r w:rsidR="775A3B43">
        <w:rPr/>
        <w:t xml:space="preserve">where he mused</w:t>
      </w:r>
      <w:r w:rsidR="12ADDE75">
        <w:rPr/>
        <w:t xml:space="preserve"> about what to call this </w:t>
      </w:r>
      <w:r w:rsidR="6E036ED5">
        <w:rPr/>
        <w:t>new space.</w:t>
      </w:r>
      <w:r w:rsidRPr="1B65643D" w:rsidR="4D7698FD">
        <w:rPr>
          <w:rStyle w:val="FootnoteReference"/>
        </w:rPr>
        <w:footnoteReference w:id="18"/>
      </w:r>
      <w:r w:rsidR="6E036ED5">
        <w:rPr/>
        <w:t xml:space="preserve"> “</w:t>
      </w:r>
      <w:proofErr w:type="spellStart"/>
      <w:r w:rsidR="6E036ED5">
        <w:rPr/>
        <w:t xml:space="preserve">Audioblogging</w:t>
      </w:r>
      <w:proofErr w:type="spellEnd"/>
      <w:r w:rsidR="6E036ED5">
        <w:rPr/>
        <w:t xml:space="preserve">? Pod</w:t>
      </w:r>
      <w:r w:rsidR="38687BE8">
        <w:rPr/>
        <w:t xml:space="preserve">casting? </w:t>
      </w:r>
      <w:proofErr w:type="spellStart"/>
      <w:r w:rsidR="38687BE8">
        <w:rPr/>
        <w:t>GuerillaMedia</w:t>
      </w:r>
      <w:proofErr w:type="spellEnd"/>
      <w:r w:rsidR="38687BE8">
        <w:rPr/>
        <w:t>?</w:t>
      </w:r>
      <w:r w:rsidR="748CB421">
        <w:rPr/>
        <w:t xml:space="preserve">” </w:t>
      </w:r>
      <w:r w:rsidR="6D36BB49">
        <w:rPr/>
        <w:t>he suggested, perhaps not re</w:t>
      </w:r>
      <w:r w:rsidR="5E615DF2">
        <w:rPr/>
        <w:t>alizing</w:t>
      </w:r>
      <w:r w:rsidR="29284FD6">
        <w:rPr/>
        <w:t xml:space="preserve"> </w:t>
      </w:r>
      <w:r w:rsidR="6D36BB49">
        <w:rPr/>
        <w:t xml:space="preserve">that he was coining </w:t>
      </w:r>
      <w:r w:rsidR="6D36BB49">
        <w:rPr/>
        <w:t xml:space="preserve">a </w:t>
      </w:r>
      <w:r w:rsidR="6D36BB49">
        <w:rPr/>
        <w:t xml:space="preserve">term for </w:t>
      </w:r>
      <w:r w:rsidR="6F3F746E">
        <w:rPr/>
        <w:t xml:space="preserve">a now </w:t>
      </w:r>
      <w:r w:rsidR="5C2F1926">
        <w:rPr/>
        <w:t>multi-</w:t>
      </w:r>
      <w:r w:rsidR="5C2F1926">
        <w:rPr/>
        <w:t>billion-dollar</w:t>
      </w:r>
      <w:r w:rsidR="6F3F746E">
        <w:rPr/>
        <w:t xml:space="preserve"> </w:t>
      </w:r>
      <w:r w:rsidR="4C7BA9B7">
        <w:rPr/>
        <w:t>industry</w:t>
      </w:r>
      <w:r w:rsidR="6D36BB49">
        <w:rPr/>
        <w:t xml:space="preserve">.</w:t>
      </w:r>
      <w:r w:rsidRPr="1709819F">
        <w:rPr>
          <w:rStyle w:val="FootnoteReference"/>
        </w:rPr>
        <w:footnoteReference w:id="27419"/>
      </w:r>
      <w:r w:rsidR="6D36BB49">
        <w:rPr/>
        <w:t xml:space="preserve"> </w:t>
      </w:r>
      <w:r w:rsidR="6D0737B4">
        <w:rPr/>
        <w:t xml:space="preserve">At the time, the term </w:t>
      </w:r>
      <w:r w:rsidR="6D0737B4">
        <w:rPr/>
        <w:t xml:space="preserve">describe</w:t>
      </w:r>
      <w:r w:rsidR="609450EE">
        <w:rPr/>
        <w:t xml:space="preserve">d</w:t>
      </w:r>
      <w:r w:rsidR="6D0737B4">
        <w:rPr/>
        <w:t xml:space="preserve"> </w:t>
      </w:r>
      <w:r w:rsidR="6D0737B4">
        <w:rPr/>
        <w:t xml:space="preserve">audio content that could be played on demand through </w:t>
      </w:r>
      <w:r w:rsidR="70D6EC16">
        <w:rPr/>
        <w:t xml:space="preserve">any MP3 </w:t>
      </w:r>
      <w:r w:rsidR="70D6EC16">
        <w:rPr/>
        <w:t>device</w:t>
      </w:r>
      <w:r w:rsidR="748CB421">
        <w:rPr/>
        <w:t xml:space="preserve">, like </w:t>
      </w:r>
      <w:r w:rsidR="17EBF33A">
        <w:rPr/>
        <w:t>the increasingly popular</w:t>
      </w:r>
      <w:r w:rsidR="748CB421">
        <w:rPr/>
        <w:t xml:space="preserve"> iPod.</w:t>
      </w:r>
      <w:r w:rsidRPr="74D73D93" w:rsidR="00FA0F52">
        <w:rPr>
          <w:rStyle w:val="FootnoteReference"/>
        </w:rPr>
        <w:footnoteReference w:id="19"/>
      </w:r>
      <w:r w:rsidR="748CB421">
        <w:rPr/>
        <w:t xml:space="preserve"> </w:t>
      </w:r>
      <w:r w:rsidR="7F1EB483">
        <w:rPr/>
        <w:t xml:space="preserve">T</w:t>
      </w:r>
      <w:r w:rsidR="06DDD0B8">
        <w:rPr/>
        <w:t xml:space="preserve">his new world </w:t>
      </w:r>
      <w:r w:rsidR="2FDB0AA3">
        <w:rPr/>
        <w:t xml:space="preserve">allowed</w:t>
      </w:r>
      <w:r w:rsidR="06DDD0B8">
        <w:rPr/>
        <w:t xml:space="preserve"> </w:t>
      </w:r>
      <w:r w:rsidR="7137E285">
        <w:rPr/>
        <w:t xml:space="preserve">listeners </w:t>
      </w:r>
      <w:r w:rsidR="25CF64C5">
        <w:rPr/>
        <w:t xml:space="preserve">to </w:t>
      </w:r>
      <w:r w:rsidR="7137E285">
        <w:rPr/>
        <w:t>take their audio wit</w:t>
      </w:r>
      <w:r w:rsidR="34AF4E01">
        <w:rPr/>
        <w:t>h them</w:t>
      </w:r>
      <w:r w:rsidR="7137E285">
        <w:rPr/>
        <w:t xml:space="preserve">, </w:t>
      </w:r>
      <w:r w:rsidR="44B98F1F">
        <w:rPr/>
        <w:t xml:space="preserve">pause </w:t>
      </w:r>
      <w:r w:rsidR="22827553">
        <w:rPr/>
        <w:t xml:space="preserve">it </w:t>
      </w:r>
      <w:r w:rsidR="5C1E2A9A">
        <w:rPr/>
        <w:t xml:space="preserve">as </w:t>
      </w:r>
      <w:r w:rsidR="44B98F1F">
        <w:rPr/>
        <w:t>need</w:t>
      </w:r>
      <w:r w:rsidR="0ACA10E5">
        <w:rPr/>
        <w:t>ed</w:t>
      </w:r>
      <w:r w:rsidR="44B98F1F">
        <w:rPr/>
        <w:t xml:space="preserve">, and start </w:t>
      </w:r>
      <w:r w:rsidR="5979C495">
        <w:rPr/>
        <w:t xml:space="preserve">it </w:t>
      </w:r>
      <w:r w:rsidR="44B98F1F">
        <w:rPr/>
        <w:t xml:space="preserve">again </w:t>
      </w:r>
      <w:r w:rsidR="59A63DED">
        <w:rPr/>
        <w:t>at their convenience</w:t>
      </w:r>
      <w:r w:rsidR="7137E285">
        <w:rPr/>
        <w:t>.</w:t>
      </w:r>
      <w:r w:rsidRPr="74D73D93" w:rsidR="00FA0F52">
        <w:rPr>
          <w:rStyle w:val="FootnoteReference"/>
        </w:rPr>
        <w:footnoteReference w:id="20"/>
      </w:r>
      <w:r w:rsidR="723F85BC">
        <w:rPr/>
        <w:t xml:space="preserve"> This </w:t>
      </w:r>
      <w:r w:rsidR="4700BAF9">
        <w:rPr/>
        <w:t xml:space="preserve">on-the-go capability stems from </w:t>
      </w:r>
      <w:r w:rsidR="1E4BAAB1">
        <w:rPr/>
        <w:t>the</w:t>
      </w:r>
      <w:r w:rsidR="4700BAF9">
        <w:rPr/>
        <w:t xml:space="preserve"> fact that early adopters shared </w:t>
      </w:r>
      <w:r w:rsidR="5F3E333B">
        <w:rPr/>
        <w:t xml:space="preserve">episodes </w:t>
      </w:r>
      <w:r w:rsidR="4700BAF9">
        <w:rPr/>
        <w:t>through</w:t>
      </w:r>
      <w:r w:rsidR="723F85BC">
        <w:rPr/>
        <w:t xml:space="preserve"> </w:t>
      </w:r>
      <w:r w:rsidR="723F85BC">
        <w:rPr/>
        <w:t xml:space="preserve">RSS feeds</w:t>
      </w:r>
      <w:r w:rsidR="21F323A1">
        <w:rPr/>
        <w:t xml:space="preserve">, which users could subscribe to directly or indirectly </w:t>
      </w:r>
      <w:r w:rsidR="41594810">
        <w:rPr/>
        <w:t xml:space="preserve">and </w:t>
      </w:r>
      <w:r w:rsidR="479392F8">
        <w:rPr/>
        <w:t>download and listen to content</w:t>
      </w:r>
      <w:r w:rsidR="21F323A1">
        <w:rPr/>
        <w:t>.</w:t>
      </w:r>
      <w:r w:rsidRPr="364B9655" w:rsidR="13BC5C3D">
        <w:rPr>
          <w:rStyle w:val="FootnoteReference"/>
        </w:rPr>
        <w:footnoteReference w:id="21"/>
      </w:r>
      <w:r w:rsidR="723F85BC">
        <w:rPr/>
        <w:t xml:space="preserve"> </w:t>
      </w:r>
      <w:r w:rsidR="12F2861D">
        <w:rPr/>
        <w:t>Th</w:t>
      </w:r>
      <w:r w:rsidR="1B896D18">
        <w:rPr/>
        <w:t>e</w:t>
      </w:r>
      <w:r w:rsidR="12F2861D">
        <w:rPr/>
        <w:t xml:space="preserve"> RSS architecture </w:t>
      </w:r>
      <w:r w:rsidR="7B989677">
        <w:rPr/>
        <w:t xml:space="preserve">facilitated the growth of a decentralized, </w:t>
      </w:r>
      <w:r w:rsidR="0E863256">
        <w:rPr/>
        <w:t>open-sourced</w:t>
      </w:r>
      <w:r w:rsidR="7B989677">
        <w:rPr/>
        <w:t xml:space="preserve"> medium detached from </w:t>
      </w:r>
      <w:r w:rsidR="12F2861D">
        <w:rPr/>
        <w:t xml:space="preserve">regulations and</w:t>
      </w:r>
      <w:r w:rsidR="12F2861D">
        <w:rPr/>
        <w:t xml:space="preserve"> </w:t>
      </w:r>
      <w:r w:rsidR="2A206D50">
        <w:rPr/>
        <w:t xml:space="preserve">the </w:t>
      </w:r>
      <w:r w:rsidR="5A32B42B">
        <w:rPr/>
        <w:t>limitation</w:t>
      </w:r>
      <w:r w:rsidR="12F2861D">
        <w:rPr/>
        <w:t xml:space="preserve">s </w:t>
      </w:r>
      <w:r w:rsidR="6BCCD46F">
        <w:rPr/>
        <w:t xml:space="preserve">of </w:t>
      </w:r>
      <w:r w:rsidR="3C0EAB6A">
        <w:rPr/>
        <w:t>terrestrial or digital radio</w:t>
      </w:r>
      <w:r w:rsidR="12F2861D">
        <w:rPr/>
        <w:t>. I</w:t>
      </w:r>
      <w:r w:rsidR="35F76A02">
        <w:rPr/>
        <w:t>t was a medium where</w:t>
      </w:r>
      <w:r w:rsidR="12F2861D">
        <w:rPr/>
        <w:t xml:space="preserve"> “anyone can be a publisher, anyone can be a broadcaster,” a</w:t>
      </w:r>
      <w:r w:rsidR="58D2C89F">
        <w:rPr/>
        <w:t>ccording to one of podcasting’s earliest pioneers</w:t>
      </w:r>
      <w:r w:rsidR="12F2861D">
        <w:rPr/>
        <w:t>.</w:t>
      </w:r>
      <w:r w:rsidRPr="74D73D93" w:rsidR="00FA0F52">
        <w:rPr>
          <w:rStyle w:val="FootnoteReference"/>
        </w:rPr>
        <w:footnoteReference w:id="22"/>
      </w:r>
      <w:r w:rsidR="12F2861D">
        <w:rPr/>
        <w:t xml:space="preserve"> </w:t>
      </w:r>
      <w:r w:rsidR="0E090850">
        <w:rPr/>
        <w:t xml:space="preserve"> </w:t>
      </w:r>
    </w:p>
    <w:p w:rsidR="67DA45D8" w:rsidP="67DA45D8" w:rsidRDefault="67DA45D8" w14:paraId="6800387D" w14:textId="415F5071"/>
    <w:p w:rsidR="002B4F89" w:rsidP="1709819F" w:rsidRDefault="5DA5EDF9" w14:paraId="4146299B" w14:textId="22314A4E">
      <w:pPr>
        <w:pStyle w:val="Normal"/>
        <w:rPr>
          <w:color w:val="auto"/>
        </w:rPr>
      </w:pPr>
      <w:r w:rsidRPr="1709819F" w:rsidR="6D8A7172">
        <w:rPr>
          <w:color w:val="auto"/>
        </w:rPr>
        <w:t xml:space="preserve">In the early to mid-2010s, true crime shows like </w:t>
      </w:r>
      <w:r w:rsidRPr="1709819F" w:rsidR="6D8A7172">
        <w:rPr>
          <w:i w:val="1"/>
          <w:iCs w:val="1"/>
          <w:color w:val="auto"/>
        </w:rPr>
        <w:t xml:space="preserve">Serial </w:t>
      </w:r>
      <w:r w:rsidRPr="1709819F" w:rsidR="6D8A7172">
        <w:rPr>
          <w:i w:val="0"/>
          <w:iCs w:val="0"/>
          <w:color w:val="auto"/>
        </w:rPr>
        <w:t xml:space="preserve">and </w:t>
      </w:r>
      <w:r w:rsidRPr="1709819F" w:rsidR="6D8A7172">
        <w:rPr>
          <w:i w:val="0"/>
          <w:iCs w:val="0"/>
          <w:color w:val="auto"/>
        </w:rPr>
        <w:t xml:space="preserve">non-fiction series like </w:t>
      </w:r>
      <w:r w:rsidRPr="1709819F" w:rsidR="6D8A7172">
        <w:rPr>
          <w:i w:val="1"/>
          <w:iCs w:val="1"/>
          <w:color w:val="auto"/>
        </w:rPr>
        <w:t xml:space="preserve">This American Life </w:t>
      </w:r>
      <w:r w:rsidRPr="1709819F" w:rsidR="6D8A7172">
        <w:rPr>
          <w:i w:val="0"/>
          <w:iCs w:val="0"/>
          <w:color w:val="auto"/>
        </w:rPr>
        <w:t xml:space="preserve">constituted the bulk of mainstream podcasting. </w:t>
      </w:r>
      <w:r w:rsidRPr="1709819F" w:rsidR="79B8A44E">
        <w:rPr>
          <w:i w:val="0"/>
          <w:iCs w:val="0"/>
          <w:color w:val="auto"/>
        </w:rPr>
        <w:t>In 2016, the medium expanded its scop</w:t>
      </w:r>
      <w:r w:rsidRPr="1709819F" w:rsidR="79B8A44E">
        <w:rPr>
          <w:color w:val="auto"/>
        </w:rPr>
        <w:t xml:space="preserve">e into political punditry, </w:t>
      </w:r>
      <w:r w:rsidRPr="1709819F" w:rsidR="6D8A7172">
        <w:rPr>
          <w:i w:val="0"/>
          <w:iCs w:val="0"/>
          <w:color w:val="auto"/>
        </w:rPr>
        <w:t xml:space="preserve">in </w:t>
      </w:r>
      <w:r w:rsidRPr="1709819F" w:rsidR="1896F3EA">
        <w:rPr>
          <w:i w:val="0"/>
          <w:iCs w:val="0"/>
          <w:color w:val="auto"/>
        </w:rPr>
        <w:t>parallel</w:t>
      </w:r>
      <w:r w:rsidRPr="1709819F" w:rsidR="6D8A7172">
        <w:rPr>
          <w:i w:val="0"/>
          <w:iCs w:val="0"/>
          <w:color w:val="auto"/>
        </w:rPr>
        <w:t xml:space="preserve"> to</w:t>
      </w:r>
      <w:r w:rsidRPr="1709819F" w:rsidR="6D8A7172">
        <w:rPr>
          <w:i w:val="0"/>
          <w:iCs w:val="0"/>
          <w:color w:val="auto"/>
        </w:rPr>
        <w:t xml:space="preserve"> the </w:t>
      </w:r>
      <w:r w:rsidRPr="1709819F" w:rsidR="6D8A7172">
        <w:rPr>
          <w:i w:val="0"/>
          <w:iCs w:val="0"/>
          <w:color w:val="auto"/>
        </w:rPr>
        <w:t>U.S. presidential campaign and election of Donald Trump</w:t>
      </w:r>
      <w:r w:rsidRPr="1709819F" w:rsidR="4D378C66">
        <w:rPr>
          <w:color w:val="auto"/>
        </w:rPr>
        <w:t>.</w:t>
      </w:r>
      <w:r w:rsidR="1709819F">
        <w:rPr/>
        <w:t xml:space="preserve">￼</w:t>
      </w:r>
      <w:r w:rsidRPr="1709819F" w:rsidR="4D378C66">
        <w:rPr>
          <w:color w:val="auto"/>
        </w:rPr>
        <w:t xml:space="preserve"> </w:t>
      </w:r>
      <w:r w:rsidRPr="1709819F" w:rsidR="1010EF81">
        <w:rPr>
          <w:color w:val="auto"/>
        </w:rPr>
        <w:t xml:space="preserve">According to </w:t>
      </w:r>
      <w:r w:rsidRPr="1709819F" w:rsidR="262B9642">
        <w:rPr>
          <w:color w:val="auto"/>
        </w:rPr>
        <w:t xml:space="preserve">data at the time, more than</w:t>
      </w:r>
      <w:r w:rsidRPr="1709819F" w:rsidR="1010EF81">
        <w:rPr>
          <w:color w:val="auto"/>
        </w:rPr>
        <w:t xml:space="preserve"> 1,000 political podcasts launched in the year after Trump</w:t>
      </w:r>
      <w:r w:rsidRPr="1709819F" w:rsidR="24932D5C">
        <w:rPr>
          <w:color w:val="auto"/>
        </w:rPr>
        <w:t xml:space="preserve"> took office</w:t>
      </w:r>
      <w:r w:rsidRPr="1709819F" w:rsidR="1010EF81">
        <w:rPr>
          <w:color w:val="auto"/>
        </w:rPr>
        <w:t xml:space="preserve">, with most </w:t>
      </w:r>
      <w:r w:rsidRPr="1709819F" w:rsidR="262B9642">
        <w:rPr>
          <w:color w:val="auto"/>
        </w:rPr>
        <w:t>taking a</w:t>
      </w:r>
      <w:r w:rsidRPr="1709819F" w:rsidR="74E10D71">
        <w:rPr>
          <w:color w:val="auto"/>
        </w:rPr>
        <w:t xml:space="preserve"> </w:t>
      </w:r>
      <w:r w:rsidRPr="1709819F" w:rsidR="262B9642">
        <w:rPr>
          <w:color w:val="auto"/>
        </w:rPr>
        <w:t xml:space="preserve">liberal </w:t>
      </w:r>
      <w:r w:rsidRPr="74D73D93" w:rsidR="00C471E6">
        <w:rPr>
          <w:rStyle w:val="FootnoteReference"/>
        </w:rPr>
        <w:footnoteReference w:id="28"/>
      </w:r>
      <w:r w:rsidRPr="1709819F" w:rsidR="0AFCB781">
        <w:rPr>
          <w:rPrChange w:author="Melody Chen" w:date="2022-10-17T18:48:33.618Z" w:id="1823228568">
            <w:rPr>
              <w:rStyle w:val="FootnoteReference"/>
            </w:rPr>
          </w:rPrChange>
        </w:rPr>
        <w:t xml:space="preserve">￼</w:t>
      </w:r>
      <w:r w:rsidRPr="1709819F" w:rsidR="0EF22144">
        <w:rPr>
          <w:color w:val="auto"/>
        </w:rPr>
        <w:t xml:space="preserve"> </w:t>
      </w:r>
      <w:r w:rsidRPr="1709819F" w:rsidR="048CE17E">
        <w:rPr>
          <w:color w:val="auto"/>
        </w:rPr>
        <w:t xml:space="preserve">Soon </w:t>
      </w:r>
      <w:r w:rsidRPr="1709819F" w:rsidR="048CE17E">
        <w:rPr>
          <w:color w:val="auto"/>
        </w:rPr>
        <w:t>after</w:t>
      </w:r>
      <w:r w:rsidRPr="1709819F" w:rsidR="048CE17E">
        <w:rPr>
          <w:color w:val="auto"/>
        </w:rPr>
        <w:t>,</w:t>
      </w:r>
      <w:r w:rsidRPr="1709819F" w:rsidR="5EEEB752">
        <w:rPr>
          <w:color w:val="auto"/>
        </w:rPr>
        <w:t xml:space="preserve"> </w:t>
      </w:r>
      <w:r w:rsidRPr="1709819F" w:rsidR="1760A2F9">
        <w:rPr>
          <w:color w:val="auto"/>
        </w:rPr>
        <w:t xml:space="preserve">conservative </w:t>
      </w:r>
      <w:r w:rsidRPr="1709819F" w:rsidR="5EEEB752">
        <w:rPr>
          <w:color w:val="auto"/>
        </w:rPr>
        <w:t>talk radio hosts</w:t>
      </w:r>
      <w:r w:rsidRPr="1709819F" w:rsidR="46A2A3E5">
        <w:rPr>
          <w:color w:val="auto"/>
        </w:rPr>
        <w:t xml:space="preserve">, </w:t>
      </w:r>
      <w:r w:rsidRPr="1709819F" w:rsidR="0ADCA525">
        <w:rPr>
          <w:color w:val="auto"/>
        </w:rPr>
        <w:t xml:space="preserve">YouTube </w:t>
      </w:r>
      <w:r w:rsidRPr="1709819F" w:rsidR="76293878">
        <w:rPr>
          <w:color w:val="auto"/>
        </w:rPr>
        <w:t>personalities</w:t>
      </w:r>
      <w:r w:rsidRPr="1709819F" w:rsidR="2A888616">
        <w:rPr>
          <w:color w:val="auto"/>
        </w:rPr>
        <w:t xml:space="preserve">,</w:t>
      </w:r>
      <w:r w:rsidRPr="1709819F" w:rsidR="31A63614">
        <w:rPr>
          <w:color w:val="auto"/>
        </w:rPr>
        <w:t xml:space="preserve"> </w:t>
      </w:r>
      <w:r w:rsidRPr="1709819F" w:rsidR="5EEEB752">
        <w:rPr>
          <w:color w:val="auto"/>
        </w:rPr>
        <w:t xml:space="preserve">and </w:t>
      </w:r>
      <w:r w:rsidRPr="1709819F" w:rsidR="6F19292E">
        <w:rPr>
          <w:color w:val="auto"/>
        </w:rPr>
        <w:t xml:space="preserve">websites like </w:t>
      </w:r>
      <w:r w:rsidRPr="1709819F" w:rsidR="6F19292E">
        <w:rPr>
          <w:i w:val="1"/>
          <w:iCs w:val="1"/>
          <w:color w:val="auto"/>
        </w:rPr>
        <w:t xml:space="preserve">The Daily Wire</w:t>
      </w:r>
      <w:r w:rsidRPr="1709819F" w:rsidR="6F19292E">
        <w:rPr>
          <w:color w:val="auto"/>
        </w:rPr>
        <w:t xml:space="preserve"> </w:t>
      </w:r>
      <w:r w:rsidRPr="1709819F" w:rsidR="017A1316">
        <w:rPr>
          <w:color w:val="auto"/>
        </w:rPr>
        <w:t xml:space="preserve">and</w:t>
      </w:r>
      <w:r w:rsidRPr="1709819F" w:rsidR="6F19292E">
        <w:rPr>
          <w:color w:val="auto"/>
        </w:rPr>
        <w:t xml:space="preserve"> </w:t>
      </w:r>
      <w:r w:rsidRPr="1709819F" w:rsidR="6F19292E">
        <w:rPr>
          <w:i w:val="1"/>
          <w:iCs w:val="1"/>
          <w:color w:val="auto"/>
        </w:rPr>
        <w:t xml:space="preserve">The Blaze</w:t>
      </w:r>
      <w:r w:rsidRPr="1709819F" w:rsidR="5EEEB752">
        <w:rPr>
          <w:color w:val="auto"/>
        </w:rPr>
        <w:t xml:space="preserve"> launch</w:t>
      </w:r>
      <w:r w:rsidRPr="1709819F" w:rsidR="554D7EFE">
        <w:rPr>
          <w:color w:val="auto"/>
        </w:rPr>
        <w:t xml:space="preserve">ed</w:t>
      </w:r>
      <w:r w:rsidRPr="1709819F" w:rsidR="5EEEB752">
        <w:rPr>
          <w:color w:val="auto"/>
        </w:rPr>
        <w:t xml:space="preserve"> their own podcast </w:t>
      </w:r>
      <w:r w:rsidRPr="1709819F" w:rsidR="554D7EFE">
        <w:rPr>
          <w:color w:val="auto"/>
        </w:rPr>
        <w:t xml:space="preserve">offering</w:t>
      </w:r>
      <w:r w:rsidRPr="1709819F" w:rsidR="554D7EFE">
        <w:rPr>
          <w:color w:val="auto"/>
        </w:rPr>
        <w:t xml:space="preserve">s</w:t>
      </w:r>
      <w:r w:rsidRPr="1709819F" w:rsidR="5EEEB752">
        <w:rPr>
          <w:color w:val="auto"/>
        </w:rPr>
        <w:t>.</w:t>
      </w:r>
      <w:r w:rsidR="1709819F">
        <w:rPr/>
        <w:t xml:space="preserve">￼</w:t>
      </w:r>
    </w:p>
    <w:p w:rsidR="002B4F89" w:rsidP="1709819F" w:rsidRDefault="5DA5EDF9" w14:paraId="73245BDD" w14:textId="6F50C03E">
      <w:pPr>
        <w:pStyle w:val="Normal"/>
        <w:rPr>
          <w:color w:val="auto"/>
        </w:rPr>
      </w:pPr>
    </w:p>
    <w:p w:rsidR="002B4F89" w:rsidP="1709819F" w:rsidRDefault="5DA5EDF9" w14:paraId="2CC50EF8" w14:textId="60367F2F">
      <w:pPr>
        <w:pStyle w:val="Normal"/>
        <w:rPr>
          <w:color w:val="auto"/>
        </w:rPr>
      </w:pPr>
      <w:r w:rsidRPr="1709819F" w:rsidR="554D7EFE">
        <w:rPr>
          <w:color w:val="auto"/>
        </w:rPr>
        <w:t xml:space="preserve">Today, </w:t>
      </w:r>
      <w:r w:rsidRPr="1709819F" w:rsidR="1C535CC2">
        <w:rPr>
          <w:color w:val="auto"/>
        </w:rPr>
        <w:t>series focused on politics and current events</w:t>
      </w:r>
      <w:r w:rsidRPr="1709819F" w:rsidR="566F7065">
        <w:rPr>
          <w:color w:val="auto"/>
        </w:rPr>
        <w:t xml:space="preserve"> </w:t>
      </w:r>
      <w:r w:rsidRPr="1709819F" w:rsidR="24EC0058">
        <w:rPr>
          <w:color w:val="auto"/>
        </w:rPr>
        <w:t xml:space="preserve">are among the most popular</w:t>
      </w:r>
      <w:r w:rsidRPr="1709819F" w:rsidR="1C535CC2">
        <w:rPr>
          <w:color w:val="auto"/>
        </w:rPr>
        <w:t>,</w:t>
      </w:r>
      <w:r w:rsidRPr="1709819F" w:rsidR="4ACF254D">
        <w:rPr>
          <w:color w:val="auto"/>
        </w:rPr>
        <w:t xml:space="preserve"> and </w:t>
      </w:r>
      <w:r w:rsidRPr="1709819F" w:rsidR="4ACF254D">
        <w:rPr>
          <w:color w:val="auto"/>
        </w:rPr>
        <w:t xml:space="preserve">political punditry shows regularly feature in </w:t>
      </w:r>
      <w:r w:rsidRPr="1709819F" w:rsidR="4ACF254D">
        <w:rPr>
          <w:color w:val="auto"/>
        </w:rPr>
        <w:t xml:space="preserve">Apple’s Top 100 rankings</w:t>
      </w:r>
      <w:r w:rsidRPr="1709819F" w:rsidR="4ACF254D">
        <w:rPr>
          <w:color w:val="auto"/>
        </w:rPr>
        <w:t xml:space="preserve">.</w:t>
      </w:r>
      <w:r w:rsidRPr="1709819F">
        <w:rPr>
          <w:rStyle w:val="FootnoteReference"/>
          <w:color w:val="auto"/>
        </w:rPr>
        <w:footnoteReference w:id="6623"/>
      </w:r>
      <w:r w:rsidRPr="1709819F" w:rsidR="4ACF254D">
        <w:rPr>
          <w:color w:val="auto"/>
        </w:rPr>
        <w:t xml:space="preserve"> Until early 2022, </w:t>
      </w:r>
      <w:r w:rsidRPr="1709819F" w:rsidR="1623D0BB">
        <w:rPr>
          <w:color w:val="auto"/>
        </w:rPr>
        <w:t xml:space="preserve">many of </w:t>
      </w:r>
      <w:r w:rsidRPr="1709819F" w:rsidR="4ACF254D">
        <w:rPr>
          <w:color w:val="auto"/>
        </w:rPr>
        <w:t xml:space="preserve">these shows were regularly categorized as </w:t>
      </w:r>
      <w:r w:rsidRPr="1709819F" w:rsidR="79E3A0A0">
        <w:rPr>
          <w:color w:val="auto"/>
        </w:rPr>
        <w:t>“</w:t>
      </w:r>
      <w:r w:rsidRPr="1709819F" w:rsidR="4ACF254D">
        <w:rPr>
          <w:color w:val="auto"/>
        </w:rPr>
        <w:t>News”</w:t>
      </w:r>
      <w:r w:rsidRPr="1709819F" w:rsidR="146B2217">
        <w:rPr>
          <w:color w:val="auto"/>
        </w:rPr>
        <w:t xml:space="preserve"> </w:t>
      </w:r>
      <w:r w:rsidRPr="1709819F" w:rsidR="146B2217">
        <w:rPr>
          <w:color w:val="auto"/>
        </w:rPr>
        <w:t xml:space="preserve">despite regularly veering into opinion programming </w:t>
      </w:r>
      <w:r w:rsidRPr="1709819F" w:rsidR="4B186853">
        <w:rPr>
          <w:color w:val="auto"/>
        </w:rPr>
        <w:t>that goes beyond the traditional definition of 'news'.</w:t>
      </w:r>
    </w:p>
    <w:p w:rsidR="00316C12" w:rsidP="004B1F38" w:rsidRDefault="00316C12" w14:paraId="33C1FC4C" w14:textId="77777777"/>
    <w:p w:rsidR="74D73D93" w:rsidP="74D73D93" w:rsidRDefault="65E69F6F" w14:paraId="4C270B17" w14:textId="749C1458">
      <w:pPr>
        <w:pStyle w:val="Heading2"/>
        <w:spacing w:line="259" w:lineRule="auto"/>
      </w:pPr>
      <w:r>
        <w:t xml:space="preserve">Unsubstantiated and False Claims </w:t>
      </w:r>
      <w:r w:rsidR="5C316CA9">
        <w:t xml:space="preserve">in Podcasting </w:t>
      </w:r>
    </w:p>
    <w:p w:rsidRPr="00316C12" w:rsidR="00C471E6" w:rsidP="004B1F38" w:rsidRDefault="00C471E6" w14:paraId="1DD2042C" w14:textId="77777777"/>
    <w:p w:rsidR="33B0A7EC" w:rsidP="1709819F" w:rsidRDefault="5E8FAE86" w14:paraId="53AB848E" w14:textId="65C0A43A">
      <w:pPr>
        <w:pStyle w:val="Normal"/>
        <w:rPr>
          <w:color w:val="auto"/>
        </w:rPr>
      </w:pPr>
      <w:r w:rsidRPr="27AB976F" w:rsidR="6420F0E9">
        <w:rPr>
          <w:rFonts w:ascii="Calibri" w:hAnsi="Calibri" w:eastAsia="Times New Roman" w:cs="Calibri"/>
        </w:rPr>
        <w:t xml:space="preserve">Combining elements from </w:t>
      </w:r>
      <w:r w:rsidR="4AC7C379">
        <w:rPr/>
        <w:t>radio and social media</w:t>
      </w:r>
      <w:r w:rsidR="35D2BF38">
        <w:rPr/>
        <w:t>, podcasting has the potential</w:t>
      </w:r>
      <w:r w:rsidR="4AC7C379">
        <w:rPr/>
        <w:t xml:space="preserve"> to </w:t>
      </w:r>
      <w:r w:rsidR="320C6151">
        <w:rPr/>
        <w:t>operate as</w:t>
      </w:r>
      <w:r w:rsidR="6C210A24">
        <w:rPr/>
        <w:t xml:space="preserve"> </w:t>
      </w:r>
      <w:r w:rsidR="6C210A24">
        <w:rPr/>
        <w:t>the</w:t>
      </w:r>
      <w:r w:rsidR="4AC7C379">
        <w:rPr/>
        <w:t xml:space="preserve"> </w:t>
      </w:r>
      <w:r w:rsidR="4AC7C379">
        <w:rPr/>
        <w:t xml:space="preserve">perfect</w:t>
      </w:r>
      <w:r w:rsidR="4AC7C379">
        <w:rPr/>
        <w:t xml:space="preserve"> storm</w:t>
      </w:r>
      <w:r w:rsidR="4AC7C379">
        <w:rPr/>
        <w:t xml:space="preserve"> </w:t>
      </w:r>
      <w:r w:rsidR="4AC7C379">
        <w:rPr/>
        <w:t xml:space="preserve">for</w:t>
      </w:r>
      <w:r w:rsidR="697183C7">
        <w:rPr/>
        <w:t xml:space="preserve"> the proliferation of</w:t>
      </w:r>
      <w:r w:rsidR="4AC7C379">
        <w:rPr/>
        <w:t xml:space="preserve"> </w:t>
      </w:r>
      <w:r w:rsidRPr="1B65643D" w:rsidR="4CD93BAE">
        <w:rPr>
          <w:rFonts w:ascii="Calibri" w:hAnsi="Calibri" w:eastAsia="Times New Roman" w:cs="Calibri"/>
        </w:rPr>
        <w:t>unsubstantiated and false claims</w:t>
      </w:r>
      <w:r w:rsidR="4AC7C379">
        <w:rPr/>
        <w:t>.</w:t>
      </w:r>
      <w:r w:rsidR="2DA44722">
        <w:rPr/>
        <w:t xml:space="preserve"> </w:t>
      </w:r>
      <w:r w:rsidR="430538D3">
        <w:rPr/>
        <w:t>Like Twitter, Facebook and other social media sites, the barriers to entry for podcasting are all but eliminated.</w:t>
      </w:r>
      <w:r w:rsidR="4AC7C379">
        <w:rPr/>
        <w:t xml:space="preserve"> </w:t>
      </w:r>
      <w:r w:rsidRPr="1709819F" w:rsidR="1BE09627">
        <w:rPr>
          <w:color w:val="auto"/>
        </w:rPr>
        <w:t>Like radio, listening to a podcast—due to its auditory nature—can foster a level of trust and intimacy between host and audience in a way that a passing tweet may not. As a result, on podcasting, anyone can become a</w:t>
      </w:r>
      <w:r w:rsidRPr="1709819F" w:rsidR="49CA1900">
        <w:rPr>
          <w:color w:val="auto"/>
        </w:rPr>
        <w:t xml:space="preserve"> trusted</w:t>
      </w:r>
      <w:r w:rsidRPr="1709819F" w:rsidR="1BE09627">
        <w:rPr>
          <w:color w:val="auto"/>
        </w:rPr>
        <w:t xml:space="preserve"> armchair expert on a subject of their choosing, regardless of their credentials.</w:t>
      </w:r>
      <w:r w:rsidRPr="1709819F">
        <w:rPr>
          <w:rStyle w:val="FootnoteReference"/>
        </w:rPr>
        <w:footnoteReference w:id="13609"/>
      </w:r>
    </w:p>
    <w:p w:rsidR="33B0A7EC" w:rsidP="1709819F" w:rsidRDefault="5E8FAE86" w14:textId="7B6E6703" w14:paraId="4CEEDDB7">
      <w:pPr>
        <w:pStyle w:val="Normal"/>
      </w:pPr>
    </w:p>
    <w:p w:rsidR="33B0A7EC" w:rsidP="1709819F" w:rsidRDefault="5E8FAE86" w14:paraId="7E3BE4BC" w14:textId="176A92E2">
      <w:pPr>
        <w:pStyle w:val="Normal"/>
      </w:pPr>
      <w:r w:rsidR="291C8B99">
        <w:rPr/>
        <w:t>Furthermore, o</w:t>
      </w:r>
      <w:r w:rsidR="256C2AD2">
        <w:rPr/>
        <w:t xml:space="preserve">n social media, </w:t>
      </w:r>
      <w:r w:rsidR="0CC88A26">
        <w:rPr/>
        <w:t xml:space="preserve">commenting or retweeting may </w:t>
      </w:r>
      <w:r w:rsidR="0CC88A26">
        <w:rPr/>
        <w:t>serve as a check</w:t>
      </w:r>
      <w:r w:rsidR="0CC88A26">
        <w:rPr/>
        <w:t xml:space="preserve"> on the spread of false </w:t>
      </w:r>
      <w:r w:rsidR="4044E651">
        <w:rPr/>
        <w:t xml:space="preserve">or misleading </w:t>
      </w:r>
      <w:r w:rsidR="0CC88A26">
        <w:rPr/>
        <w:t>claims</w:t>
      </w:r>
      <w:r w:rsidR="3F871E99">
        <w:rPr/>
        <w:t xml:space="preserve"> </w:t>
      </w:r>
      <w:r w:rsidR="5DE3DD95">
        <w:rPr/>
        <w:t xml:space="preserve">because </w:t>
      </w:r>
      <w:r w:rsidR="5DE3DD95">
        <w:rPr/>
        <w:t xml:space="preserve">people </w:t>
      </w:r>
      <w:r w:rsidR="05D4F7FE">
        <w:rPr/>
        <w:t xml:space="preserve">may </w:t>
      </w:r>
      <w:r w:rsidR="5DE3DD95">
        <w:rPr/>
        <w:t>f</w:t>
      </w:r>
      <w:r w:rsidR="2C48BA3E">
        <w:rPr/>
        <w:t xml:space="preserve">act check these claims </w:t>
      </w:r>
      <w:r w:rsidR="5DE3DD95">
        <w:rPr/>
        <w:t>through their engagement</w:t>
      </w:r>
      <w:r w:rsidR="0CC88A26">
        <w:rPr/>
        <w:t xml:space="preserve">. </w:t>
      </w:r>
      <w:r w:rsidR="099C5B81">
        <w:rPr/>
        <w:t>In</w:t>
      </w:r>
      <w:r w:rsidR="1E852064">
        <w:rPr/>
        <w:t xml:space="preserve"> </w:t>
      </w:r>
      <w:r w:rsidR="1E852064">
        <w:rPr/>
        <w:t>p</w:t>
      </w:r>
      <w:r w:rsidR="0CC88A26">
        <w:rPr/>
        <w:t>odcast</w:t>
      </w:r>
      <w:r w:rsidR="53D7F3FC">
        <w:rPr/>
        <w:t>ing</w:t>
      </w:r>
      <w:r w:rsidR="53D7F3FC">
        <w:rPr/>
        <w:t>,</w:t>
      </w:r>
      <w:r w:rsidR="0CC88A26">
        <w:rPr/>
        <w:t xml:space="preserve"> </w:t>
      </w:r>
      <w:r w:rsidR="23C6C98E">
        <w:rPr/>
        <w:t xml:space="preserve">an audience check on the proliferation of unsubstantiated or false claims is not possible. Instead, </w:t>
      </w:r>
      <w:r w:rsidR="01A00120">
        <w:rPr/>
        <w:t xml:space="preserve">the dynamic resembles a monologue, </w:t>
      </w:r>
      <w:r w:rsidR="5170930E">
        <w:rPr/>
        <w:t>more like television</w:t>
      </w:r>
      <w:r w:rsidR="01A00120">
        <w:rPr/>
        <w:t xml:space="preserve"> or radio. A</w:t>
      </w:r>
      <w:r w:rsidR="0CC88A26">
        <w:rPr/>
        <w:t>udiences</w:t>
      </w:r>
      <w:r w:rsidR="3C219D90">
        <w:rPr/>
        <w:t xml:space="preserve"> </w:t>
      </w:r>
      <w:r w:rsidR="0CC88A26">
        <w:rPr/>
        <w:t xml:space="preserve">are unable to directly react </w:t>
      </w:r>
      <w:r w:rsidR="4B5E695D">
        <w:rPr/>
        <w:t xml:space="preserve">to or share their thoughts about </w:t>
      </w:r>
      <w:r w:rsidR="0CC88A26">
        <w:rPr/>
        <w:t>an episode</w:t>
      </w:r>
      <w:r w:rsidR="224D8E87">
        <w:rPr/>
        <w:t>, making it easier for</w:t>
      </w:r>
      <w:r w:rsidR="34C14801">
        <w:rPr/>
        <w:t xml:space="preserve"> </w:t>
      </w:r>
      <w:r w:rsidR="190A546E">
        <w:rPr/>
        <w:t>false c</w:t>
      </w:r>
      <w:r w:rsidR="34172CD1">
        <w:rPr/>
        <w:t xml:space="preserve">ontent </w:t>
      </w:r>
      <w:r w:rsidR="7C1E9F32">
        <w:rPr/>
        <w:t xml:space="preserve">to </w:t>
      </w:r>
      <w:r w:rsidR="570E7E87">
        <w:rPr/>
        <w:t xml:space="preserve">spread </w:t>
      </w:r>
      <w:r w:rsidR="190A546E">
        <w:rPr/>
        <w:t>with little oversight.</w:t>
      </w:r>
    </w:p>
    <w:p w:rsidR="3F0F031A" w:rsidP="1709819F" w:rsidRDefault="3F0F031A" w14:paraId="7C1D8457" w14:textId="5CE5C2A4">
      <w:pPr>
        <w:pStyle w:val="Normal"/>
      </w:pPr>
    </w:p>
    <w:p w:rsidR="7331C2C5" w:rsidP="3F0F031A" w:rsidRDefault="76DE551A" w14:paraId="6044AE81" w14:textId="3FAD6261">
      <w:pPr>
        <w:spacing w:after="450"/>
      </w:pPr>
      <w:r w:rsidRPr="1709819F" w:rsidR="337C934E">
        <w:rPr>
          <w:color w:val="auto"/>
        </w:rPr>
        <w:t xml:space="preserve">But unlike </w:t>
      </w:r>
      <w:r w:rsidRPr="1709819F" w:rsidR="337C934E">
        <w:rPr>
          <w:color w:val="auto"/>
        </w:rPr>
        <w:t>radio</w:t>
      </w:r>
      <w:r w:rsidRPr="1709819F" w:rsidR="337C934E">
        <w:rPr>
          <w:color w:val="auto"/>
        </w:rPr>
        <w:t xml:space="preserve">, </w:t>
      </w:r>
      <w:r w:rsidRPr="1709819F" w:rsidR="49EB9B54">
        <w:rPr>
          <w:color w:val="auto"/>
        </w:rPr>
        <w:t>listening to</w:t>
      </w:r>
      <w:r w:rsidRPr="1709819F" w:rsidR="337C934E">
        <w:rPr>
          <w:color w:val="auto"/>
        </w:rPr>
        <w:t xml:space="preserve"> </w:t>
      </w:r>
      <w:r w:rsidRPr="1709819F" w:rsidR="49EB9B54">
        <w:rPr>
          <w:color w:val="auto"/>
        </w:rPr>
        <w:t xml:space="preserve">a podcast </w:t>
      </w:r>
      <w:r w:rsidRPr="1709819F" w:rsidR="337C934E">
        <w:rPr>
          <w:color w:val="auto"/>
        </w:rPr>
        <w:t xml:space="preserve">is also more of a deliberate </w:t>
      </w:r>
      <w:r w:rsidRPr="1709819F" w:rsidR="7D18FE57">
        <w:rPr>
          <w:color w:val="auto"/>
        </w:rPr>
        <w:t xml:space="preserve">and decentralized </w:t>
      </w:r>
      <w:r w:rsidRPr="1709819F" w:rsidR="337C934E">
        <w:rPr>
          <w:color w:val="auto"/>
        </w:rPr>
        <w:t>act.</w:t>
      </w:r>
      <w:r w:rsidRPr="1709819F" w:rsidR="7331C2C5">
        <w:rPr>
          <w:rStyle w:val="FootnoteReference"/>
          <w:color w:val="auto"/>
        </w:rPr>
        <w:footnoteReference w:id="34"/>
      </w:r>
      <w:r w:rsidRPr="1709819F" w:rsidR="078B54DB">
        <w:rPr>
          <w:color w:val="auto"/>
        </w:rPr>
        <w:t xml:space="preserve"> </w:t>
      </w:r>
      <w:r w:rsidRPr="1709819F" w:rsidR="078B54DB">
        <w:rPr>
          <w:color w:val="auto"/>
        </w:rPr>
        <w:t xml:space="preserve">The downloadable nature of a podcast episode means that a listener can begin and pause that episode </w:t>
      </w:r>
      <w:r w:rsidRPr="1709819F" w:rsidR="6E27D760">
        <w:rPr>
          <w:color w:val="auto"/>
        </w:rPr>
        <w:t xml:space="preserve">whenever they want</w:t>
      </w:r>
      <w:r w:rsidRPr="1709819F" w:rsidR="13CDD968">
        <w:rPr>
          <w:color w:val="auto"/>
        </w:rPr>
        <w:t>.</w:t>
      </w:r>
      <w:r w:rsidR="13CDD968">
        <w:rPr/>
        <w:t xml:space="preserve"> </w:t>
      </w:r>
      <w:r w:rsidR="3CFFBBC7">
        <w:rPr/>
        <w:t xml:space="preserve">The medium is also hosted exclusively on the internet and available across a wide variety of applications, including as a simple .mp3 file. </w:t>
      </w:r>
      <w:r w:rsidR="3CFFBBC7">
        <w:rPr/>
        <w:t xml:space="preserve">As a result, it offers a far more decentralized--and diverse--distribution mechanism than radio</w:t>
      </w:r>
      <w:r w:rsidR="03214488">
        <w:rPr/>
        <w:t xml:space="preserve">,</w:t>
      </w:r>
      <w:r w:rsidR="3CFFBBC7">
        <w:rPr/>
        <w:t xml:space="preserve"> </w:t>
      </w:r>
      <w:r w:rsidR="5BA7EBFD">
        <w:rPr/>
        <w:t xml:space="preserve">making it far more d</w:t>
      </w:r>
      <w:r w:rsidR="615ADA66">
        <w:rPr/>
        <w:t xml:space="preserve">ifficult to implement </w:t>
      </w:r>
      <w:r w:rsidR="5BA7EBFD">
        <w:rPr/>
        <w:t xml:space="preserve">uniform</w:t>
      </w:r>
      <w:r w:rsidR="3CFFBBC7">
        <w:rPr/>
        <w:t xml:space="preserve"> </w:t>
      </w:r>
      <w:r w:rsidR="04DA68DF">
        <w:rPr/>
        <w:t xml:space="preserve">content moderation</w:t>
      </w:r>
      <w:r w:rsidR="4A56BB37">
        <w:rPr/>
        <w:t xml:space="preserve"> guidelines</w:t>
      </w:r>
      <w:r w:rsidR="3CFFBBC7">
        <w:rPr/>
        <w:t xml:space="preserve">.</w:t>
      </w:r>
      <w:r w:rsidR="3CFFBBC7">
        <w:rPr/>
        <w:t xml:space="preserve"> </w:t>
      </w:r>
    </w:p>
    <w:p w:rsidR="4C7945E1" w:rsidP="1709819F" w:rsidRDefault="4C7945E1" w14:paraId="5AEBC1F9" w14:textId="76D918E0">
      <w:pPr>
        <w:rPr>
          <w:highlight w:val="yellow"/>
        </w:rPr>
      </w:pPr>
      <w:r w:rsidR="4C7945E1">
        <w:rPr/>
        <w:t xml:space="preserve">Despite the clear potential for </w:t>
      </w:r>
      <w:r w:rsidRPr="1709819F" w:rsidR="4C7945E1">
        <w:rPr>
          <w:rFonts w:ascii="Calibri" w:hAnsi="Calibri" w:eastAsia="Times New Roman" w:cs="Calibri"/>
        </w:rPr>
        <w:t>unsubstantiated or false claims</w:t>
      </w:r>
      <w:r w:rsidR="4C7945E1">
        <w:rPr/>
        <w:t xml:space="preserve"> to spread through podcasts, the medium has until recently been overlooked by researchers. The audio-based nature of the medium, which regularly features hours-long episodes, makes it difficult to monitor the ecosystem given existing research strategies, which frequently rely on URL-based content to identify domains deemed “low-quality” by expert sources.</w:t>
      </w:r>
      <w:r w:rsidRPr="1709819F">
        <w:rPr>
          <w:rStyle w:val="FootnoteReference"/>
        </w:rPr>
        <w:footnoteReference w:id="32213"/>
      </w:r>
      <w:r w:rsidR="4C7945E1">
        <w:rPr/>
        <w:t xml:space="preserve"> Fortunately, natural language processing techniques provide useful tools for assessing non-URL based content, but these strategies require transcriptions of hours of content, which, until recently, could be prohibitively expensive.</w:t>
      </w:r>
      <w:r w:rsidRPr="1709819F">
        <w:rPr>
          <w:rStyle w:val="FootnoteReference"/>
        </w:rPr>
        <w:footnoteReference w:id="26392"/>
      </w:r>
      <w:r w:rsidR="4C7945E1">
        <w:rPr/>
        <w:t xml:space="preserve"> When transcripts are available, evaluating their content at scale is still a challenge -- searching for a small claim within hours of text is like searching for a needle in haystack. </w:t>
      </w:r>
    </w:p>
    <w:p w:rsidR="1709819F" w:rsidRDefault="1709819F" w14:paraId="40ACEFC6" w14:textId="6E122952"/>
    <w:p w:rsidR="4C7945E1" w:rsidP="1709819F" w:rsidRDefault="4C7945E1" w14:paraId="46C88A14" w14:textId="324950B8">
      <w:pPr>
        <w:pStyle w:val="Normal"/>
      </w:pPr>
      <w:r w:rsidR="4C7945E1">
        <w:rPr/>
        <w:t xml:space="preserve">A misunderstanding of the medium by those best equipped to investigate it may also explain the limited attention paid to podcasting. Although the potential for episodes to “go viral” -- or spread rapidly across the digital information ecosystem -- on popular podcasting apps is unlikely, podcasters often have broad cross platform appeal, making their content likely to reach large audiences. Furthermore, the intimacy and authority attached to the relationship between podcaster and audience may make </w:t>
      </w:r>
      <w:r w:rsidRPr="1709819F" w:rsidR="4C7945E1">
        <w:rPr>
          <w:rFonts w:ascii="Calibri" w:hAnsi="Calibri" w:eastAsia="Times New Roman" w:cs="Calibri"/>
        </w:rPr>
        <w:t>unsubstantiated or false claims</w:t>
      </w:r>
      <w:r w:rsidR="4C7945E1">
        <w:rPr/>
        <w:t xml:space="preserve"> shared in this medium far more impactful than a passing viral tweet from a potentially anonymous account.</w:t>
      </w:r>
      <w:r w:rsidRPr="1709819F">
        <w:rPr>
          <w:rStyle w:val="FootnoteReference"/>
        </w:rPr>
        <w:footnoteReference w:id="28193"/>
      </w:r>
      <w:r w:rsidR="4C7945E1">
        <w:rPr/>
        <w:t xml:space="preserve"> And although podcasting is certainly home to prestige series, it has since expanded to new niches, including the political punditry space, where hosts from a variety of backgrounds offer regular, often highly polarizing commentary on current events.</w:t>
      </w:r>
    </w:p>
    <w:p w:rsidR="1B65643D" w:rsidRDefault="1B65643D" w14:paraId="77610B87" w14:textId="478AC2A1">
      <w:r>
        <w:br w:type="page"/>
      </w:r>
    </w:p>
    <w:p w:rsidR="5838596A" w:rsidP="1B65643D" w:rsidRDefault="5838596A" w14:paraId="76E43D9A" w14:textId="11330898">
      <w:pPr>
        <w:pStyle w:val="Heading1"/>
        <w:spacing w:line="259" w:lineRule="auto"/>
      </w:pPr>
      <w:r w:rsidR="1EC26F38">
        <w:rPr/>
        <w:t xml:space="preserve">2. </w:t>
      </w:r>
      <w:r w:rsidR="52ED4811">
        <w:rPr/>
        <w:t>Data and Research Methodology</w:t>
      </w:r>
    </w:p>
    <w:p w:rsidR="009C3E7C" w:rsidP="3F0F031A" w:rsidRDefault="009C3E7C" w14:paraId="47C83871" w14:textId="77777777"/>
    <w:p w:rsidR="00C46807" w:rsidP="1709819F" w:rsidRDefault="0C28255B" w14:paraId="55237242" w14:textId="2EBE4664">
      <w:pPr>
        <w:pStyle w:val="Normal"/>
        <w:spacing w:line="259" w:lineRule="auto"/>
      </w:pPr>
      <w:r w:rsidR="2314449A">
        <w:rPr/>
        <w:t>To conduct th</w:t>
      </w:r>
      <w:r w:rsidR="75808904">
        <w:rPr/>
        <w:t>e analysis detailed in subsequent sections</w:t>
      </w:r>
      <w:r w:rsidR="2314449A">
        <w:rPr/>
        <w:t xml:space="preserve">, </w:t>
      </w:r>
      <w:r w:rsidR="27451697">
        <w:rPr/>
        <w:t xml:space="preserve">I </w:t>
      </w:r>
      <w:r w:rsidR="2314449A">
        <w:rPr/>
        <w:t>collected all episode data available through podcasters’ RSS feeds</w:t>
      </w:r>
      <w:r w:rsidR="3B92603C">
        <w:rPr/>
        <w:t>.</w:t>
      </w:r>
      <w:r w:rsidR="1227C045">
        <w:rPr/>
        <w:t xml:space="preserve"> </w:t>
      </w:r>
      <w:r w:rsidR="13F160F9">
        <w:rPr/>
        <w:t xml:space="preserve">I </w:t>
      </w:r>
      <w:r w:rsidR="41C84925">
        <w:rPr/>
        <w:t>then utilized Azure’s Speech-to-Text model to transcribe .mp3 files downloaded from the RSS feed</w:t>
      </w:r>
      <w:r w:rsidR="41C84925">
        <w:rPr/>
        <w:t xml:space="preserve">.</w:t>
      </w:r>
      <w:r w:rsidRPr="364B9655" w:rsidR="147B3087">
        <w:rPr>
          <w:rStyle w:val="FootnoteReference"/>
        </w:rPr>
        <w:footnoteReference w:id="42"/>
      </w:r>
      <w:r w:rsidR="441904B4">
        <w:rPr/>
        <w:t xml:space="preserve"> These transcriptions</w:t>
      </w:r>
      <w:r w:rsidR="6CA79017">
        <w:rPr/>
        <w:t xml:space="preserve">, along with </w:t>
      </w:r>
      <w:r w:rsidR="311FCB6D">
        <w:rPr/>
        <w:t xml:space="preserve">captions from </w:t>
      </w:r>
      <w:r w:rsidR="6CA79017">
        <w:rPr/>
        <w:t xml:space="preserve">select episodes transcribed by YouTube’s </w:t>
      </w:r>
      <w:r w:rsidR="311FCB6D">
        <w:rPr/>
        <w:t xml:space="preserve">Data </w:t>
      </w:r>
      <w:r w:rsidR="6CA79017">
        <w:rPr/>
        <w:t>API,</w:t>
      </w:r>
      <w:r w:rsidR="441904B4">
        <w:rPr/>
        <w:t xml:space="preserve"> form the basis of </w:t>
      </w:r>
      <w:r w:rsidR="302A4267">
        <w:rPr/>
        <w:t xml:space="preserve">this </w:t>
      </w:r>
      <w:r w:rsidR="441904B4">
        <w:rPr/>
        <w:t xml:space="preserve">analysis.</w:t>
      </w:r>
      <w:r w:rsidR="008C06B5">
        <w:rPr>
          <w:rStyle w:val="FootnoteReference"/>
        </w:rPr>
        <w:footnoteReference w:id="43"/>
      </w:r>
      <w:r w:rsidR="690FE573">
        <w:rPr/>
        <w:t xml:space="preserve"> Although the transcription services occasionally struggle to correctly transcribe some proper nouns (for example, the name Anthony Fauci), in general, the transcriptions collected are well suited for the natural language processing methods</w:t>
      </w:r>
      <w:r w:rsidR="09D8B790">
        <w:rPr/>
        <w:t xml:space="preserve"> </w:t>
      </w:r>
      <w:r w:rsidR="690FE573">
        <w:rPr/>
        <w:t>utilize</w:t>
      </w:r>
      <w:r w:rsidR="3CFD7ADF">
        <w:rPr/>
        <w:t>d</w:t>
      </w:r>
      <w:r w:rsidR="690FE573">
        <w:rPr/>
        <w:t xml:space="preserve"> </w:t>
      </w:r>
      <w:r w:rsidR="71FD8B66">
        <w:rPr/>
        <w:t>in this analysi</w:t>
      </w:r>
      <w:r w:rsidR="690FE573">
        <w:rPr/>
        <w:t>s</w:t>
      </w:r>
      <w:r w:rsidR="690FE573">
        <w:rPr/>
        <w:t xml:space="preserve">. Where transcription errors do occur, these would likely lead to false negatives – i.e., an undercount of these claims – due to </w:t>
      </w:r>
      <w:r w:rsidR="7EE9FB92">
        <w:rPr/>
        <w:t xml:space="preserve">an </w:t>
      </w:r>
      <w:r w:rsidR="690FE573">
        <w:rPr/>
        <w:t xml:space="preserve">inability to detect word matches and word or phrase similarities. </w:t>
      </w:r>
    </w:p>
    <w:p w:rsidR="00FA1962" w:rsidP="009D2EE4" w:rsidRDefault="00FA1962" w14:paraId="219680A2" w14:textId="77777777"/>
    <w:p w:rsidR="00D84671" w:rsidP="1709819F" w:rsidRDefault="5883A921" w14:paraId="2235AEAE" w14:textId="5CDA487D">
      <w:pPr>
        <w:pStyle w:val="Normal"/>
      </w:pPr>
      <w:r w:rsidR="4F39626F">
        <w:rPr/>
        <w:t>In total</w:t>
      </w:r>
      <w:r w:rsidR="416F8995">
        <w:rPr/>
        <w:t>,</w:t>
      </w:r>
      <w:r w:rsidR="4F39626F">
        <w:rPr/>
        <w:t xml:space="preserve"> </w:t>
      </w:r>
      <w:r w:rsidR="2489CF76">
        <w:rPr/>
        <w:t>I</w:t>
      </w:r>
      <w:r w:rsidR="7A77A968">
        <w:rPr/>
        <w:t xml:space="preserve"> </w:t>
      </w:r>
      <w:r w:rsidR="4F39626F">
        <w:rPr/>
        <w:t>collected data for 36,6</w:t>
      </w:r>
      <w:r w:rsidR="510F4087">
        <w:rPr/>
        <w:t>03</w:t>
      </w:r>
      <w:r w:rsidR="4F39626F">
        <w:rPr/>
        <w:t xml:space="preserve"> episodes across 79 series</w:t>
      </w:r>
      <w:r w:rsidR="070870B4">
        <w:rPr/>
        <w:t>, identified systematically through a sampling process detailed below</w:t>
      </w:r>
      <w:r w:rsidR="4F39626F">
        <w:rPr/>
        <w:t>.</w:t>
      </w:r>
      <w:r w:rsidR="2187572C">
        <w:rPr/>
        <w:t xml:space="preserve"> </w:t>
      </w:r>
      <w:r w:rsidR="4F39626F">
        <w:rPr/>
        <w:t xml:space="preserve">When possible, </w:t>
      </w:r>
      <w:r w:rsidR="0CE842E9">
        <w:rPr/>
        <w:t xml:space="preserve">I </w:t>
      </w:r>
      <w:r w:rsidR="4F39626F">
        <w:rPr/>
        <w:t xml:space="preserve">collected the entire series catalogue, however </w:t>
      </w:r>
      <w:r w:rsidR="3E9EFAC2">
        <w:rPr/>
        <w:t xml:space="preserve">the </w:t>
      </w:r>
      <w:r w:rsidR="4F39626F">
        <w:rPr/>
        <w:t>data is limited to what podcasters share</w:t>
      </w:r>
      <w:r w:rsidR="2E92CD5E">
        <w:rPr/>
        <w:t>d</w:t>
      </w:r>
      <w:r w:rsidR="4F39626F">
        <w:rPr/>
        <w:t xml:space="preserve"> on their RSS feeds or provide</w:t>
      </w:r>
      <w:r w:rsidR="14CD4B7B">
        <w:rPr/>
        <w:t>d</w:t>
      </w:r>
      <w:r w:rsidR="4F39626F">
        <w:rPr/>
        <w:t xml:space="preserve"> on their YouTube </w:t>
      </w:r>
      <w:r w:rsidR="0010F13C">
        <w:rPr/>
        <w:t>channel</w:t>
      </w:r>
      <w:r w:rsidR="4F39626F">
        <w:rPr/>
        <w:t xml:space="preserve">s </w:t>
      </w:r>
      <w:r w:rsidR="29B2C5F9">
        <w:rPr/>
        <w:t xml:space="preserve">at the time </w:t>
      </w:r>
      <w:r w:rsidR="59252E02">
        <w:rPr/>
        <w:t xml:space="preserve">I </w:t>
      </w:r>
      <w:r w:rsidR="29B2C5F9">
        <w:rPr/>
        <w:t>finalized data collection in January 2022</w:t>
      </w:r>
      <w:r w:rsidR="4F39626F">
        <w:rPr/>
        <w:t xml:space="preserve">. </w:t>
      </w:r>
      <w:r w:rsidR="29B2C5F9">
        <w:rPr/>
        <w:t xml:space="preserve">An overview of </w:t>
      </w:r>
      <w:r w:rsidR="17ADB693">
        <w:rPr/>
        <w:t xml:space="preserve">this </w:t>
      </w:r>
      <w:r w:rsidR="29B2C5F9">
        <w:rPr/>
        <w:t>data, including the total number of episodes by month over time</w:t>
      </w:r>
      <w:r w:rsidR="440CB464">
        <w:rPr/>
        <w:t xml:space="preserve"> and </w:t>
      </w:r>
      <w:r w:rsidR="29B2C5F9">
        <w:rPr/>
        <w:t xml:space="preserve">total number of episodes per series, is included in </w:t>
      </w:r>
      <w:r w:rsidRPr="1709819F" w:rsidR="29B2C5F9">
        <w:rPr>
          <w:b w:val="1"/>
          <w:bCs w:val="1"/>
        </w:rPr>
        <w:t xml:space="preserve">Figure </w:t>
      </w:r>
      <w:r w:rsidRPr="1709819F" w:rsidR="6FACE0B4">
        <w:rPr>
          <w:b w:val="1"/>
          <w:bCs w:val="1"/>
        </w:rPr>
        <w:t xml:space="preserve">1 </w:t>
      </w:r>
      <w:r w:rsidR="29B2C5F9">
        <w:rPr/>
        <w:t xml:space="preserve">and </w:t>
      </w:r>
      <w:r w:rsidRPr="1709819F" w:rsidR="29B2C5F9">
        <w:rPr>
          <w:b w:val="1"/>
          <w:bCs w:val="1"/>
        </w:rPr>
        <w:t xml:space="preserve">Figure </w:t>
      </w:r>
      <w:r w:rsidRPr="1709819F" w:rsidR="311F725C">
        <w:rPr>
          <w:b w:val="1"/>
          <w:bCs w:val="1"/>
        </w:rPr>
        <w:t>2</w:t>
      </w:r>
      <w:r w:rsidR="29B2C5F9">
        <w:rPr/>
        <w:t>, respectively.</w:t>
      </w:r>
      <w:r w:rsidR="1304EE60">
        <w:rPr/>
        <w:t xml:space="preserve"> </w:t>
      </w:r>
    </w:p>
    <w:p w:rsidR="1709819F" w:rsidP="1709819F" w:rsidRDefault="1709819F" w14:paraId="3F5F98C2" w14:textId="5D277E2E">
      <w:pPr>
        <w:pStyle w:val="Normal"/>
      </w:pPr>
    </w:p>
    <w:p w:rsidR="122C04BD" w:rsidP="1709819F" w:rsidRDefault="122C04BD" w14:paraId="6E4C4F7C" w14:textId="089B2A2C">
      <w:pPr>
        <w:pStyle w:val="Normal"/>
      </w:pPr>
      <w:r w:rsidRPr="1709819F" w:rsidR="122C04BD">
        <w:rPr>
          <w:b w:val="1"/>
          <w:bCs w:val="1"/>
        </w:rPr>
        <w:t>FIGURE 1</w:t>
      </w:r>
    </w:p>
    <w:p w:rsidR="00D84671" w:rsidP="3F0F031A" w:rsidRDefault="00D84671" w14:paraId="58BE83A1" w14:textId="128D138D"/>
    <w:p w:rsidR="00D84671" w:rsidP="3F0F031A" w:rsidRDefault="3F0F031A" w14:paraId="4C882A0A" w14:textId="1B751384">
      <w:r w:rsidR="70C9F656">
        <w:drawing>
          <wp:inline wp14:editId="6FEC8A9C" wp14:anchorId="63237E50">
            <wp:extent cx="4572000" cy="2809875"/>
            <wp:effectExtent l="0" t="0" r="0" b="0"/>
            <wp:docPr id="717884757" name="" title=""/>
            <wp:cNvGraphicFramePr>
              <a:graphicFrameLocks noChangeAspect="1"/>
            </wp:cNvGraphicFramePr>
            <a:graphic>
              <a:graphicData uri="http://schemas.openxmlformats.org/drawingml/2006/picture">
                <pic:pic>
                  <pic:nvPicPr>
                    <pic:cNvPr id="0" name=""/>
                    <pic:cNvPicPr/>
                  </pic:nvPicPr>
                  <pic:blipFill>
                    <a:blip r:embed="Re48cabceb8d94ec8">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151099E7" w:rsidP="151099E7" w:rsidRDefault="151099E7" w14:paraId="58ABB750" w14:textId="5A3FC188"/>
    <w:p w:rsidR="3B67F982" w:rsidP="1709819F" w:rsidRDefault="3B67F982" w14:paraId="12403AF9" w14:textId="06484D13">
      <w:pPr>
        <w:pStyle w:val="Normal"/>
        <w:rPr>
          <w:b w:val="1"/>
          <w:bCs w:val="1"/>
        </w:rPr>
      </w:pPr>
      <w:r w:rsidRPr="1709819F" w:rsidR="3B67F982">
        <w:rPr>
          <w:b w:val="1"/>
          <w:bCs w:val="1"/>
        </w:rPr>
        <w:t>FIGURE 2</w:t>
      </w:r>
    </w:p>
    <w:p w:rsidR="151099E7" w:rsidP="151099E7" w:rsidRDefault="151099E7" w14:paraId="0987266F" w14:textId="3B300094">
      <w:r w:rsidR="70C9F656">
        <w:drawing>
          <wp:inline wp14:editId="02CC0E11" wp14:anchorId="6F55C463">
            <wp:extent cx="3429000" cy="4572000"/>
            <wp:effectExtent l="0" t="0" r="0" b="0"/>
            <wp:docPr id="2042901844" name="" title=""/>
            <wp:cNvGraphicFramePr>
              <a:graphicFrameLocks noChangeAspect="1"/>
            </wp:cNvGraphicFramePr>
            <a:graphic>
              <a:graphicData uri="http://schemas.openxmlformats.org/drawingml/2006/picture">
                <pic:pic>
                  <pic:nvPicPr>
                    <pic:cNvPr id="0" name=""/>
                    <pic:cNvPicPr/>
                  </pic:nvPicPr>
                  <pic:blipFill>
                    <a:blip r:embed="Re5ba312f8720453d">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0D84671" w:rsidP="3F0F031A" w:rsidRDefault="3F0F031A" w14:paraId="07334D90" w14:textId="752DAF07"/>
    <w:p w:rsidR="00D84671" w:rsidP="3F0F031A" w:rsidRDefault="65F3AA0D" w14:paraId="38AFF5D2" w14:textId="554DB4AE">
      <w:r w:rsidRPr="3F0F031A" w:rsidR="43265C7C">
        <w:rPr/>
        <w:t>As is evident, the podcasting medium has exploded in recent years</w:t>
      </w:r>
      <w:r w:rsidR="54D8A7E5">
        <w:rPr/>
        <w:t xml:space="preserve"> (Figure </w:t>
      </w:r>
      <w:r w:rsidR="7F32507A">
        <w:rPr/>
        <w:t xml:space="preserve">1</w:t>
      </w:r>
      <w:r w:rsidR="54D8A7E5">
        <w:rPr/>
        <w:t xml:space="preserve">)</w:t>
      </w:r>
      <w:r w:rsidRPr="3F0F031A" w:rsidR="43265C7C">
        <w:rPr/>
        <w:t>, though some podcasters are far more prolific than others</w:t>
      </w:r>
      <w:r w:rsidR="54D8A7E5">
        <w:rPr/>
        <w:t xml:space="preserve"> (Figure </w:t>
      </w:r>
      <w:r w:rsidR="2F46C1FA">
        <w:rPr/>
        <w:t xml:space="preserve">2</w:t>
      </w:r>
      <w:r w:rsidR="54D8A7E5">
        <w:rPr/>
        <w:t xml:space="preserve">)</w:t>
      </w:r>
      <w:r w:rsidRPr="3F0F031A" w:rsidR="43265C7C">
        <w:rPr/>
        <w:t xml:space="preserve">. The podcast Bannon’s War Room, which began in October 2019, </w:t>
      </w:r>
      <w:r w:rsidRPr="3F0F031A" w:rsidR="43265C7C">
        <w:rPr/>
        <w:t xml:space="preserve">publishes up to </w:t>
      </w:r>
      <w:r w:rsidRPr="3F0F031A" w:rsidR="0CE581E5">
        <w:rPr/>
        <w:t xml:space="preserve">four </w:t>
      </w:r>
      <w:r w:rsidRPr="3F0F031A" w:rsidR="43265C7C">
        <w:rPr/>
        <w:t>episodes per day, 5</w:t>
      </w:r>
      <w:r w:rsidRPr="3F0F031A" w:rsidR="2C3A8124">
        <w:rPr/>
        <w:t xml:space="preserve"> to </w:t>
      </w:r>
      <w:r w:rsidRPr="3F0F031A" w:rsidR="43265C7C">
        <w:rPr/>
        <w:t>6 days a week.</w:t>
      </w:r>
      <w:r w:rsidRPr="3F0F031A" w:rsidR="43265C7C">
        <w:rPr/>
        <w:t xml:space="preserve"> Other shows, like Pod Save America, which </w:t>
      </w:r>
      <w:r w:rsidRPr="3F0F031A" w:rsidR="1B1891BE">
        <w:rPr/>
        <w:t xml:space="preserve">began in </w:t>
      </w:r>
      <w:r w:rsidRPr="3F0F031A" w:rsidR="43265C7C">
        <w:rPr/>
        <w:t xml:space="preserve">January 2017, publish</w:t>
      </w:r>
      <w:r w:rsidRPr="3F0F031A" w:rsidR="43265C7C">
        <w:rPr/>
        <w:t xml:space="preserve"> new content </w:t>
      </w:r>
      <w:r w:rsidR="56F448B1">
        <w:rPr/>
        <w:t xml:space="preserve">around </w:t>
      </w:r>
      <w:r w:rsidRPr="3F0F031A" w:rsidR="43265C7C">
        <w:rPr/>
        <w:t xml:space="preserve">two times a week. </w:t>
      </w:r>
      <w:proofErr w:type="gramStart"/>
      <w:r w:rsidRPr="3F0F031A" w:rsidR="0DC67C2C">
        <w:rPr/>
        <w:t>Thirteen</w:t>
      </w:r>
      <w:proofErr w:type="gramEnd"/>
      <w:r w:rsidRPr="3F0F031A" w:rsidR="0DC67C2C">
        <w:rPr/>
        <w:t xml:space="preserve"> series in the dataset have recorded over 1,000 episodes.</w:t>
      </w:r>
    </w:p>
    <w:p w:rsidR="00D84671" w:rsidP="3F0F031A" w:rsidRDefault="65F3AA0D" w14:paraId="1090FBDC" w14:textId="6C723947"/>
    <w:p w:rsidR="00D84671" w:rsidP="1709819F" w:rsidRDefault="65F3AA0D" w14:paraId="4716F311" w14:textId="4C54289B">
      <w:pPr>
        <w:pStyle w:val="Normal"/>
      </w:pPr>
      <w:r w:rsidRPr="3F0F031A" w:rsidR="43265C7C">
        <w:rPr/>
        <w:t xml:space="preserve">The shows featured in </w:t>
      </w:r>
      <w:r w:rsidRPr="3F0F031A" w:rsidR="13DFE8AE">
        <w:rPr/>
        <w:t>the</w:t>
      </w:r>
      <w:r w:rsidRPr="3F0F031A" w:rsidR="43265C7C">
        <w:rPr/>
        <w:t xml:space="preserve"> dataset include both conservative</w:t>
      </w:r>
      <w:r w:rsidR="633BBC41">
        <w:rPr/>
        <w:t>, moderate,</w:t>
      </w:r>
      <w:r w:rsidRPr="3F0F031A" w:rsidR="43265C7C">
        <w:rPr/>
        <w:t xml:space="preserve"> and liberal podcasters</w:t>
      </w:r>
      <w:r w:rsidR="633BBC41">
        <w:rPr/>
        <w:t xml:space="preserve">, as well as those to which </w:t>
      </w:r>
      <w:r w:rsidR="38DF761C">
        <w:rPr/>
        <w:t>I</w:t>
      </w:r>
      <w:r w:rsidR="633BBC41">
        <w:rPr/>
        <w:t xml:space="preserve"> could not assign a p</w:t>
      </w:r>
      <w:r w:rsidR="4C37B8D1">
        <w:rPr/>
        <w:t>olitical ideology</w:t>
      </w:r>
      <w:r w:rsidR="70C1CA97">
        <w:rPr/>
        <w:t>.</w:t>
      </w:r>
      <w:r w:rsidRPr="1709819F">
        <w:rPr>
          <w:rStyle w:val="FootnoteReference"/>
        </w:rPr>
        <w:footnoteReference w:id="15155"/>
      </w:r>
      <w:r w:rsidRPr="3F0F031A" w:rsidR="70C1CA97">
        <w:rPr/>
        <w:t xml:space="preserve"> </w:t>
      </w:r>
      <w:r w:rsidRPr="3F0F031A" w:rsidR="43265C7C">
        <w:rPr/>
        <w:t xml:space="preserve">However, </w:t>
      </w:r>
      <w:r w:rsidR="50640439">
        <w:rPr/>
        <w:t xml:space="preserve">the </w:t>
      </w:r>
      <w:r w:rsidR="43265C7C">
        <w:rPr/>
        <w:t xml:space="preserve">sample </w:t>
      </w:r>
      <w:r w:rsidR="43265C7C">
        <w:rPr/>
        <w:t>includes far more conservative podcasters than liberal ones</w:t>
      </w:r>
      <w:r w:rsidR="1512E0CC">
        <w:rPr/>
        <w:t>, and even fewer moderate and unknown series</w:t>
      </w:r>
      <w:r w:rsidR="43265C7C">
        <w:rPr/>
        <w:t>.</w:t>
      </w:r>
      <w:r w:rsidR="43265C7C">
        <w:rPr/>
        <w:t xml:space="preserve"> According to Figure </w:t>
      </w:r>
      <w:r w:rsidR="2B143262">
        <w:rPr/>
        <w:t xml:space="preserve">3</w:t>
      </w:r>
      <w:r w:rsidR="43265C7C">
        <w:rPr/>
        <w:t xml:space="preserve">, conservative podcast episodes are more than </w:t>
      </w:r>
      <w:r w:rsidR="05D23148">
        <w:rPr/>
        <w:t>4</w:t>
      </w:r>
      <w:r w:rsidR="43265C7C">
        <w:rPr/>
        <w:t xml:space="preserve"> times more common in </w:t>
      </w:r>
      <w:r w:rsidR="05139187">
        <w:rPr/>
        <w:t xml:space="preserve">the </w:t>
      </w:r>
      <w:r w:rsidR="43265C7C">
        <w:rPr/>
        <w:t xml:space="preserve">dataset; however, series with a conservative host are less than </w:t>
      </w:r>
      <w:r w:rsidR="05D23148">
        <w:rPr/>
        <w:t>2</w:t>
      </w:r>
      <w:r w:rsidR="43265C7C">
        <w:rPr/>
        <w:t xml:space="preserve"> times more </w:t>
      </w:r>
      <w:r w:rsidR="44C96213">
        <w:rPr/>
        <w:t xml:space="preserve">common</w:t>
      </w:r>
      <w:r w:rsidR="43265C7C">
        <w:rPr/>
        <w:t xml:space="preserve"> than series with a liberal host</w:t>
      </w:r>
      <w:r w:rsidR="2884F82E">
        <w:rPr/>
        <w:t xml:space="preserve"> to appear in </w:t>
      </w:r>
      <w:r w:rsidR="2D2CC9D0">
        <w:rPr/>
        <w:t xml:space="preserve">the </w:t>
      </w:r>
      <w:r w:rsidR="2884F82E">
        <w:rPr/>
        <w:t xml:space="preserve">dataset</w:t>
      </w:r>
      <w:r w:rsidR="43265C7C">
        <w:rPr/>
        <w:t>.</w:t>
      </w:r>
      <w:r w:rsidRPr="3F0F031A" w:rsidR="00FE78BF">
        <w:rPr>
          <w:rStyle w:val="FootnoteReference"/>
        </w:rPr>
        <w:footnoteReference w:id="45"/>
      </w:r>
      <w:r w:rsidR="3CB4297A">
        <w:rPr/>
        <w:t xml:space="preserve"> </w:t>
      </w:r>
      <w:r w:rsidR="05D23148">
        <w:rPr/>
        <w:t xml:space="preserve">This is </w:t>
      </w:r>
      <w:r w:rsidR="19171EEE">
        <w:rPr/>
        <w:t xml:space="preserve">because </w:t>
      </w:r>
      <w:r w:rsidR="05D23148">
        <w:rPr/>
        <w:t>conservative podcasters produce nearly three times as many episodes per series as liberal podcasters. O</w:t>
      </w:r>
      <w:r w:rsidR="3CB4297A">
        <w:rPr/>
        <w:t>n average, conservative podcasters produce 6</w:t>
      </w:r>
      <w:r w:rsidR="2C972053">
        <w:rPr/>
        <w:t>2</w:t>
      </w:r>
      <w:r w:rsidR="3CB4297A">
        <w:rPr/>
        <w:t>0 episodes a series while liberal ones only produce 2</w:t>
      </w:r>
      <w:r w:rsidR="2A69756C">
        <w:rPr/>
        <w:t>75</w:t>
      </w:r>
      <w:r w:rsidR="3CB4297A">
        <w:rPr/>
        <w:t xml:space="preserve"> episodes.</w:t>
      </w:r>
    </w:p>
    <w:p w:rsidR="1709819F" w:rsidP="1709819F" w:rsidRDefault="1709819F" w14:paraId="11913C6E" w14:textId="168BC5B6">
      <w:pPr>
        <w:pStyle w:val="Normal"/>
      </w:pPr>
    </w:p>
    <w:p w:rsidR="2BEA1DC6" w:rsidP="1709819F" w:rsidRDefault="2BEA1DC6" w14:paraId="2A2A48AD" w14:textId="3BB21E52">
      <w:pPr>
        <w:pStyle w:val="Normal"/>
        <w:rPr>
          <w:b w:val="1"/>
          <w:bCs w:val="1"/>
        </w:rPr>
      </w:pPr>
      <w:r w:rsidRPr="1709819F" w:rsidR="2BEA1DC6">
        <w:rPr>
          <w:b w:val="1"/>
          <w:bCs w:val="1"/>
        </w:rPr>
        <w:t>FIGURE 3</w:t>
      </w:r>
    </w:p>
    <w:p w:rsidR="00D84671" w:rsidP="364B9655" w:rsidRDefault="6F0A3E5F" w14:paraId="64D129A4" w14:textId="3E9D2869">
      <w:r w:rsidR="1D90FD2F">
        <w:drawing>
          <wp:inline wp14:editId="6685393E" wp14:anchorId="15F6F56D">
            <wp:extent cx="6267450" cy="2089150"/>
            <wp:effectExtent l="0" t="0" r="0" b="0"/>
            <wp:docPr id="542100900" name="" title=""/>
            <wp:cNvGraphicFramePr>
              <a:graphicFrameLocks noChangeAspect="1"/>
            </wp:cNvGraphicFramePr>
            <a:graphic>
              <a:graphicData uri="http://schemas.openxmlformats.org/drawingml/2006/picture">
                <pic:pic>
                  <pic:nvPicPr>
                    <pic:cNvPr id="0" name=""/>
                    <pic:cNvPicPr/>
                  </pic:nvPicPr>
                  <pic:blipFill>
                    <a:blip r:embed="R10495830c0924351">
                      <a:extLst>
                        <a:ext xmlns:a="http://schemas.openxmlformats.org/drawingml/2006/main" uri="{28A0092B-C50C-407E-A947-70E740481C1C}">
                          <a14:useLocalDpi val="0"/>
                        </a:ext>
                      </a:extLst>
                    </a:blip>
                    <a:stretch>
                      <a:fillRect/>
                    </a:stretch>
                  </pic:blipFill>
                  <pic:spPr>
                    <a:xfrm>
                      <a:off x="0" y="0"/>
                      <a:ext cx="6267450" cy="2089150"/>
                    </a:xfrm>
                    <a:prstGeom prst="rect">
                      <a:avLst/>
                    </a:prstGeom>
                  </pic:spPr>
                </pic:pic>
              </a:graphicData>
            </a:graphic>
          </wp:inline>
        </w:drawing>
      </w:r>
    </w:p>
    <w:p w:rsidR="00D84671" w:rsidP="1709819F" w:rsidRDefault="3F0F031A" w14:paraId="1012DE65" w14:textId="46335260">
      <w:pPr>
        <w:pStyle w:val="Normal"/>
        <w:spacing w:line="259" w:lineRule="auto"/>
      </w:pPr>
      <w:r w:rsidR="241BD4AC">
        <w:rPr/>
        <w:t>T</w:t>
      </w:r>
      <w:r w:rsidR="64B30796">
        <w:rPr/>
        <w:t>he decision to include more conservative political podcasters (or more conservative podcast episodes) in</w:t>
      </w:r>
      <w:r w:rsidR="0CEAD4F6">
        <w:rPr/>
        <w:t xml:space="preserve"> the </w:t>
      </w:r>
      <w:r w:rsidR="64B30796">
        <w:rPr/>
        <w:t xml:space="preserve">dataset was not a deliberate choice, but rather a function of how popular these series are across the medium and how likely they are to be recommended by Apple. </w:t>
      </w:r>
      <w:r w:rsidR="25CBBA2C">
        <w:rPr/>
        <w:t xml:space="preserve">To develop </w:t>
      </w:r>
      <w:r w:rsidR="2A01DAAE">
        <w:rPr/>
        <w:t xml:space="preserve">the </w:t>
      </w:r>
      <w:r w:rsidR="25CBBA2C">
        <w:rPr/>
        <w:t xml:space="preserve">sample of popular political podcasters, </w:t>
      </w:r>
      <w:r w:rsidR="2EEA8904">
        <w:rPr/>
        <w:t>I</w:t>
      </w:r>
      <w:r w:rsidR="0A0A83B7">
        <w:rPr/>
        <w:t xml:space="preserve"> relied on two Apple Top 100 </w:t>
      </w:r>
      <w:r w:rsidR="73B313CB">
        <w:rPr/>
        <w:t>l</w:t>
      </w:r>
      <w:r w:rsidR="0A0A83B7">
        <w:rPr/>
        <w:t xml:space="preserve">ists </w:t>
      </w:r>
      <w:r w:rsidR="2801EF21">
        <w:rPr/>
        <w:t>–</w:t>
      </w:r>
      <w:r w:rsidR="0A0A83B7">
        <w:rPr/>
        <w:t xml:space="preserve"> the first from mid-November 2020 (</w:t>
      </w:r>
      <w:r w:rsidR="2A826B10">
        <w:rPr/>
        <w:t>just after th</w:t>
      </w:r>
      <w:r w:rsidR="0A0A83B7">
        <w:rPr/>
        <w:t xml:space="preserve">e 2020 election) and the second from mid-April 2021 (in the middle of the coronavirus pandemic). As a first step, </w:t>
      </w:r>
      <w:r w:rsidR="1C3983AD">
        <w:rPr/>
        <w:t xml:space="preserve">I </w:t>
      </w:r>
      <w:r w:rsidR="77404955">
        <w:rPr/>
        <w:t xml:space="preserve">pulled all “talk-show” style series from two Top 100 lists that </w:t>
      </w:r>
      <w:r w:rsidR="3D0D8BA8">
        <w:rPr/>
        <w:t>use the words “policy,” “politics,” “current events,” or “news” i</w:t>
      </w:r>
      <w:r w:rsidR="77404955">
        <w:rPr/>
        <w:t xml:space="preserve">n their description </w:t>
      </w:r>
      <w:r w:rsidRPr="1709819F" w:rsidR="3FB5882B">
        <w:rPr>
          <w:i w:val="1"/>
          <w:iCs w:val="1"/>
        </w:rPr>
        <w:t xml:space="preserve">or </w:t>
      </w:r>
      <w:r w:rsidR="3FB5882B">
        <w:rPr/>
        <w:t>at the time of data collection featured recent episodes discussing political topics.</w:t>
      </w:r>
      <w:r w:rsidR="24FFC87E">
        <w:rPr/>
        <w:t xml:space="preserve"> </w:t>
      </w:r>
      <w:r w:rsidR="42AF3844">
        <w:rPr/>
        <w:t xml:space="preserve">As a next step, </w:t>
      </w:r>
      <w:r w:rsidR="18349561">
        <w:rPr/>
        <w:t xml:space="preserve">I </w:t>
      </w:r>
      <w:r w:rsidR="42AF3844">
        <w:rPr/>
        <w:t xml:space="preserve">identified </w:t>
      </w:r>
      <w:r w:rsidR="0FAEE499">
        <w:rPr/>
        <w:t>any political punditry podcasts from the “You Might Also Like” section in the Apple Podcast app</w:t>
      </w:r>
      <w:r w:rsidR="42AF3844">
        <w:rPr/>
        <w:t xml:space="preserve"> </w:t>
      </w:r>
      <w:r w:rsidR="0FAEE499">
        <w:rPr/>
        <w:t>for shows selected through the prior step</w:t>
      </w:r>
      <w:r w:rsidR="3120EDF6">
        <w:rPr/>
        <w:t xml:space="preserve"> and following the same criteria for selecting shows about political topics</w:t>
      </w:r>
      <w:r w:rsidR="0FAEE499">
        <w:rPr/>
        <w:t xml:space="preserve">. </w:t>
      </w:r>
      <w:r w:rsidR="4C782312">
        <w:rPr/>
        <w:t xml:space="preserve">Through this process, </w:t>
      </w:r>
      <w:r w:rsidR="39286BDF">
        <w:rPr/>
        <w:t xml:space="preserve">I </w:t>
      </w:r>
      <w:r w:rsidR="4C782312">
        <w:rPr/>
        <w:t xml:space="preserve">avoid cherry-picking series that reinforce </w:t>
      </w:r>
      <w:r w:rsidR="7891E36C">
        <w:rPr/>
        <w:t>my own</w:t>
      </w:r>
      <w:r w:rsidR="4C782312">
        <w:rPr/>
        <w:t xml:space="preserve"> biases and create a corpus of </w:t>
      </w:r>
      <w:r w:rsidR="30F696A4">
        <w:rPr/>
        <w:t>seri</w:t>
      </w:r>
      <w:r w:rsidR="4C782312">
        <w:rPr/>
        <w:t>es identified in a systematic way.</w:t>
      </w:r>
      <w:r w:rsidR="2462C8CB">
        <w:rPr/>
        <w:t xml:space="preserve"> </w:t>
      </w:r>
      <w:r w:rsidR="70386779">
        <w:rPr/>
        <w:t>F</w:t>
      </w:r>
      <w:r w:rsidR="1CD68C86">
        <w:rPr/>
        <w:t>or a full overview of the dataset by series, see Appendix 2.</w:t>
      </w:r>
    </w:p>
    <w:p w:rsidR="00D84671" w:rsidP="1709819F" w:rsidRDefault="00D84671" w14:paraId="48205FFF" w14:textId="27A390C4">
      <w:pPr>
        <w:pStyle w:val="Normal"/>
        <w:spacing w:line="259" w:lineRule="auto"/>
      </w:pPr>
    </w:p>
    <w:p w:rsidR="00D84671" w:rsidP="1709819F" w:rsidRDefault="5B722CFE" w14:paraId="6887B21F" w14:textId="23F7C7E4">
      <w:pPr>
        <w:pStyle w:val="Normal"/>
      </w:pPr>
      <w:r w:rsidR="3045A195">
        <w:rPr/>
        <w:t xml:space="preserve">Because data on series and episode reach </w:t>
      </w:r>
      <w:r w:rsidR="6FA9B4EF">
        <w:rPr/>
        <w:t xml:space="preserve">and reception </w:t>
      </w:r>
      <w:r w:rsidR="3045A195">
        <w:rPr/>
        <w:t xml:space="preserve">is largely unavailable, </w:t>
      </w:r>
      <w:r w:rsidR="1D3AFA41">
        <w:rPr/>
        <w:t>I</w:t>
      </w:r>
      <w:r w:rsidR="42A98EB8">
        <w:rPr/>
        <w:t xml:space="preserve"> </w:t>
      </w:r>
      <w:r w:rsidR="1139CD16">
        <w:rPr/>
        <w:t xml:space="preserve">supplemented this data with additional </w:t>
      </w:r>
      <w:r w:rsidR="0CCFD4DC">
        <w:rPr/>
        <w:t>information</w:t>
      </w:r>
      <w:r w:rsidR="1139CD16">
        <w:rPr/>
        <w:t xml:space="preserve"> </w:t>
      </w:r>
      <w:r w:rsidR="5C82B0B7">
        <w:rPr/>
        <w:t>collected</w:t>
      </w:r>
      <w:r w:rsidR="1139CD16">
        <w:rPr/>
        <w:t xml:space="preserve"> from other locations. Where </w:t>
      </w:r>
      <w:r w:rsidR="5B63D203">
        <w:rPr/>
        <w:t xml:space="preserve">possible, I</w:t>
      </w:r>
      <w:r w:rsidR="302BE47B">
        <w:rPr/>
        <w:t xml:space="preserve"> rely on Twitter</w:t>
      </w:r>
      <w:r w:rsidR="3390FDF7">
        <w:rPr/>
        <w:t xml:space="preserve"> and Facebook </w:t>
      </w:r>
      <w:r w:rsidR="302BE47B">
        <w:rPr/>
        <w:t xml:space="preserve">followers of hosts </w:t>
      </w:r>
      <w:r w:rsidR="14478F0D">
        <w:rPr/>
        <w:t xml:space="preserve">and/or series </w:t>
      </w:r>
      <w:r w:rsidR="302BE47B">
        <w:rPr/>
        <w:t xml:space="preserve">as a proxy for </w:t>
      </w:r>
      <w:r w:rsidR="6EEDDDE5">
        <w:rPr/>
        <w:t xml:space="preserve">reach</w:t>
      </w:r>
      <w:r w:rsidR="671A2F25">
        <w:rPr/>
        <w:t>.</w:t>
      </w:r>
      <w:r w:rsidRPr="3F0F031A" w:rsidR="00FE78BF">
        <w:rPr>
          <w:rStyle w:val="FootnoteReference"/>
        </w:rPr>
        <w:footnoteReference w:id="46"/>
      </w:r>
      <w:r w:rsidR="671A2F25">
        <w:rPr/>
        <w:t xml:space="preserve"> </w:t>
      </w:r>
      <w:r w:rsidR="43FF4FC2">
        <w:rPr/>
        <w:t xml:space="preserve">In </w:t>
      </w:r>
      <w:r w:rsidR="2D5CAEC2">
        <w:rPr/>
        <w:t xml:space="preserve">the </w:t>
      </w:r>
      <w:r w:rsidR="43FF4FC2">
        <w:rPr/>
        <w:t xml:space="preserve">dataset, the </w:t>
      </w:r>
      <w:r w:rsidR="7CA4023B">
        <w:rPr/>
        <w:t>average</w:t>
      </w:r>
      <w:r w:rsidR="43FF4FC2">
        <w:rPr/>
        <w:t xml:space="preserve"> podcaster has </w:t>
      </w:r>
      <w:r w:rsidR="0C29DFCC">
        <w:rPr/>
        <w:t>1.6 million</w:t>
      </w:r>
      <w:r w:rsidR="43FF4FC2">
        <w:rPr/>
        <w:t xml:space="preserve"> followers on Facebook and </w:t>
      </w:r>
      <w:r w:rsidR="1774712E">
        <w:rPr/>
        <w:t>2 million</w:t>
      </w:r>
      <w:r w:rsidR="43FF4FC2">
        <w:rPr/>
        <w:t xml:space="preserve"> followers on Twitter</w:t>
      </w:r>
      <w:r w:rsidR="6949085E">
        <w:rPr/>
        <w:t>, suggesting a wide reach for these shows.</w:t>
      </w:r>
      <w:r w:rsidR="43FF4FC2">
        <w:rPr/>
        <w:t xml:space="preserve"> </w:t>
      </w:r>
      <w:r w:rsidR="555CD967">
        <w:rPr/>
        <w:t xml:space="preserve">As a measure of a show’s reception, </w:t>
      </w:r>
      <w:r w:rsidR="1E3A7E8A">
        <w:rPr/>
        <w:t xml:space="preserve">I </w:t>
      </w:r>
      <w:r w:rsidR="555CD967">
        <w:rPr/>
        <w:t xml:space="preserve">draw on data from Apple Podcast reviews, using both the star rating (from one to five) and the sentiment of the </w:t>
      </w:r>
      <w:r w:rsidR="543ADB89">
        <w:rPr/>
        <w:t xml:space="preserve">review </w:t>
      </w:r>
      <w:r w:rsidR="555CD967">
        <w:rPr/>
        <w:t xml:space="preserve">text</w:t>
      </w:r>
      <w:r w:rsidR="555CD967">
        <w:rPr/>
        <w:t xml:space="preserve">, calculated using VADER</w:t>
      </w:r>
      <w:r w:rsidR="5E54B6FD">
        <w:rPr/>
        <w:t xml:space="preserve">,</w:t>
      </w:r>
      <w:r w:rsidR="555CD967">
        <w:rPr/>
        <w:t xml:space="preserve"> as a measure of audience </w:t>
      </w:r>
      <w:r w:rsidR="44A70E30">
        <w:rPr/>
        <w:t xml:space="preserve">reaction</w:t>
      </w:r>
      <w:r w:rsidR="555CD967">
        <w:rPr/>
        <w:t xml:space="preserve">.</w:t>
      </w:r>
      <w:r w:rsidRPr="1709819F">
        <w:rPr>
          <w:rStyle w:val="FootnoteReference"/>
        </w:rPr>
        <w:footnoteReference w:id="18373"/>
      </w:r>
    </w:p>
    <w:p w:rsidR="3F0F031A" w:rsidP="3F0F031A" w:rsidRDefault="3F0F031A" w14:paraId="22C297CC" w14:textId="4527A041"/>
    <w:p w:rsidR="24E18906" w:rsidP="3F0F031A" w:rsidRDefault="5838596A" w14:paraId="6DE6619C" w14:textId="1DC57C91">
      <w:pPr>
        <w:pStyle w:val="Heading2"/>
        <w:spacing w:line="259" w:lineRule="auto"/>
      </w:pPr>
      <w:r>
        <w:t xml:space="preserve">2.1 Classifying </w:t>
      </w:r>
      <w:r w:rsidR="547835EE">
        <w:t>Unsubstantiated and False Claims</w:t>
      </w:r>
    </w:p>
    <w:p w:rsidR="3F0F031A" w:rsidP="3F0F031A" w:rsidRDefault="3F0F031A" w14:paraId="31211287" w14:textId="466DFF15">
      <w:pPr>
        <w:rPr>
          <w:b/>
          <w:bCs/>
          <w:i/>
          <w:iCs/>
        </w:rPr>
      </w:pPr>
    </w:p>
    <w:p w:rsidR="3F0F031A" w:rsidP="1B65643D" w:rsidRDefault="48FB436E" w14:paraId="3031796A" w14:textId="14E1142D">
      <w:pPr>
        <w:spacing w:line="259" w:lineRule="auto"/>
      </w:pPr>
      <w:r w:rsidR="784BB4AE">
        <w:rPr/>
        <w:t xml:space="preserve">For many of the reasons detailed </w:t>
      </w:r>
      <w:r w:rsidR="07408229">
        <w:rPr/>
        <w:t>above</w:t>
      </w:r>
      <w:r w:rsidR="784BB4AE">
        <w:rPr/>
        <w:t xml:space="preserve">, identifying and classifying </w:t>
      </w:r>
      <w:r w:rsidRPr="1B65643D" w:rsidR="4250BCE8">
        <w:rPr>
          <w:rFonts w:ascii="Calibri" w:hAnsi="Calibri" w:eastAsia="Times New Roman" w:cs="Calibri"/>
        </w:rPr>
        <w:t>unsubstantiated or false claims</w:t>
      </w:r>
      <w:r w:rsidR="4250BCE8">
        <w:rPr/>
        <w:t xml:space="preserve"> </w:t>
      </w:r>
      <w:r w:rsidR="784BB4AE">
        <w:rPr/>
        <w:t xml:space="preserve">in podcasting is a challenge. Due to the vast amounts of content</w:t>
      </w:r>
      <w:r w:rsidR="784BB4AE">
        <w:rPr/>
        <w:t xml:space="preserve">, searching for specific c</w:t>
      </w:r>
      <w:r w:rsidR="06D70429">
        <w:rPr/>
        <w:t xml:space="preserve">laims </w:t>
      </w:r>
      <w:r w:rsidR="784BB4AE">
        <w:rPr/>
        <w:t xml:space="preserve">and understanding the intention behind sharing the c</w:t>
      </w:r>
      <w:r w:rsidR="3FC2A600">
        <w:rPr/>
        <w:t xml:space="preserve">laims </w:t>
      </w:r>
      <w:r w:rsidR="784BB4AE">
        <w:rPr/>
        <w:t xml:space="preserve">(e.g., endorsing or refuting it) can be difficult. To overcome these obstacles, </w:t>
      </w:r>
      <w:r w:rsidR="43FB9BBA">
        <w:rPr/>
        <w:t xml:space="preserve">I </w:t>
      </w:r>
      <w:r w:rsidR="76BCA4E5">
        <w:rPr/>
        <w:t xml:space="preserve">utilize a variety of natural language processing techniques to </w:t>
      </w:r>
      <w:r w:rsidR="2FFC7F7D">
        <w:rPr/>
        <w:t xml:space="preserve">identify </w:t>
      </w:r>
      <w:r w:rsidR="76BCA4E5">
        <w:rPr/>
        <w:t xml:space="preserve">specific parts of episodes that match </w:t>
      </w:r>
      <w:r w:rsidRPr="1709819F" w:rsidR="4FEAF499">
        <w:rPr>
          <w:rFonts w:ascii="Calibri" w:hAnsi="Calibri" w:eastAsia="Times New Roman" w:cs="Calibri"/>
        </w:rPr>
        <w:t>unsubstantiated or false claims</w:t>
      </w:r>
      <w:r w:rsidR="04216936">
        <w:rPr/>
        <w:t xml:space="preserve">. </w:t>
      </w:r>
      <w:r w:rsidR="06F6CC8B">
        <w:rPr/>
        <w:t>The</w:t>
      </w:r>
      <w:r w:rsidR="5183B97E">
        <w:rPr/>
        <w:t xml:space="preserve">se </w:t>
      </w:r>
      <w:r w:rsidR="06F6CC8B">
        <w:rPr/>
        <w:t>claims are compiled in two different way</w:t>
      </w:r>
      <w:r w:rsidR="01CD683C">
        <w:rPr/>
        <w:t>s: (1)</w:t>
      </w:r>
      <w:r w:rsidR="06F6CC8B">
        <w:rPr/>
        <w:t xml:space="preserve">, </w:t>
      </w:r>
      <w:r w:rsidR="01CD683C">
        <w:rPr/>
        <w:t xml:space="preserve">the </w:t>
      </w:r>
      <w:r w:rsidR="01CD683C">
        <w:rPr/>
        <w:t>text</w:t>
      </w:r>
      <w:r w:rsidR="06F6CC8B">
        <w:rPr/>
        <w:t xml:space="preserve"> </w:t>
      </w:r>
      <w:r w:rsidR="01CD683C">
        <w:rPr/>
        <w:t>of</w:t>
      </w:r>
      <w:r w:rsidR="06F6CC8B">
        <w:rPr/>
        <w:t xml:space="preserve"> </w:t>
      </w:r>
      <w:r w:rsidR="4E9D2395">
        <w:rPr/>
        <w:t xml:space="preserve">a </w:t>
      </w:r>
      <w:r w:rsidR="06F6CC8B">
        <w:rPr/>
        <w:t>c</w:t>
      </w:r>
      <w:r w:rsidR="09E74E85">
        <w:rPr/>
        <w:t>laim or statement</w:t>
      </w:r>
      <w:r w:rsidR="12A2671C">
        <w:rPr/>
        <w:t>,</w:t>
      </w:r>
      <w:r w:rsidR="06F6CC8B">
        <w:rPr/>
        <w:t xml:space="preserve"> </w:t>
      </w:r>
      <w:r w:rsidR="01CD683C">
        <w:rPr/>
        <w:t xml:space="preserve">fact checked by </w:t>
      </w:r>
      <w:r w:rsidR="76BCA4E5">
        <w:rPr/>
        <w:t>PolitiFact or Snopes</w:t>
      </w:r>
      <w:r w:rsidR="01CD683C">
        <w:rPr/>
        <w:t xml:space="preserve">; and (2) a dictionary built using qualitative knowledge and news reports of misleading claims tied to both election integrity and the coronavirus pandemic. </w:t>
      </w:r>
    </w:p>
    <w:p w:rsidR="3F0F031A" w:rsidP="1709819F" w:rsidRDefault="008E444A" w14:paraId="70AA0175" w14:textId="116B23ED">
      <w:pPr>
        <w:pStyle w:val="Normal"/>
        <w:spacing w:line="259" w:lineRule="auto"/>
      </w:pPr>
    </w:p>
    <w:p w:rsidRPr="00C73B14" w:rsidR="00C73B14" w:rsidP="3F0F031A" w:rsidRDefault="00AC4AFC" w14:paraId="7BAE0193" w14:textId="6F6FBAA7">
      <w:pPr>
        <w:spacing w:line="259" w:lineRule="auto"/>
        <w:rPr>
          <w:i/>
          <w:iCs/>
        </w:rPr>
      </w:pPr>
      <w:r w:rsidRPr="1709819F" w:rsidR="316411F0">
        <w:rPr>
          <w:i w:val="1"/>
          <w:iCs w:val="1"/>
        </w:rPr>
        <w:t>Cosine Similarity Approach</w:t>
      </w:r>
      <w:r w:rsidRPr="1709819F" w:rsidR="6C5E7619">
        <w:rPr>
          <w:i w:val="1"/>
          <w:iCs w:val="1"/>
        </w:rPr>
        <w:t xml:space="preserve"> using Fact Checked Text</w:t>
      </w:r>
    </w:p>
    <w:p w:rsidR="00C73B14" w:rsidP="1709819F" w:rsidRDefault="00C73B14" w14:paraId="565916B0" w14:textId="2C9D1075">
      <w:pPr>
        <w:pStyle w:val="Normal"/>
        <w:spacing w:line="259" w:lineRule="auto"/>
      </w:pPr>
    </w:p>
    <w:p w:rsidR="006344C5" w:rsidP="1709819F" w:rsidRDefault="43945E4F" w14:paraId="21AA3F9A" w14:textId="6919C843">
      <w:pPr>
        <w:pStyle w:val="Normal"/>
        <w:spacing w:line="259" w:lineRule="auto"/>
      </w:pPr>
      <w:r w:rsidR="71DE88F9">
        <w:rPr/>
        <w:t xml:space="preserve">To identify unsubstantiated or false claims in podcast episodes, </w:t>
      </w:r>
      <w:r w:rsidR="7F024464">
        <w:rPr/>
        <w:t xml:space="preserve">I </w:t>
      </w:r>
      <w:r w:rsidR="7E573628">
        <w:rPr/>
        <w:t xml:space="preserve">rely on a text similarity measure called the “cosine similarity,” </w:t>
      </w:r>
      <w:r w:rsidR="042E3191">
        <w:rPr/>
        <w:t>a measurement technique that calculates the relationship between two documents (or text snippets) by encoding each document as a vector, with each word of the document representing a coordinate in the vector. The 'cosine similarity' is then calculated using the cosine of the angle between the two vectors</w:t>
      </w:r>
      <w:r w:rsidR="6ACA7D79">
        <w:rPr/>
        <w:t>.</w:t>
      </w:r>
      <w:r w:rsidR="006F232F">
        <w:rPr>
          <w:rStyle w:val="FootnoteReference"/>
        </w:rPr>
        <w:footnoteReference w:id="48"/>
      </w:r>
      <w:r w:rsidR="6ACA7D79">
        <w:rPr/>
        <w:t xml:space="preserve"> </w:t>
      </w:r>
      <w:r w:rsidR="315D1AB9">
        <w:rPr/>
        <w:t xml:space="preserve">The resulting output is a score from 0 to 1, </w:t>
      </w:r>
      <w:r w:rsidR="12C70B58">
        <w:rPr/>
        <w:t xml:space="preserve">with a higher number representing a more similar text</w:t>
      </w:r>
      <w:r w:rsidR="315D1AB9">
        <w:rPr/>
        <w:t xml:space="preserve">. </w:t>
      </w:r>
      <w:r w:rsidR="2EB902FC">
        <w:rPr/>
        <w:t xml:space="preserve">The </w:t>
      </w:r>
      <w:r w:rsidR="67B18DF8">
        <w:rPr/>
        <w:t>challenge</w:t>
      </w:r>
      <w:r w:rsidR="6ACA7D79">
        <w:rPr/>
        <w:t xml:space="preserve"> </w:t>
      </w:r>
      <w:r w:rsidR="6D91B774">
        <w:rPr/>
        <w:t xml:space="preserve">with this method for podcasting </w:t>
      </w:r>
      <w:r w:rsidR="6ACA7D79">
        <w:rPr/>
        <w:t xml:space="preserve">is that </w:t>
      </w:r>
      <w:r w:rsidR="06AE4990">
        <w:rPr/>
        <w:t xml:space="preserve">the d</w:t>
      </w:r>
      <w:r w:rsidR="6ACA7D79">
        <w:rPr/>
        <w:t xml:space="preserve">ocuments </w:t>
      </w:r>
      <w:r w:rsidR="540F8343">
        <w:rPr/>
        <w:t xml:space="preserve">are </w:t>
      </w:r>
      <w:r w:rsidR="6ACA7D79">
        <w:rPr/>
        <w:t xml:space="preserve">extremely unequal</w:t>
      </w:r>
      <w:r w:rsidR="7EC99225">
        <w:rPr/>
        <w:t xml:space="preserve"> in</w:t>
      </w:r>
      <w:r w:rsidR="6ACA7D79">
        <w:rPr/>
        <w:t xml:space="preserve"> length</w:t>
      </w:r>
      <w:r w:rsidR="0A1095D3">
        <w:rPr/>
        <w:t xml:space="preserve">, which would make any vector comparisons difficult</w:t>
      </w:r>
      <w:r w:rsidR="6ACA7D79">
        <w:rPr/>
        <w:t xml:space="preserve">.</w:t>
      </w:r>
      <w:r w:rsidR="6ACA7D79">
        <w:rPr/>
        <w:t xml:space="preserve"> On average, the fact checked claims </w:t>
      </w:r>
      <w:r w:rsidR="6ACA7D79">
        <w:rPr/>
        <w:t xml:space="preserve">are </w:t>
      </w:r>
      <w:r w:rsidR="308E7C0F">
        <w:rPr/>
        <w:t xml:space="preserve">17 </w:t>
      </w:r>
      <w:r w:rsidR="6ACA7D79">
        <w:rPr/>
        <w:t>words</w:t>
      </w:r>
      <w:r w:rsidR="0557EB69">
        <w:rPr/>
        <w:t>,</w:t>
      </w:r>
      <w:r w:rsidR="3EE4FC7B">
        <w:rPr/>
        <w:t xml:space="preserve"> </w:t>
      </w:r>
      <w:r w:rsidR="6ACA7D79">
        <w:rPr/>
        <w:t xml:space="preserve">whereas the transcripts are </w:t>
      </w:r>
      <w:r w:rsidR="65FC9925">
        <w:rPr/>
        <w:t xml:space="preserve">9,734 </w:t>
      </w:r>
      <w:r w:rsidR="6ACA7D79">
        <w:rPr/>
        <w:t>words</w:t>
      </w:r>
      <w:r w:rsidR="6ACA7D79">
        <w:rPr/>
        <w:t xml:space="preserve">. As a result, </w:t>
      </w:r>
      <w:r w:rsidR="0F270AB1">
        <w:rPr/>
        <w:t xml:space="preserve">I </w:t>
      </w:r>
      <w:r w:rsidR="6ACA7D79">
        <w:rPr/>
        <w:t xml:space="preserve">devised a strategy </w:t>
      </w:r>
      <w:r w:rsidR="6ACA7D79">
        <w:rPr/>
        <w:t xml:space="preserve">to scan through the entire transcript </w:t>
      </w:r>
      <w:r w:rsidR="67B18DF8">
        <w:rPr/>
        <w:t>using text “</w:t>
      </w:r>
      <w:r w:rsidR="6ACA7D79">
        <w:rPr/>
        <w:t>windows</w:t>
      </w:r>
      <w:r w:rsidR="67B18DF8">
        <w:rPr/>
        <w:t xml:space="preserve">” at </w:t>
      </w:r>
      <w:r w:rsidR="635989EB">
        <w:rPr/>
        <w:t xml:space="preserve">a length that is </w:t>
      </w:r>
      <w:r w:rsidR="67B18DF8">
        <w:rPr/>
        <w:t>1.3</w:t>
      </w:r>
      <w:r w:rsidR="557F8783">
        <w:rPr/>
        <w:t xml:space="preserve"> </w:t>
      </w:r>
      <w:r w:rsidR="557F8783">
        <w:rPr/>
        <w:t>time</w:t>
      </w:r>
      <w:r w:rsidR="3BD5D330">
        <w:rPr/>
        <w:t>s</w:t>
      </w:r>
      <w:r w:rsidR="67B18DF8">
        <w:rPr/>
        <w:t xml:space="preserve"> the length of </w:t>
      </w:r>
      <w:r w:rsidR="7D49FB39">
        <w:rPr/>
        <w:t xml:space="preserve">a </w:t>
      </w:r>
      <w:r w:rsidR="67B18DF8">
        <w:rPr/>
        <w:t>fact checked claim</w:t>
      </w:r>
      <w:r w:rsidR="6D92364F">
        <w:rPr/>
        <w:t xml:space="preserve">. </w:t>
      </w:r>
      <w:r w:rsidR="280D81B3">
        <w:rPr/>
        <w:t xml:space="preserve">I </w:t>
      </w:r>
      <w:r w:rsidR="6D92364F">
        <w:rPr/>
        <w:t>use a slightly expanded window</w:t>
      </w:r>
      <w:r w:rsidR="67B18DF8">
        <w:rPr/>
        <w:t xml:space="preserve"> to allow for </w:t>
      </w:r>
      <w:r w:rsidR="6D92364F">
        <w:rPr/>
        <w:t>similar but not identical texts</w:t>
      </w:r>
      <w:r w:rsidR="315D1AB9">
        <w:rPr/>
        <w:t xml:space="preserve"> to be identified in the transcripts</w:t>
      </w:r>
      <w:r w:rsidR="6D92364F">
        <w:rPr/>
        <w:t xml:space="preserve">. Essentially, the strategy creates a moving window across the transcript, and calculates the cosine similarity across different windows of </w:t>
      </w:r>
      <w:r w:rsidR="65E10385">
        <w:rPr/>
        <w:t xml:space="preserve">a </w:t>
      </w:r>
      <w:r w:rsidR="6D92364F">
        <w:rPr/>
        <w:t>transcript text</w:t>
      </w:r>
      <w:r w:rsidR="315D1AB9">
        <w:rPr/>
        <w:t xml:space="preserve"> until it reaches the end of the </w:t>
      </w:r>
      <w:r w:rsidR="610AEC9A">
        <w:rPr/>
        <w:t xml:space="preserve">episode</w:t>
      </w:r>
      <w:r w:rsidR="6D92364F">
        <w:rPr/>
        <w:t xml:space="preserve">. </w:t>
      </w:r>
      <w:r w:rsidR="26EDD893">
        <w:rPr/>
        <w:t xml:space="preserve">I </w:t>
      </w:r>
      <w:r w:rsidR="38E03852">
        <w:rPr/>
        <w:t xml:space="preserve">calculate the cosine similarity between every fact checked claim and </w:t>
      </w:r>
      <w:r w:rsidR="6FB2431D">
        <w:rPr/>
        <w:t xml:space="preserve">all </w:t>
      </w:r>
      <w:r w:rsidR="38E03852">
        <w:rPr/>
        <w:t>transcript</w:t>
      </w:r>
      <w:r w:rsidR="7C576B76">
        <w:rPr/>
        <w:t xml:space="preserve"> windows</w:t>
      </w:r>
      <w:r w:rsidR="38E03852">
        <w:rPr/>
        <w:t xml:space="preserve">, and only review </w:t>
      </w:r>
      <w:r w:rsidR="36B6A14C">
        <w:rPr/>
        <w:t xml:space="preserve">matches </w:t>
      </w:r>
      <w:r w:rsidR="38E03852">
        <w:rPr/>
        <w:t>that are above a .5</w:t>
      </w:r>
      <w:r w:rsidR="3831FA7B">
        <w:rPr/>
        <w:t xml:space="preserve">, </w:t>
      </w:r>
      <w:r w:rsidR="3831FA7B">
        <w:rPr/>
        <w:t>meaning the transcript window and fact checked claim are at least somewhat related.</w:t>
      </w:r>
    </w:p>
    <w:p w:rsidR="006344C5" w:rsidP="3F0F031A" w:rsidRDefault="006344C5" w14:paraId="6883EF81" w14:textId="77777777">
      <w:pPr>
        <w:spacing w:line="259" w:lineRule="auto"/>
      </w:pPr>
    </w:p>
    <w:p w:rsidR="00B92047" w:rsidP="1709819F" w:rsidRDefault="43C59C47" w14:paraId="10EDA0EF" w14:textId="2E6A2CE9">
      <w:pPr>
        <w:pStyle w:val="Normal"/>
        <w:spacing w:line="259" w:lineRule="auto"/>
      </w:pPr>
      <w:r w:rsidR="1C8DA414">
        <w:rPr/>
        <w:t xml:space="preserve">The </w:t>
      </w:r>
      <w:r w:rsidR="308ED6B6">
        <w:rPr/>
        <w:t xml:space="preserve">fact</w:t>
      </w:r>
      <w:r w:rsidR="7F3797BC">
        <w:rPr/>
        <w:t xml:space="preserve">-</w:t>
      </w:r>
      <w:r w:rsidR="308ED6B6">
        <w:rPr/>
        <w:t xml:space="preserve">checked </w:t>
      </w:r>
      <w:r w:rsidR="1C8DA414">
        <w:rPr/>
        <w:t xml:space="preserve">claims </w:t>
      </w:r>
      <w:r w:rsidR="1C8DA414">
        <w:rPr/>
        <w:t xml:space="preserve">use</w:t>
      </w:r>
      <w:r w:rsidR="32B9072F">
        <w:rPr/>
        <w:t xml:space="preserve">d</w:t>
      </w:r>
      <w:r w:rsidR="1C8DA414">
        <w:rPr/>
        <w:t xml:space="preserve"> to scan transcripts </w:t>
      </w:r>
      <w:r w:rsidR="2AE80206">
        <w:rPr/>
        <w:t xml:space="preserve">come</w:t>
      </w:r>
      <w:r w:rsidR="1C8DA414">
        <w:rPr/>
        <w:t xml:space="preserve"> from PolitiFact and Snopes. </w:t>
      </w:r>
      <w:r w:rsidR="7491EE07">
        <w:rPr/>
        <w:t xml:space="preserve">Both</w:t>
      </w:r>
      <w:r w:rsidR="4EE98E9F">
        <w:rPr/>
        <w:t xml:space="preserve"> sources provide </w:t>
      </w:r>
      <w:r w:rsidR="59378240">
        <w:rPr/>
        <w:t>exact quote</w:t>
      </w:r>
      <w:r w:rsidR="0C5B0B4C">
        <w:rPr/>
        <w:t>s</w:t>
      </w:r>
      <w:r w:rsidR="59378240">
        <w:rPr/>
        <w:t xml:space="preserve"> of </w:t>
      </w:r>
      <w:r w:rsidR="0459294A">
        <w:rPr/>
        <w:t xml:space="preserve">unsubstantiated or </w:t>
      </w:r>
      <w:r w:rsidR="59378240">
        <w:rPr/>
        <w:t xml:space="preserve">false </w:t>
      </w:r>
      <w:r w:rsidR="1F6DC20B">
        <w:rPr/>
        <w:t>claims</w:t>
      </w:r>
      <w:r w:rsidR="59378240">
        <w:rPr/>
        <w:t xml:space="preserve">, which is ideal for the purposes of </w:t>
      </w:r>
      <w:r w:rsidR="2FC21EC9">
        <w:rPr/>
        <w:t xml:space="preserve">this </w:t>
      </w:r>
      <w:r w:rsidR="59378240">
        <w:rPr/>
        <w:t xml:space="preserve">analysis. </w:t>
      </w:r>
      <w:r w:rsidR="7433473B">
        <w:rPr/>
        <w:t>For</w:t>
      </w:r>
      <w:r w:rsidR="7433473B">
        <w:rPr/>
        <w:t xml:space="preserve"> PolitiFact, </w:t>
      </w:r>
      <w:r w:rsidR="08C1D043">
        <w:rPr/>
        <w:t xml:space="preserve">I </w:t>
      </w:r>
      <w:r w:rsidR="59378240">
        <w:rPr/>
        <w:t xml:space="preserve">use </w:t>
      </w:r>
      <w:r w:rsidR="77497E48">
        <w:rPr/>
        <w:t>claims</w:t>
      </w:r>
      <w:r w:rsidR="59378240">
        <w:rPr/>
        <w:t xml:space="preserve"> </w:t>
      </w:r>
      <w:r w:rsidR="1E2F0668">
        <w:rPr/>
        <w:t xml:space="preserve">rated as </w:t>
      </w:r>
      <w:r w:rsidR="59378240">
        <w:rPr/>
        <w:t>“Pants on Fire,” “False,” or “Mostly False.”</w:t>
      </w:r>
      <w:r w:rsidRPr="4E34123C" w:rsidR="00B92047">
        <w:rPr>
          <w:rStyle w:val="FootnoteReference"/>
        </w:rPr>
        <w:footnoteReference w:id="49"/>
      </w:r>
      <w:r w:rsidR="169BC5DD">
        <w:rPr/>
        <w:t xml:space="preserve"> </w:t>
      </w:r>
      <w:r w:rsidR="58BABB69">
        <w:rPr/>
        <w:t xml:space="preserve">For Snopes, </w:t>
      </w:r>
      <w:r w:rsidR="65D1F571">
        <w:rPr/>
        <w:t xml:space="preserve">I </w:t>
      </w:r>
      <w:r w:rsidR="58BABB69">
        <w:rPr/>
        <w:t xml:space="preserve">use only fact checks categorized as “False,” “Mostly False” or “Scam.” </w:t>
      </w:r>
      <w:r w:rsidR="210A0D63">
        <w:rPr/>
        <w:t>In total</w:t>
      </w:r>
      <w:r w:rsidR="4ACB002E">
        <w:rPr/>
        <w:t>,</w:t>
      </w:r>
      <w:r w:rsidR="210A0D63">
        <w:rPr/>
        <w:t xml:space="preserve"> </w:t>
      </w:r>
      <w:r w:rsidR="6E4B810A">
        <w:rPr/>
        <w:t xml:space="preserve">I </w:t>
      </w:r>
      <w:r w:rsidR="210A0D63">
        <w:rPr/>
        <w:t>scan transcripts for</w:t>
      </w:r>
      <w:r w:rsidR="03243E65">
        <w:rPr/>
        <w:t xml:space="preserve"> 11,082 PolitiFact and </w:t>
      </w:r>
      <w:r w:rsidR="58BABB69">
        <w:rPr/>
        <w:t>5</w:t>
      </w:r>
      <w:r w:rsidR="210A0D63">
        <w:rPr/>
        <w:t>,</w:t>
      </w:r>
      <w:r w:rsidR="58BABB69">
        <w:rPr/>
        <w:t>974 Snopes fact checks</w:t>
      </w:r>
      <w:r w:rsidR="210A0D63">
        <w:rPr/>
        <w:t>.</w:t>
      </w:r>
      <w:r w:rsidR="58BABB69">
        <w:rPr/>
        <w:t xml:space="preserve"> </w:t>
      </w:r>
      <w:r w:rsidR="44DA7279">
        <w:rPr/>
        <w:t xml:space="preserve">See Appendix </w:t>
      </w:r>
      <w:r w:rsidR="1BFBE37F">
        <w:rPr/>
        <w:t xml:space="preserve">3 </w:t>
      </w:r>
      <w:r w:rsidR="44DA7279">
        <w:rPr/>
        <w:t>for more detail on these claims.</w:t>
      </w:r>
    </w:p>
    <w:p w:rsidR="1709819F" w:rsidP="1709819F" w:rsidRDefault="1709819F" w14:paraId="52EEB425" w14:textId="03E69AC5">
      <w:pPr>
        <w:pStyle w:val="Normal"/>
        <w:spacing w:line="259" w:lineRule="auto"/>
      </w:pPr>
    </w:p>
    <w:p w:rsidR="00C73B14" w:rsidP="1709819F" w:rsidRDefault="00282FB0" w14:paraId="4B0C739E" w14:textId="384B4799">
      <w:pPr>
        <w:spacing w:line="259" w:lineRule="auto"/>
        <w:rPr>
          <w:i w:val="1"/>
          <w:iCs w:val="1"/>
        </w:rPr>
      </w:pPr>
      <w:r w:rsidRPr="1709819F" w:rsidR="446C5CDC">
        <w:rPr>
          <w:i w:val="1"/>
          <w:iCs w:val="1"/>
        </w:rPr>
        <w:t>Dictionary</w:t>
      </w:r>
      <w:r w:rsidRPr="1709819F" w:rsidR="1FC4EF62">
        <w:rPr>
          <w:i w:val="1"/>
          <w:iCs w:val="1"/>
        </w:rPr>
        <w:t>-</w:t>
      </w:r>
      <w:r w:rsidRPr="1709819F" w:rsidR="316411F0">
        <w:rPr>
          <w:i w:val="1"/>
          <w:iCs w:val="1"/>
        </w:rPr>
        <w:t>Based</w:t>
      </w:r>
      <w:r w:rsidRPr="1709819F" w:rsidR="316411F0">
        <w:rPr>
          <w:i w:val="1"/>
          <w:iCs w:val="1"/>
        </w:rPr>
        <w:t xml:space="preserve"> </w:t>
      </w:r>
      <w:r w:rsidRPr="1709819F" w:rsidR="446C5CDC">
        <w:rPr>
          <w:i w:val="1"/>
          <w:iCs w:val="1"/>
        </w:rPr>
        <w:t>Approach</w:t>
      </w:r>
    </w:p>
    <w:p w:rsidR="00282FB0" w:rsidP="3F0F031A" w:rsidRDefault="00282FB0" w14:paraId="27D0B746" w14:textId="77777777">
      <w:pPr>
        <w:spacing w:line="259" w:lineRule="auto"/>
        <w:rPr>
          <w:i/>
          <w:iCs/>
        </w:rPr>
      </w:pPr>
    </w:p>
    <w:p w:rsidR="00DB661F" w:rsidP="1B65643D" w:rsidRDefault="43F5D278" w14:paraId="4BC2C191" w14:textId="0702C71D">
      <w:pPr>
        <w:spacing w:line="259" w:lineRule="auto"/>
        <w:rPr>
          <w:rFonts w:ascii="Calibri" w:hAnsi="Calibri" w:eastAsia="Times New Roman" w:cs="Calibri"/>
        </w:rPr>
      </w:pPr>
      <w:r w:rsidRPr="1709819F" w:rsidR="6A997976">
        <w:rPr>
          <w:rFonts w:ascii="Calibri" w:hAnsi="Calibri" w:eastAsia="Times New Roman" w:cs="Calibri"/>
        </w:rPr>
        <w:t xml:space="preserve">In addition to calculating the cosine similarity between transcript snippets and fact checked claims, </w:t>
      </w:r>
      <w:r w:rsidRPr="1709819F" w:rsidR="7A745249">
        <w:rPr>
          <w:rFonts w:ascii="Calibri" w:hAnsi="Calibri" w:eastAsia="Times New Roman" w:cs="Calibri"/>
        </w:rPr>
        <w:t xml:space="preserve">I </w:t>
      </w:r>
      <w:r w:rsidRPr="1709819F" w:rsidR="6A997976">
        <w:rPr>
          <w:rFonts w:ascii="Calibri" w:hAnsi="Calibri" w:eastAsia="Times New Roman" w:cs="Calibri"/>
        </w:rPr>
        <w:t xml:space="preserve">also developed a dictionary-based approach to </w:t>
      </w:r>
      <w:r w:rsidRPr="1709819F" w:rsidR="7784C2A3">
        <w:rPr>
          <w:rFonts w:ascii="Calibri" w:hAnsi="Calibri" w:eastAsia="Times New Roman" w:cs="Calibri"/>
        </w:rPr>
        <w:t>evaluate</w:t>
      </w:r>
      <w:r w:rsidRPr="1709819F" w:rsidR="3B2ABC5F">
        <w:rPr>
          <w:rFonts w:ascii="Calibri" w:hAnsi="Calibri" w:eastAsia="Times New Roman" w:cs="Calibri"/>
        </w:rPr>
        <w:t xml:space="preserve"> </w:t>
      </w:r>
      <w:r w:rsidRPr="1709819F" w:rsidR="3B2ABC5F">
        <w:rPr>
          <w:rFonts w:ascii="Calibri" w:hAnsi="Calibri" w:eastAsia="Times New Roman" w:cs="Calibri"/>
        </w:rPr>
        <w:t xml:space="preserve">claims </w:t>
      </w:r>
      <w:r w:rsidRPr="1709819F" w:rsidR="3AF19D70">
        <w:rPr>
          <w:rFonts w:ascii="Calibri" w:hAnsi="Calibri" w:eastAsia="Times New Roman" w:cs="Calibri"/>
        </w:rPr>
        <w:t xml:space="preserve">tied to </w:t>
      </w:r>
      <w:r w:rsidRPr="1709819F" w:rsidR="09E1415A">
        <w:rPr>
          <w:rFonts w:ascii="Calibri" w:hAnsi="Calibri" w:eastAsia="Times New Roman" w:cs="Calibri"/>
        </w:rPr>
        <w:t xml:space="preserve">both </w:t>
      </w:r>
      <w:r w:rsidRPr="1709819F" w:rsidR="3AF19D70">
        <w:rPr>
          <w:rFonts w:ascii="Calibri" w:hAnsi="Calibri" w:eastAsia="Times New Roman" w:cs="Calibri"/>
        </w:rPr>
        <w:t xml:space="preserve">the </w:t>
      </w:r>
      <w:r w:rsidRPr="1709819F" w:rsidR="1D005082">
        <w:rPr>
          <w:rFonts w:ascii="Calibri" w:hAnsi="Calibri" w:eastAsia="Times New Roman" w:cs="Calibri"/>
        </w:rPr>
        <w:t xml:space="preserve">coronavirus </w:t>
      </w:r>
      <w:r w:rsidRPr="1709819F" w:rsidR="3AF19D70">
        <w:rPr>
          <w:rFonts w:ascii="Calibri" w:hAnsi="Calibri" w:eastAsia="Times New Roman" w:cs="Calibri"/>
        </w:rPr>
        <w:t>pandemic and the 2020 election.</w:t>
      </w:r>
      <w:r w:rsidRPr="1709819F" w:rsidR="3AF19D70">
        <w:rPr>
          <w:rFonts w:ascii="Calibri" w:hAnsi="Calibri" w:eastAsia="Times New Roman" w:cs="Calibri"/>
        </w:rPr>
        <w:t xml:space="preserve"> </w:t>
      </w:r>
      <w:r w:rsidRPr="1709819F" w:rsidR="154AE775">
        <w:rPr>
          <w:rFonts w:ascii="Calibri" w:hAnsi="Calibri" w:eastAsia="Times New Roman" w:cs="Calibri"/>
        </w:rPr>
        <w:t>A</w:t>
      </w:r>
      <w:r w:rsidRPr="1709819F" w:rsidR="3AF19D70">
        <w:rPr>
          <w:rFonts w:ascii="Calibri" w:hAnsi="Calibri" w:eastAsia="Times New Roman" w:cs="Calibri"/>
        </w:rPr>
        <w:t xml:space="preserve"> </w:t>
      </w:r>
      <w:r w:rsidRPr="1709819F" w:rsidR="01D0C63E">
        <w:rPr>
          <w:rFonts w:ascii="Calibri" w:hAnsi="Calibri" w:eastAsia="Times New Roman" w:cs="Calibri"/>
        </w:rPr>
        <w:t>dictionary-based</w:t>
      </w:r>
      <w:r w:rsidRPr="1709819F" w:rsidR="3AF19D70">
        <w:rPr>
          <w:rFonts w:ascii="Calibri" w:hAnsi="Calibri" w:eastAsia="Times New Roman" w:cs="Calibri"/>
        </w:rPr>
        <w:t xml:space="preserve"> approach allows </w:t>
      </w:r>
      <w:r w:rsidRPr="1709819F" w:rsidR="335B8AFD">
        <w:rPr>
          <w:rFonts w:ascii="Calibri" w:hAnsi="Calibri" w:eastAsia="Times New Roman" w:cs="Calibri"/>
        </w:rPr>
        <w:t xml:space="preserve">me </w:t>
      </w:r>
      <w:r w:rsidRPr="1709819F" w:rsidR="3AF19D70">
        <w:rPr>
          <w:rFonts w:ascii="Calibri" w:hAnsi="Calibri" w:eastAsia="Times New Roman" w:cs="Calibri"/>
        </w:rPr>
        <w:t xml:space="preserve">to explore </w:t>
      </w:r>
      <w:r w:rsidRPr="1709819F" w:rsidR="3AF19D70">
        <w:rPr>
          <w:rFonts w:ascii="Calibri" w:hAnsi="Calibri" w:eastAsia="Times New Roman" w:cs="Calibri"/>
        </w:rPr>
        <w:t xml:space="preserve">further </w:t>
      </w:r>
      <w:r w:rsidRPr="1709819F" w:rsidR="3AF19D70">
        <w:rPr>
          <w:rFonts w:ascii="Calibri" w:hAnsi="Calibri" w:eastAsia="Times New Roman" w:cs="Calibri"/>
        </w:rPr>
        <w:t>misleading claims</w:t>
      </w:r>
      <w:r w:rsidRPr="1709819F" w:rsidR="24602F1D">
        <w:rPr>
          <w:rFonts w:ascii="Calibri" w:hAnsi="Calibri" w:eastAsia="Times New Roman" w:cs="Calibri"/>
        </w:rPr>
        <w:t xml:space="preserve"> </w:t>
      </w:r>
      <w:r w:rsidRPr="1709819F" w:rsidR="3AF19D70">
        <w:rPr>
          <w:rFonts w:ascii="Calibri" w:hAnsi="Calibri" w:eastAsia="Times New Roman" w:cs="Calibri"/>
        </w:rPr>
        <w:t xml:space="preserve">that </w:t>
      </w:r>
      <w:r w:rsidRPr="1709819F" w:rsidR="12A7618C">
        <w:rPr>
          <w:rFonts w:ascii="Calibri" w:hAnsi="Calibri" w:eastAsia="Times New Roman" w:cs="Calibri"/>
        </w:rPr>
        <w:t xml:space="preserve">the </w:t>
      </w:r>
      <w:r w:rsidRPr="1709819F" w:rsidR="3AF19D70">
        <w:rPr>
          <w:rFonts w:ascii="Calibri" w:hAnsi="Calibri" w:eastAsia="Times New Roman" w:cs="Calibri"/>
        </w:rPr>
        <w:t xml:space="preserve">cosine similarity approach </w:t>
      </w:r>
      <w:r w:rsidRPr="1709819F" w:rsidR="2B3E6A3C">
        <w:rPr>
          <w:rFonts w:ascii="Calibri" w:hAnsi="Calibri" w:eastAsia="Times New Roman" w:cs="Calibri"/>
        </w:rPr>
        <w:t>may not capture given its focus on leading political figures and more well-known conspiracies.</w:t>
      </w:r>
      <w:r w:rsidRPr="1709819F" w:rsidR="3AF19D70">
        <w:rPr>
          <w:rFonts w:ascii="Calibri" w:hAnsi="Calibri" w:eastAsia="Times New Roman" w:cs="Calibri"/>
        </w:rPr>
        <w:t xml:space="preserve"> </w:t>
      </w:r>
    </w:p>
    <w:p w:rsidR="00DB661F" w:rsidP="3F0F031A" w:rsidRDefault="00DB661F" w14:paraId="5BE0E8B1" w14:textId="77777777">
      <w:pPr>
        <w:spacing w:line="259" w:lineRule="auto"/>
        <w:rPr>
          <w:rFonts w:ascii="Calibri" w:hAnsi="Calibri" w:eastAsia="Times New Roman" w:cs="Calibri"/>
        </w:rPr>
      </w:pPr>
    </w:p>
    <w:p w:rsidRPr="00282FB0" w:rsidR="00282FB0" w:rsidP="1709819F" w:rsidRDefault="0FCB7F95" w14:paraId="470A1134" w14:textId="362638B0">
      <w:pPr>
        <w:spacing w:line="259" w:lineRule="auto"/>
        <w:rPr>
          <w:i w:val="1"/>
          <w:iCs w:val="1"/>
        </w:rPr>
      </w:pPr>
      <w:r w:rsidR="73515847">
        <w:rPr>
          <w:rFonts w:ascii="Calibri" w:hAnsi="Calibri" w:eastAsia="Times New Roman" w:cs="Calibri"/>
        </w:rPr>
        <w:t xml:space="preserve">For both topics, </w:t>
      </w:r>
      <w:r w:rsidR="4E7EFE22">
        <w:rPr>
          <w:rFonts w:ascii="Calibri" w:hAnsi="Calibri" w:eastAsia="Times New Roman" w:cs="Calibri"/>
        </w:rPr>
        <w:t xml:space="preserve">I</w:t>
      </w:r>
      <w:r w:rsidR="73515847">
        <w:rPr>
          <w:rFonts w:ascii="Calibri" w:hAnsi="Calibri" w:eastAsia="Times New Roman" w:cs="Calibri"/>
        </w:rPr>
        <w:t xml:space="preserve"> developed a dictionary of key words based on </w:t>
      </w:r>
      <w:r w:rsidR="6AF00792">
        <w:rPr>
          <w:rFonts w:ascii="Calibri" w:hAnsi="Calibri" w:eastAsia="Times New Roman" w:cs="Calibri"/>
        </w:rPr>
        <w:t xml:space="preserve">qualitative knowledge</w:t>
      </w:r>
      <w:r w:rsidR="6AF00792">
        <w:rPr>
          <w:rFonts w:ascii="Calibri" w:hAnsi="Calibri" w:eastAsia="Times New Roman" w:cs="Calibri"/>
        </w:rPr>
        <w:t xml:space="preserve">, </w:t>
      </w:r>
      <w:r w:rsidR="0DD25EA3">
        <w:rPr>
          <w:rFonts w:ascii="Calibri" w:hAnsi="Calibri" w:eastAsia="Times New Roman" w:cs="Calibri"/>
        </w:rPr>
        <w:t xml:space="preserve">existing research, </w:t>
      </w:r>
      <w:r w:rsidR="6AF00792">
        <w:rPr>
          <w:rFonts w:ascii="Calibri" w:hAnsi="Calibri" w:eastAsia="Times New Roman" w:cs="Calibri"/>
        </w:rPr>
        <w:t>a wide range of fact checks (including the Washington Post, AP</w:t>
      </w:r>
      <w:r w:rsidR="0DD25EA3">
        <w:rPr>
          <w:rFonts w:ascii="Calibri" w:hAnsi="Calibri" w:eastAsia="Times New Roman" w:cs="Calibri"/>
        </w:rPr>
        <w:t>,</w:t>
      </w:r>
      <w:r w:rsidR="6AF00792">
        <w:rPr>
          <w:rFonts w:ascii="Calibri" w:hAnsi="Calibri" w:eastAsia="Times New Roman" w:cs="Calibri"/>
        </w:rPr>
        <w:t xml:space="preserve"> and Reuters), </w:t>
      </w:r>
      <w:r w:rsidR="0DD25EA3">
        <w:rPr>
          <w:rFonts w:ascii="Calibri" w:hAnsi="Calibri" w:eastAsia="Times New Roman" w:cs="Calibri"/>
        </w:rPr>
        <w:t xml:space="preserve">and general terms used by politicians and public commentators. </w:t>
      </w:r>
      <w:r w:rsidR="2EE73DC1">
        <w:rPr>
          <w:rFonts w:ascii="Calibri" w:hAnsi="Calibri" w:eastAsia="Times New Roman" w:cs="Calibri"/>
        </w:rPr>
        <w:t xml:space="preserve">I</w:t>
      </w:r>
      <w:r w:rsidR="0DD25EA3">
        <w:rPr>
          <w:rFonts w:ascii="Calibri" w:hAnsi="Calibri" w:eastAsia="Times New Roman" w:cs="Calibri"/>
        </w:rPr>
        <w:t xml:space="preserve"> include </w:t>
      </w:r>
      <w:r w:rsidR="71000FDA">
        <w:rPr>
          <w:rFonts w:ascii="Calibri" w:hAnsi="Calibri" w:eastAsia="Times New Roman" w:cs="Calibri"/>
        </w:rPr>
        <w:t xml:space="preserve">each </w:t>
      </w:r>
      <w:r w:rsidR="4C1813E5">
        <w:rPr>
          <w:rFonts w:ascii="Calibri" w:hAnsi="Calibri" w:eastAsia="Times New Roman" w:cs="Calibri"/>
        </w:rPr>
        <w:t xml:space="preserve">dictionary </w:t>
      </w:r>
      <w:r w:rsidR="0DD25EA3">
        <w:rPr>
          <w:rFonts w:ascii="Calibri" w:hAnsi="Calibri" w:eastAsia="Times New Roman" w:cs="Calibri"/>
        </w:rPr>
        <w:t xml:space="preserve">in the Appendix. </w:t>
      </w:r>
      <w:r w:rsidRPr="00EE3528" w:rsidR="7F4F8189">
        <w:rPr>
          <w:rFonts w:ascii="Calibri" w:hAnsi="Calibri" w:eastAsia="Times New Roman" w:cs="Calibri"/>
        </w:rPr>
        <w:t xml:space="preserve">I </w:t>
      </w:r>
      <w:r w:rsidRPr="00EE3528" w:rsidR="49407CEA">
        <w:rPr>
          <w:rFonts w:ascii="Calibri" w:hAnsi="Calibri" w:eastAsia="Times New Roman" w:cs="Calibri"/>
        </w:rPr>
        <w:t xml:space="preserve">then searched transcripts of episodes for a list of keywords associated with different claims</w:t>
      </w:r>
      <w:r w:rsidRPr="00EE3528" w:rsidR="47F8BFEA">
        <w:rPr>
          <w:rFonts w:ascii="Calibri" w:hAnsi="Calibri" w:eastAsia="Times New Roman" w:cs="Calibri"/>
        </w:rPr>
        <w:t xml:space="preserve"> </w:t>
      </w:r>
      <w:r w:rsidR="3E6C4E95">
        <w:rPr>
          <w:rFonts w:ascii="Calibri" w:hAnsi="Calibri" w:eastAsia="Times New Roman" w:cs="Calibri"/>
        </w:rPr>
        <w:t xml:space="preserve">tied to either </w:t>
      </w:r>
      <w:r w:rsidRPr="00EE3528" w:rsidR="49407CEA">
        <w:rPr>
          <w:rFonts w:ascii="Calibri" w:hAnsi="Calibri" w:eastAsia="Times New Roman" w:cs="Calibri"/>
        </w:rPr>
        <w:t>electoral fraud</w:t>
      </w:r>
      <w:r w:rsidR="3E6C4E95">
        <w:rPr>
          <w:rFonts w:ascii="Calibri" w:hAnsi="Calibri" w:eastAsia="Times New Roman" w:cs="Calibri"/>
        </w:rPr>
        <w:t xml:space="preserve"> </w:t>
      </w:r>
      <w:r w:rsidR="6038EC9F">
        <w:rPr>
          <w:rFonts w:ascii="Calibri" w:hAnsi="Calibri" w:eastAsia="Times New Roman" w:cs="Calibri"/>
        </w:rPr>
        <w:t xml:space="preserve">or </w:t>
      </w:r>
      <w:r w:rsidR="3E6C4E95">
        <w:rPr>
          <w:rFonts w:ascii="Calibri" w:hAnsi="Calibri" w:eastAsia="Times New Roman" w:cs="Calibri"/>
        </w:rPr>
        <w:t xml:space="preserve">the coronavirus pandemic</w:t>
      </w:r>
      <w:r w:rsidRPr="00EE3528" w:rsidR="49407CEA">
        <w:rPr>
          <w:rFonts w:ascii="Calibri" w:hAnsi="Calibri" w:eastAsia="Times New Roman" w:cs="Calibri"/>
        </w:rPr>
        <w:t>, including both generic terms like “stolen election” and “</w:t>
      </w:r>
      <w:r w:rsidR="3E6C4E95">
        <w:rPr>
          <w:rFonts w:ascii="Calibri" w:hAnsi="Calibri" w:eastAsia="Times New Roman" w:cs="Calibri"/>
        </w:rPr>
        <w:t>phony pandemic</w:t>
      </w:r>
      <w:r w:rsidRPr="00EE3528" w:rsidR="49407CEA">
        <w:rPr>
          <w:rFonts w:ascii="Calibri" w:hAnsi="Calibri" w:eastAsia="Times New Roman" w:cs="Calibri"/>
        </w:rPr>
        <w:t>” as well as references to specific conspiracy theories</w:t>
      </w:r>
      <w:r w:rsidR="3E6C4E95">
        <w:rPr>
          <w:rFonts w:ascii="Calibri" w:hAnsi="Calibri" w:eastAsia="Times New Roman" w:cs="Calibri"/>
        </w:rPr>
        <w:t xml:space="preserve"> or misleading claims</w:t>
      </w:r>
      <w:r w:rsidRPr="00EE3528" w:rsidR="49407CEA">
        <w:rPr>
          <w:rFonts w:ascii="Calibri" w:hAnsi="Calibri" w:eastAsia="Times New Roman" w:cs="Calibri"/>
        </w:rPr>
        <w:t>, such as “sharpies”</w:t>
      </w:r>
      <w:r w:rsidR="3E6C4E95">
        <w:rPr>
          <w:rFonts w:ascii="Calibri" w:hAnsi="Calibri" w:eastAsia="Times New Roman" w:cs="Calibri"/>
        </w:rPr>
        <w:t xml:space="preserve"> or “microchip.”</w:t>
      </w:r>
      <w:r w:rsidRPr="61D81001" w:rsidR="00282FB0">
        <w:rPr>
          <w:rStyle w:val="FootnoteReference"/>
          <w:rFonts w:ascii="Calibri" w:hAnsi="Calibri" w:eastAsia="Times New Roman" w:cs="Calibri"/>
        </w:rPr>
        <w:footnoteReference w:id="50"/>
      </w:r>
      <w:r w:rsidRPr="00EE3528" w:rsidR="49407CEA">
        <w:rPr>
          <w:rFonts w:ascii="Calibri" w:hAnsi="Calibri" w:eastAsia="Times New Roman" w:cs="Calibri"/>
        </w:rPr>
        <w:t xml:space="preserve"> </w:t>
      </w:r>
      <w:r w:rsidRPr="00EE3528" w:rsidR="3259482D">
        <w:rPr>
          <w:rFonts w:ascii="Calibri" w:hAnsi="Calibri" w:eastAsia="Times New Roman" w:cs="Calibri"/>
        </w:rPr>
        <w:t xml:space="preserve">This </w:t>
      </w:r>
      <w:r w:rsidRPr="00EE3528" w:rsidR="49407CEA">
        <w:rPr>
          <w:rFonts w:ascii="Calibri" w:hAnsi="Calibri" w:eastAsia="Times New Roman" w:cs="Calibri"/>
        </w:rPr>
        <w:t xml:space="preserve">methodology means that it is unlikely </w:t>
      </w:r>
      <w:r w:rsidRPr="00EE3528" w:rsidR="5C29A0BE">
        <w:rPr>
          <w:rFonts w:ascii="Calibri" w:hAnsi="Calibri" w:eastAsia="Times New Roman" w:cs="Calibri"/>
        </w:rPr>
        <w:t xml:space="preserve">the </w:t>
      </w:r>
      <w:r w:rsidRPr="00EE3528" w:rsidR="49407CEA">
        <w:rPr>
          <w:rFonts w:ascii="Calibri" w:hAnsi="Calibri" w:eastAsia="Times New Roman" w:cs="Calibri"/>
        </w:rPr>
        <w:t xml:space="preserve">data includes false positives (</w:t>
      </w:r>
      <w:r w:rsidRPr="00EE3528" w:rsidR="49407CEA">
        <w:rPr>
          <w:rFonts w:ascii="Calibri" w:hAnsi="Calibri" w:eastAsia="Times New Roman" w:cs="Calibri"/>
        </w:rPr>
        <w:t xml:space="preserve">i</w:t>
      </w:r>
      <w:r w:rsidRPr="00EE3528" w:rsidR="49407CEA">
        <w:rPr>
          <w:rFonts w:ascii="Calibri" w:hAnsi="Calibri" w:eastAsia="Times New Roman" w:cs="Calibri"/>
        </w:rPr>
        <w:t xml:space="preserve">.e., instances where </w:t>
      </w:r>
      <w:r w:rsidRPr="00EE3528" w:rsidR="03911E4B">
        <w:rPr>
          <w:rFonts w:ascii="Calibri" w:hAnsi="Calibri" w:eastAsia="Times New Roman" w:cs="Calibri"/>
        </w:rPr>
        <w:t xml:space="preserve">I </w:t>
      </w:r>
      <w:r w:rsidRPr="00EE3528" w:rsidR="49407CEA">
        <w:rPr>
          <w:rFonts w:ascii="Calibri" w:hAnsi="Calibri" w:eastAsia="Times New Roman" w:cs="Calibri"/>
        </w:rPr>
        <w:t xml:space="preserve">coded a false or misleading claims when </w:t>
      </w:r>
      <w:r w:rsidRPr="00EE3528" w:rsidR="544BE415">
        <w:rPr>
          <w:rFonts w:ascii="Calibri" w:hAnsi="Calibri" w:eastAsia="Times New Roman" w:cs="Calibri"/>
        </w:rPr>
        <w:t xml:space="preserve">I </w:t>
      </w:r>
      <w:r w:rsidRPr="00EE3528" w:rsidR="49407CEA">
        <w:rPr>
          <w:rFonts w:ascii="Calibri" w:hAnsi="Calibri" w:eastAsia="Times New Roman" w:cs="Calibri"/>
        </w:rPr>
        <w:t xml:space="preserve">should not have), but it may include false negatives (</w:t>
      </w:r>
      <w:r w:rsidRPr="00EE3528" w:rsidR="49407CEA">
        <w:rPr>
          <w:rFonts w:ascii="Calibri" w:hAnsi="Calibri" w:eastAsia="Times New Roman" w:cs="Calibri"/>
        </w:rPr>
        <w:t xml:space="preserve">i</w:t>
      </w:r>
      <w:r w:rsidRPr="00EE3528" w:rsidR="49407CEA">
        <w:rPr>
          <w:rFonts w:ascii="Calibri" w:hAnsi="Calibri" w:eastAsia="Times New Roman" w:cs="Calibri"/>
        </w:rPr>
        <w:t xml:space="preserve">.e., there may be instances where </w:t>
      </w:r>
      <w:r w:rsidRPr="00EE3528" w:rsidR="14280A41">
        <w:rPr>
          <w:rFonts w:ascii="Calibri" w:hAnsi="Calibri" w:eastAsia="Times New Roman" w:cs="Calibri"/>
        </w:rPr>
        <w:t xml:space="preserve">I </w:t>
      </w:r>
      <w:r w:rsidRPr="00EE3528" w:rsidR="49407CEA">
        <w:rPr>
          <w:rFonts w:ascii="Calibri" w:hAnsi="Calibri" w:eastAsia="Times New Roman" w:cs="Calibri"/>
        </w:rPr>
        <w:t xml:space="preserve">did not code a false or misleading claim when </w:t>
      </w:r>
      <w:r w:rsidRPr="00EE3528" w:rsidR="7D854EB2">
        <w:rPr>
          <w:rFonts w:ascii="Calibri" w:hAnsi="Calibri" w:eastAsia="Times New Roman" w:cs="Calibri"/>
        </w:rPr>
        <w:t xml:space="preserve">I </w:t>
      </w:r>
      <w:r w:rsidRPr="00EE3528" w:rsidR="49407CEA">
        <w:rPr>
          <w:rFonts w:ascii="Calibri" w:hAnsi="Calibri" w:eastAsia="Times New Roman" w:cs="Calibri"/>
        </w:rPr>
        <w:t xml:space="preserve">should have, since a podcast host or guest may have made a false claim that did not trigger a keyword match).</w:t>
      </w:r>
    </w:p>
    <w:p w:rsidR="00282FB0" w:rsidP="3F0F031A" w:rsidRDefault="00282FB0" w14:paraId="7CD0D57B" w14:textId="77777777">
      <w:pPr>
        <w:spacing w:line="259" w:lineRule="auto"/>
      </w:pPr>
    </w:p>
    <w:p w:rsidR="00C73B14" w:rsidP="3F0F031A" w:rsidRDefault="00C73B14" w14:paraId="2F3891CA" w14:textId="21F68357">
      <w:pPr>
        <w:spacing w:line="259" w:lineRule="auto"/>
        <w:rPr>
          <w:b/>
          <w:bCs/>
        </w:rPr>
      </w:pPr>
      <w:r>
        <w:rPr>
          <w:b/>
          <w:bCs/>
        </w:rPr>
        <w:t xml:space="preserve">Review Processes </w:t>
      </w:r>
    </w:p>
    <w:p w:rsidR="00C73B14" w:rsidP="3F0F031A" w:rsidRDefault="00C73B14" w14:paraId="2DACC4EE" w14:textId="77777777">
      <w:pPr>
        <w:spacing w:line="259" w:lineRule="auto"/>
        <w:rPr>
          <w:b/>
          <w:bCs/>
        </w:rPr>
      </w:pPr>
    </w:p>
    <w:p w:rsidR="005652B1" w:rsidP="1B65643D" w:rsidRDefault="2E9E44EB" w14:paraId="14169B26" w14:textId="42D73002">
      <w:pPr>
        <w:spacing w:line="259" w:lineRule="auto"/>
      </w:pPr>
      <w:r w:rsidR="440987CD">
        <w:rPr/>
        <w:t>F</w:t>
      </w:r>
      <w:r w:rsidR="52DAC3AD">
        <w:rPr/>
        <w:t>or</w:t>
      </w:r>
      <w:r w:rsidR="5FF3DA42">
        <w:rPr/>
        <w:t xml:space="preserve"> any episode flagged as </w:t>
      </w:r>
      <w:r w:rsidR="2FA4F50C">
        <w:rPr/>
        <w:t>a match with either the dictionary or cosine similarity approach</w:t>
      </w:r>
      <w:r w:rsidR="5FF3DA42">
        <w:rPr/>
        <w:t xml:space="preserve">, at least two coders reviewed the transcript text and associated fact checked claim or dictionary term match. If the initial two coders agreed that the post contained </w:t>
      </w:r>
      <w:r w:rsidRPr="1709819F" w:rsidR="6A0D16B9">
        <w:rPr>
          <w:rFonts w:ascii="Calibri" w:hAnsi="Calibri" w:eastAsia="Times New Roman" w:cs="Calibri"/>
        </w:rPr>
        <w:t>unsubstantiated or false claims</w:t>
      </w:r>
      <w:r w:rsidR="5FF3DA42">
        <w:rPr/>
        <w:t xml:space="preserve">, it was classified as such. Where the initial two coders disagreed, </w:t>
      </w:r>
      <w:r w:rsidR="21E10177">
        <w:rPr/>
        <w:t xml:space="preserve">I </w:t>
      </w:r>
      <w:r w:rsidR="5FF3DA42">
        <w:rPr/>
        <w:t xml:space="preserve">brought in a third coder to review the transcript and associated claim. </w:t>
      </w:r>
    </w:p>
    <w:p w:rsidRPr="00C73B14" w:rsidR="005652B1" w:rsidP="3F0F031A" w:rsidRDefault="005652B1" w14:paraId="4336458A" w14:textId="563F2F25">
      <w:pPr>
        <w:spacing w:line="259" w:lineRule="auto"/>
        <w:rPr>
          <w:b/>
          <w:bCs/>
        </w:rPr>
      </w:pPr>
    </w:p>
    <w:p w:rsidR="00F67C8D" w:rsidP="1709819F" w:rsidRDefault="48FB436E" w14:paraId="2B7F70F6" w14:textId="0C3E3038">
      <w:pPr>
        <w:pStyle w:val="Normal"/>
        <w:spacing w:line="259" w:lineRule="auto"/>
      </w:pPr>
      <w:r w:rsidR="784BB4AE">
        <w:rPr/>
        <w:t xml:space="preserve">Broadly speaking, </w:t>
      </w:r>
      <w:r w:rsidR="2E443762">
        <w:rPr/>
        <w:t xml:space="preserve">I </w:t>
      </w:r>
      <w:r w:rsidR="784BB4AE">
        <w:rPr/>
        <w:t xml:space="preserve">classify content as “containing </w:t>
      </w:r>
      <w:r w:rsidRPr="1B65643D" w:rsidR="17C4C275">
        <w:rPr>
          <w:rFonts w:ascii="Calibri" w:hAnsi="Calibri" w:eastAsia="Times New Roman" w:cs="Calibri"/>
        </w:rPr>
        <w:t>unsubstantiated or false claims</w:t>
      </w:r>
      <w:r w:rsidR="784BB4AE">
        <w:rPr/>
        <w:t xml:space="preserve">” if it: (1) wholly endorses a false or misleading claim; or (2) shares a claim </w:t>
      </w:r>
      <w:r w:rsidR="6CA2825E">
        <w:rPr/>
        <w:t xml:space="preserve">in the context of a broader positive statement </w:t>
      </w:r>
      <w:r w:rsidR="784BB4AE">
        <w:rPr/>
        <w:t xml:space="preserve">without </w:t>
      </w:r>
      <w:r w:rsidR="6CA2825E">
        <w:rPr/>
        <w:t xml:space="preserve">directly </w:t>
      </w:r>
      <w:r w:rsidR="784BB4AE">
        <w:rPr/>
        <w:t xml:space="preserve">refuting it. </w:t>
      </w:r>
      <w:r w:rsidR="1F9798A4">
        <w:rPr/>
        <w:t xml:space="preserve">For example, in </w:t>
      </w:r>
      <w:r w:rsidR="196C9C40">
        <w:rPr/>
        <w:t>an episode titled “</w:t>
      </w:r>
      <w:r w:rsidR="4765E2B2">
        <w:rPr/>
        <w:t>The Coming Rebellion,” podcaster</w:t>
      </w:r>
      <w:r w:rsidR="6D59E001">
        <w:rPr/>
        <w:t xml:space="preserve"> Charlie Kirk</w:t>
      </w:r>
      <w:r w:rsidR="1F9798A4">
        <w:rPr/>
        <w:t xml:space="preserve"> reiterated the false claim that “</w:t>
      </w:r>
      <w:r w:rsidR="60C2161F">
        <w:rPr/>
        <w:t>B</w:t>
      </w:r>
      <w:r w:rsidRPr="003852E5" w:rsidR="60C2161F">
        <w:rPr/>
        <w:t xml:space="preserve">ank of </w:t>
      </w:r>
      <w:r w:rsidR="60C2161F">
        <w:rPr/>
        <w:t>A</w:t>
      </w:r>
      <w:r w:rsidRPr="003852E5" w:rsidR="60C2161F">
        <w:rPr/>
        <w:t xml:space="preserve">merica just pledged </w:t>
      </w:r>
      <w:r w:rsidR="60C2161F">
        <w:rPr/>
        <w:t>$</w:t>
      </w:r>
      <w:r w:rsidRPr="003852E5" w:rsidR="60C2161F">
        <w:rPr/>
        <w:t xml:space="preserve">1 billion dollars to </w:t>
      </w:r>
      <w:r w:rsidR="60C2161F">
        <w:rPr/>
        <w:t>B</w:t>
      </w:r>
      <w:r w:rsidRPr="003852E5" w:rsidR="60C2161F">
        <w:rPr/>
        <w:t xml:space="preserve">lack </w:t>
      </w:r>
      <w:r w:rsidR="60C2161F">
        <w:rPr/>
        <w:t>L</w:t>
      </w:r>
      <w:r w:rsidRPr="003852E5" w:rsidR="60C2161F">
        <w:rPr/>
        <w:t xml:space="preserve">ives </w:t>
      </w:r>
      <w:r w:rsidR="60C2161F">
        <w:rPr/>
        <w:t>M</w:t>
      </w:r>
      <w:r w:rsidRPr="003852E5" w:rsidR="60C2161F">
        <w:rPr/>
        <w:t>atter</w:t>
      </w:r>
      <w:r w:rsidR="529557D0">
        <w:rPr/>
        <w:t>,</w:t>
      </w:r>
      <w:r w:rsidR="6D59E001">
        <w:rPr/>
        <w:t>”</w:t>
      </w:r>
      <w:r w:rsidR="529557D0">
        <w:rPr/>
        <w:t xml:space="preserve"> by stating “B</w:t>
      </w:r>
      <w:r w:rsidRPr="00ED5BE1" w:rsidR="529557D0">
        <w:rPr/>
        <w:t xml:space="preserve">ank of </w:t>
      </w:r>
      <w:r w:rsidR="529557D0">
        <w:rPr/>
        <w:t>A</w:t>
      </w:r>
      <w:r w:rsidRPr="00ED5BE1" w:rsidR="529557D0">
        <w:rPr/>
        <w:t xml:space="preserve">merica is giving away a billion dollars to </w:t>
      </w:r>
      <w:r w:rsidR="4765E2B2">
        <w:rPr/>
        <w:t>B</w:t>
      </w:r>
      <w:r w:rsidRPr="00ED5BE1" w:rsidR="529557D0">
        <w:rPr/>
        <w:t xml:space="preserve">lack </w:t>
      </w:r>
      <w:r w:rsidR="4765E2B2">
        <w:rPr/>
        <w:t>L</w:t>
      </w:r>
      <w:r w:rsidRPr="00ED5BE1" w:rsidR="529557D0">
        <w:rPr/>
        <w:t xml:space="preserve">ives </w:t>
      </w:r>
      <w:r w:rsidR="4765E2B2">
        <w:rPr/>
        <w:t>M</w:t>
      </w:r>
      <w:r w:rsidRPr="00ED5BE1" w:rsidR="529557D0">
        <w:rPr/>
        <w:t>atter</w:t>
      </w:r>
      <w:r w:rsidR="4765E2B2">
        <w:rPr/>
        <w:t>,</w:t>
      </w:r>
      <w:r w:rsidRPr="00ED5BE1" w:rsidR="529557D0">
        <w:rPr/>
        <w:t xml:space="preserve"> which is you know a fraudulent near terror organization</w:t>
      </w:r>
      <w:r w:rsidR="529557D0">
        <w:rPr/>
        <w:t>.”</w:t>
      </w:r>
      <w:r w:rsidR="00FF0AD4">
        <w:rPr>
          <w:rStyle w:val="FootnoteReference"/>
        </w:rPr>
        <w:footnoteReference w:id="51"/>
      </w:r>
      <w:r w:rsidR="5EE3E89A">
        <w:rPr/>
        <w:t xml:space="preserve"> This type of claim would fall under the category of “wholly endorses a false or misleading claim.” </w:t>
      </w:r>
      <w:r w:rsidR="31D4AE52">
        <w:rPr/>
        <w:t xml:space="preserve">In another instance, </w:t>
      </w:r>
      <w:r w:rsidR="183AEEE0">
        <w:rPr/>
        <w:t xml:space="preserve">Sean Hannity </w:t>
      </w:r>
      <w:r w:rsidR="7C4FB1AB">
        <w:rPr/>
        <w:t xml:space="preserve">shared a clip </w:t>
      </w:r>
      <w:r w:rsidR="0D7F5C50">
        <w:rPr/>
        <w:t>from a President Donald Trump event</w:t>
      </w:r>
      <w:r w:rsidR="0D7F5C50">
        <w:rPr/>
        <w:t xml:space="preserve"> </w:t>
      </w:r>
      <w:r w:rsidR="27AA55CD">
        <w:rPr/>
        <w:t xml:space="preserve">in an episode titled “The President Speaks the Truth” </w:t>
      </w:r>
      <w:r w:rsidR="7C4FB1AB">
        <w:rPr/>
        <w:t xml:space="preserve">on </w:t>
      </w:r>
      <w:r w:rsidR="065CBF85">
        <w:rPr/>
        <w:t xml:space="preserve">January </w:t>
      </w:r>
      <w:r w:rsidR="7C4FB1AB">
        <w:rPr/>
        <w:t xml:space="preserve">9, </w:t>
      </w:r>
      <w:r w:rsidR="065CBF85">
        <w:rPr/>
        <w:t xml:space="preserve">2019</w:t>
      </w:r>
      <w:r w:rsidR="7C4FB1AB">
        <w:rPr/>
        <w:t xml:space="preserve">, in which </w:t>
      </w:r>
      <w:r w:rsidR="3314745A">
        <w:rPr/>
        <w:t xml:space="preserve">the president</w:t>
      </w:r>
      <w:r w:rsidR="7C4FB1AB">
        <w:rPr/>
        <w:t xml:space="preserve"> falsely claimed</w:t>
      </w:r>
      <w:r w:rsidR="065CBF85">
        <w:rPr/>
        <w:t xml:space="preserve">,</w:t>
      </w:r>
      <w:r w:rsidRPr="00EA09D1" w:rsidR="7C4FB1AB">
        <w:rPr/>
        <w:t xml:space="preserve"> “</w:t>
      </w:r>
      <w:r w:rsidR="065CBF85">
        <w:rPr/>
        <w:t xml:space="preserve">at the request of </w:t>
      </w:r>
      <w:r w:rsidRPr="00EA09D1" w:rsidR="3314745A">
        <w:rPr/>
        <w:t>D</w:t>
      </w:r>
      <w:r w:rsidR="065CBF85">
        <w:rPr/>
        <w:t xml:space="preserve">emocrats </w:t>
      </w:r>
      <w:r w:rsidR="1BCD2C11">
        <w:rPr/>
        <w:t xml:space="preserve">[the border wall] </w:t>
      </w:r>
      <w:r w:rsidR="065CBF85">
        <w:rPr/>
        <w:t>will be a steel barrier rather than a concrete wall</w:t>
      </w:r>
      <w:r w:rsidR="004C140D">
        <w:rPr>
          <w:rStyle w:val="FootnoteReference"/>
        </w:rPr>
        <w:footnoteReference w:id="52"/>
      </w:r>
      <w:r w:rsidR="72F3C945">
        <w:rPr/>
        <w:t xml:space="preserve">￼</w:t>
      </w:r>
      <w:r w:rsidR="7C4FB1AB">
        <w:rPr/>
        <w:t xml:space="preserve"> Following the </w:t>
      </w:r>
      <w:r w:rsidR="2143E903">
        <w:rPr/>
        <w:t xml:space="preserve">excerpt</w:t>
      </w:r>
      <w:r w:rsidR="7A680ECC">
        <w:rPr/>
        <w:t xml:space="preserve"> from Trump’s speech, Hannity commented, “</w:t>
      </w:r>
      <w:r w:rsidRPr="00FE16D9" w:rsidR="2143E903">
        <w:rPr/>
        <w:t xml:space="preserve">this</w:t>
      </w:r>
      <w:r w:rsidR="2143E903">
        <w:rPr/>
        <w:t xml:space="preserve"> is a strong case and </w:t>
      </w:r>
      <w:r w:rsidRPr="00FE16D9" w:rsidR="2143E903">
        <w:rPr/>
        <w:t>I’</w:t>
      </w:r>
      <w:r w:rsidR="2143E903">
        <w:rPr/>
        <w:t>m not worried about the president cause the president</w:t>
      </w:r>
      <w:r w:rsidRPr="00FE16D9" w:rsidR="2143E903">
        <w:rPr/>
        <w:t xml:space="preserve">,</w:t>
      </w:r>
      <w:r w:rsidR="2143E903">
        <w:rPr/>
        <w:t xml:space="preserve"> as I described in detail earlier</w:t>
      </w:r>
      <w:r w:rsidRPr="00FE16D9" w:rsidR="2143E903">
        <w:rPr/>
        <w:t xml:space="preserve">, </w:t>
      </w:r>
      <w:r w:rsidR="2143E903">
        <w:rPr/>
        <w:t xml:space="preserve">you know </w:t>
      </w:r>
      <w:r w:rsidRPr="00FE16D9" w:rsidR="2143E903">
        <w:rPr/>
        <w:t>h</w:t>
      </w:r>
      <w:r w:rsidR="2143E903">
        <w:rPr/>
        <w:t>as other options</w:t>
      </w:r>
      <w:r w:rsidRPr="00FE16D9" w:rsidR="2143E903">
        <w:rPr/>
        <w:t xml:space="preserve">.</w:t>
      </w:r>
      <w:r w:rsidR="2143E903">
        <w:rPr/>
        <w:t xml:space="preserve"> </w:t>
      </w:r>
      <w:r w:rsidRPr="00FE16D9" w:rsidR="2143E903">
        <w:rPr/>
        <w:t>H</w:t>
      </w:r>
      <w:r w:rsidR="2143E903">
        <w:rPr/>
        <w:t>e will declare a national emergency</w:t>
      </w:r>
      <w:r w:rsidR="00C6036A">
        <w:rPr>
          <w:rStyle w:val="FootnoteReference"/>
        </w:rPr>
        <w:footnoteReference w:id="53"/>
      </w:r>
      <w:r w:rsidR="7CBBBEEA">
        <w:rPr/>
        <w:t xml:space="preserve">￼</w:t>
      </w:r>
      <w:r w:rsidR="4765E2B2">
        <w:rPr/>
        <w:t xml:space="preserve"> This instance would fall under the category “shares a claim in the context of a broader positive statement without directly refuting it</w:t>
      </w:r>
      <w:r w:rsidR="0C90C436">
        <w:rPr/>
        <w:t xml:space="preserve">.</w:t>
      </w:r>
      <w:r w:rsidR="111E2CB4">
        <w:rPr/>
        <w:t>”</w:t>
      </w:r>
    </w:p>
    <w:p w:rsidR="00F67C8D" w:rsidP="3F0F031A" w:rsidRDefault="00F67C8D" w14:paraId="6AE987F2" w14:textId="77777777">
      <w:pPr>
        <w:spacing w:line="259" w:lineRule="auto"/>
      </w:pPr>
    </w:p>
    <w:p w:rsidR="00DB661F" w:rsidP="1709819F" w:rsidRDefault="79726B1B" w14:paraId="3A7818B6" w14:textId="27188C9B">
      <w:pPr>
        <w:pStyle w:val="Normal"/>
        <w:spacing w:line="259" w:lineRule="auto"/>
      </w:pPr>
      <w:r w:rsidR="36B2E3E6">
        <w:rPr/>
        <w:t xml:space="preserve">I </w:t>
      </w:r>
      <w:r w:rsidRPr="1709819F" w:rsidR="76BCA4E5">
        <w:rPr>
          <w:i w:val="1"/>
          <w:iCs w:val="1"/>
        </w:rPr>
        <w:t xml:space="preserve">do </w:t>
      </w:r>
      <w:r w:rsidRPr="1709819F" w:rsidR="76BCA4E5">
        <w:rPr>
          <w:i w:val="1"/>
          <w:iCs w:val="1"/>
        </w:rPr>
        <w:t xml:space="preserve">not </w:t>
      </w:r>
      <w:r w:rsidR="76BCA4E5">
        <w:rPr/>
        <w:t xml:space="preserve">classify opinions as containing </w:t>
      </w:r>
      <w:r w:rsidRPr="1709819F" w:rsidR="77C5602B">
        <w:rPr>
          <w:rFonts w:ascii="Calibri" w:hAnsi="Calibri" w:eastAsia="Times New Roman" w:cs="Calibri"/>
        </w:rPr>
        <w:t>unsubstantiated or false claims</w:t>
      </w:r>
      <w:r w:rsidR="76BCA4E5">
        <w:rPr/>
        <w:t xml:space="preserve">. Take for example, the mask debate during the coronavirus pandemic. </w:t>
      </w:r>
      <w:r w:rsidR="1C801599">
        <w:rPr/>
        <w:t xml:space="preserve">I </w:t>
      </w:r>
      <w:r w:rsidRPr="1709819F" w:rsidR="76BCA4E5">
        <w:rPr>
          <w:i w:val="1"/>
          <w:iCs w:val="1"/>
        </w:rPr>
        <w:t xml:space="preserve">do </w:t>
      </w:r>
      <w:r w:rsidRPr="1709819F" w:rsidR="76BCA4E5">
        <w:rPr>
          <w:i w:val="1"/>
          <w:iCs w:val="1"/>
        </w:rPr>
        <w:t xml:space="preserve">not </w:t>
      </w:r>
      <w:r w:rsidR="76BCA4E5">
        <w:rPr/>
        <w:t>classify the claim “</w:t>
      </w:r>
      <w:r w:rsidR="69E00A2F">
        <w:rPr/>
        <w:t xml:space="preserve">I think </w:t>
      </w:r>
      <w:r w:rsidR="76BCA4E5">
        <w:rPr/>
        <w:t xml:space="preserve">masks are child abuse” as </w:t>
      </w:r>
      <w:r w:rsidR="15F6A42D">
        <w:rPr/>
        <w:t>a</w:t>
      </w:r>
      <w:r w:rsidR="76BCA4E5">
        <w:rPr/>
        <w:t>n</w:t>
      </w:r>
      <w:r w:rsidR="15F6A42D">
        <w:rPr/>
        <w:t xml:space="preserve"> </w:t>
      </w:r>
      <w:r w:rsidRPr="1709819F" w:rsidR="15F6A42D">
        <w:rPr>
          <w:rFonts w:ascii="Calibri" w:hAnsi="Calibri" w:eastAsia="Times New Roman" w:cs="Calibri"/>
        </w:rPr>
        <w:t>unsubstantiated or false claim</w:t>
      </w:r>
      <w:r w:rsidR="76BCA4E5">
        <w:rPr/>
        <w:t xml:space="preserve">, but </w:t>
      </w:r>
      <w:r w:rsidR="1A5F11DC">
        <w:rPr/>
        <w:t xml:space="preserve">I </w:t>
      </w:r>
      <w:r w:rsidRPr="1709819F" w:rsidR="76BCA4E5">
        <w:rPr>
          <w:i w:val="1"/>
          <w:iCs w:val="1"/>
        </w:rPr>
        <w:t>do</w:t>
      </w:r>
      <w:r w:rsidR="76BCA4E5">
        <w:rPr/>
        <w:t xml:space="preserve"> classify the claim “masks are harmful to y</w:t>
      </w:r>
      <w:r w:rsidR="76BCA4E5">
        <w:rPr/>
        <w:t>our</w:t>
      </w:r>
      <w:r w:rsidR="76BCA4E5">
        <w:rPr/>
        <w:t xml:space="preserve"> health” or “masks will kill you” as </w:t>
      </w:r>
      <w:r w:rsidR="16E805F7">
        <w:rPr/>
        <w:t>such</w:t>
      </w:r>
      <w:r w:rsidR="76BCA4E5">
        <w:rPr/>
        <w:t>.</w:t>
      </w:r>
      <w:r w:rsidR="76BCA4E5">
        <w:rPr/>
        <w:t xml:space="preserve"> </w:t>
      </w:r>
      <w:r w:rsidR="169E341E">
        <w:rPr/>
        <w:t xml:space="preserve">In addition, </w:t>
      </w:r>
      <w:r w:rsidR="67909950">
        <w:rPr/>
        <w:t xml:space="preserve">I </w:t>
      </w:r>
      <w:r w:rsidR="169E341E">
        <w:rPr/>
        <w:t>classify any absolute claim (e.g., “covid has no effect on children</w:t>
      </w:r>
      <w:r w:rsidR="4735B672">
        <w:rPr/>
        <w:t>/</w:t>
      </w:r>
      <w:r w:rsidR="07800246">
        <w:rPr/>
        <w:t>young adul</w:t>
      </w:r>
      <w:r w:rsidR="4735B672">
        <w:rPr/>
        <w:t>ts</w:t>
      </w:r>
      <w:r w:rsidR="169E341E">
        <w:rPr/>
        <w:t xml:space="preserve">”) as </w:t>
      </w:r>
      <w:r w:rsidR="3A4F01CB">
        <w:rPr/>
        <w:t xml:space="preserve">an </w:t>
      </w:r>
      <w:r w:rsidRPr="1709819F" w:rsidR="3A4F01CB">
        <w:rPr>
          <w:rFonts w:ascii="Calibri" w:hAnsi="Calibri" w:eastAsia="Times New Roman" w:cs="Calibri"/>
        </w:rPr>
        <w:t xml:space="preserve">unsubstantiated or false </w:t>
      </w:r>
      <w:r w:rsidRPr="1709819F" w:rsidR="7E2AE722">
        <w:rPr>
          <w:rFonts w:ascii="Calibri" w:hAnsi="Calibri" w:eastAsia="Times New Roman" w:cs="Calibri"/>
        </w:rPr>
        <w:t>claim but exclude</w:t>
      </w:r>
      <w:r w:rsidRPr="1709819F" w:rsidR="22014AF8">
        <w:rPr>
          <w:rFonts w:ascii="Calibri" w:hAnsi="Calibri" w:eastAsia="Times New Roman" w:cs="Calibri"/>
        </w:rPr>
        <w:t xml:space="preserve"> qualified </w:t>
      </w:r>
      <w:r w:rsidRPr="1709819F" w:rsidR="7E2AE722">
        <w:rPr>
          <w:rFonts w:ascii="Calibri" w:hAnsi="Calibri" w:eastAsia="Times New Roman" w:cs="Calibri"/>
        </w:rPr>
        <w:t>claims from this classification (e.g., “covid has l</w:t>
      </w:r>
      <w:r w:rsidRPr="1709819F" w:rsidR="6D353915">
        <w:rPr>
          <w:rFonts w:ascii="Calibri" w:hAnsi="Calibri" w:eastAsia="Times New Roman" w:cs="Calibri"/>
        </w:rPr>
        <w:t xml:space="preserve">ess of an </w:t>
      </w:r>
      <w:r w:rsidRPr="1709819F" w:rsidR="7E2AE722">
        <w:rPr>
          <w:rFonts w:ascii="Calibri" w:hAnsi="Calibri" w:eastAsia="Times New Roman" w:cs="Calibri"/>
        </w:rPr>
        <w:t>effect on children</w:t>
      </w:r>
      <w:r w:rsidRPr="1709819F" w:rsidR="77706316">
        <w:rPr>
          <w:rFonts w:ascii="Calibri" w:hAnsi="Calibri" w:eastAsia="Times New Roman" w:cs="Calibri"/>
        </w:rPr>
        <w:t>/young adults</w:t>
      </w:r>
      <w:r w:rsidRPr="1709819F" w:rsidR="7E2AE722">
        <w:rPr>
          <w:rFonts w:ascii="Calibri" w:hAnsi="Calibri" w:eastAsia="Times New Roman" w:cs="Calibri"/>
        </w:rPr>
        <w:t>”)</w:t>
      </w:r>
      <w:r w:rsidR="169E341E">
        <w:rPr/>
        <w:t xml:space="preserve">. </w:t>
      </w:r>
      <w:r w:rsidR="76BCA4E5">
        <w:rPr/>
        <w:t xml:space="preserve">While this may seem like a conservative approach, </w:t>
      </w:r>
      <w:r w:rsidR="28B6C8C8">
        <w:rPr/>
        <w:t xml:space="preserve">I </w:t>
      </w:r>
      <w:r w:rsidR="76BCA4E5">
        <w:rPr/>
        <w:t xml:space="preserve">prefer </w:t>
      </w:r>
      <w:r w:rsidR="6FC26E71">
        <w:rPr/>
        <w:t xml:space="preserve">that </w:t>
      </w:r>
      <w:r w:rsidR="76BCA4E5">
        <w:rPr/>
        <w:t>th</w:t>
      </w:r>
      <w:r w:rsidR="4984C1D8">
        <w:rPr/>
        <w:t xml:space="preserve">e </w:t>
      </w:r>
      <w:r w:rsidR="76BCA4E5">
        <w:rPr/>
        <w:t xml:space="preserve">results reflect the dissemination of clear and obvious </w:t>
      </w:r>
      <w:r w:rsidRPr="1709819F" w:rsidR="3CAF1836">
        <w:rPr>
          <w:rFonts w:ascii="Calibri" w:hAnsi="Calibri" w:eastAsia="Times New Roman" w:cs="Calibri"/>
        </w:rPr>
        <w:t>falsehoods</w:t>
      </w:r>
      <w:r w:rsidR="5E1669D8">
        <w:rPr/>
        <w:t xml:space="preserve"> </w:t>
      </w:r>
      <w:r w:rsidR="76BCA4E5">
        <w:rPr/>
        <w:t xml:space="preserve">as opposed to opinions or matters of political debate, however contentious they may be. </w:t>
      </w:r>
    </w:p>
    <w:p w:rsidR="00DB661F" w:rsidP="3F0F031A" w:rsidRDefault="00DB661F" w14:paraId="66C0AAEA" w14:textId="77777777">
      <w:pPr>
        <w:spacing w:line="259" w:lineRule="auto"/>
      </w:pPr>
    </w:p>
    <w:p w:rsidR="3F0F031A" w:rsidP="1B65643D" w:rsidRDefault="48FB436E" w14:paraId="795A11A2" w14:textId="7D7C23CB">
      <w:pPr>
        <w:spacing w:line="259" w:lineRule="auto"/>
      </w:pPr>
      <w:r w:rsidR="0E3A8B1C">
        <w:rPr/>
        <w:t xml:space="preserve">I </w:t>
      </w:r>
      <w:r w:rsidR="784BB4AE">
        <w:rPr/>
        <w:t xml:space="preserve">also try to reflect changing knowledge in </w:t>
      </w:r>
      <w:r w:rsidR="0762543D">
        <w:rPr/>
        <w:t xml:space="preserve">this </w:t>
      </w:r>
      <w:r w:rsidR="784BB4AE">
        <w:rPr/>
        <w:t xml:space="preserve">assessment – for example, in early 2020, the severity of the coronavirus pandemic in the United States remained unclear. But by mid-</w:t>
      </w:r>
      <w:r w:rsidR="3B50DE2E">
        <w:rPr/>
        <w:t xml:space="preserve">March </w:t>
      </w:r>
      <w:r w:rsidR="784BB4AE">
        <w:rPr/>
        <w:t xml:space="preserve">2020, the pandemic's toll was no longer in doubt. As such, </w:t>
      </w:r>
      <w:r w:rsidR="05F569CD">
        <w:rPr/>
        <w:t xml:space="preserve">I </w:t>
      </w:r>
      <w:r w:rsidRPr="1709819F" w:rsidR="784BB4AE">
        <w:rPr>
          <w:i w:val="1"/>
          <w:iCs w:val="1"/>
        </w:rPr>
        <w:t>do not</w:t>
      </w:r>
      <w:r w:rsidR="784BB4AE">
        <w:rPr/>
        <w:t xml:space="preserve"> code claims saying “the virus is no more severe than the flu” early in the pandemic, but </w:t>
      </w:r>
      <w:r w:rsidR="3F52AE23">
        <w:rPr/>
        <w:t xml:space="preserve">I </w:t>
      </w:r>
      <w:r w:rsidRPr="1709819F" w:rsidR="784BB4AE">
        <w:rPr>
          <w:i w:val="1"/>
          <w:iCs w:val="1"/>
        </w:rPr>
        <w:t xml:space="preserve">do </w:t>
      </w:r>
      <w:r w:rsidR="784BB4AE">
        <w:rPr/>
        <w:t xml:space="preserve">code these as </w:t>
      </w:r>
      <w:r w:rsidRPr="1B65643D" w:rsidR="59D3AC62">
        <w:rPr>
          <w:rFonts w:ascii="Calibri" w:hAnsi="Calibri" w:eastAsia="Times New Roman" w:cs="Calibri"/>
        </w:rPr>
        <w:t>unsubstantiated or false claims</w:t>
      </w:r>
      <w:r w:rsidR="59D3AC62">
        <w:rPr/>
        <w:t xml:space="preserve"> </w:t>
      </w:r>
      <w:r w:rsidR="784BB4AE">
        <w:rPr/>
        <w:t xml:space="preserve">after the severity of the pandemic became evident (</w:t>
      </w:r>
      <w:r w:rsidR="5C1E7B55">
        <w:rPr/>
        <w:t xml:space="preserve">for </w:t>
      </w:r>
      <w:r w:rsidR="784BB4AE">
        <w:rPr/>
        <w:t xml:space="preserve">this example, the date </w:t>
      </w:r>
      <w:r w:rsidR="2F342776">
        <w:rPr/>
        <w:t xml:space="preserve">I </w:t>
      </w:r>
      <w:r w:rsidR="784BB4AE">
        <w:rPr/>
        <w:t xml:space="preserve">use is March 11, 2020, </w:t>
      </w:r>
      <w:r w:rsidR="784BB4AE">
        <w:rPr/>
        <w:t xml:space="preserve">when the NBA suspended the 2020 </w:t>
      </w:r>
      <w:r w:rsidR="42421EDD">
        <w:rPr/>
        <w:t xml:space="preserve">basketball </w:t>
      </w:r>
      <w:r w:rsidR="784BB4AE">
        <w:rPr/>
        <w:t>season</w:t>
      </w:r>
      <w:r w:rsidR="524EB0A2">
        <w:rPr/>
        <w:t>)</w:t>
      </w:r>
      <w:r w:rsidR="784BB4AE">
        <w:rPr/>
        <w:t>.</w:t>
      </w:r>
      <w:r w:rsidRPr="364B9655" w:rsidR="3F0F031A">
        <w:rPr>
          <w:rStyle w:val="FootnoteReference"/>
        </w:rPr>
        <w:footnoteReference w:id="54"/>
      </w:r>
      <w:r w:rsidR="784BB4AE">
        <w:rPr/>
        <w:t xml:space="preserve"> </w:t>
      </w:r>
    </w:p>
    <w:p w:rsidRPr="00234E2F" w:rsidR="009D2EE4" w:rsidP="3C25F63C" w:rsidRDefault="00234E2F" w14:paraId="21F8D427" w14:textId="7B91FC2E">
      <w:pPr>
        <w:pStyle w:val="Heading1"/>
        <w:rPr>
          <w:b w:val="1"/>
          <w:bCs w:val="1"/>
        </w:rPr>
      </w:pPr>
      <w:r>
        <w:br w:type="page"/>
      </w:r>
      <w:r w:rsidR="32DE94AA">
        <w:rPr/>
        <w:t xml:space="preserve">3. </w:t>
      </w:r>
      <w:r w:rsidR="4C71A830">
        <w:rPr/>
        <w:t xml:space="preserve">Podcasting </w:t>
      </w:r>
      <w:r w:rsidR="7F4139DF">
        <w:rPr/>
        <w:t xml:space="preserve">as </w:t>
      </w:r>
      <w:r w:rsidR="4C71A830">
        <w:rPr/>
        <w:t xml:space="preserve">a Primary Vector </w:t>
      </w:r>
      <w:r w:rsidR="62A4976A">
        <w:rPr/>
        <w:t>for</w:t>
      </w:r>
      <w:r w:rsidR="4C71A830">
        <w:rPr/>
        <w:t xml:space="preserve"> </w:t>
      </w:r>
      <w:r w:rsidR="5976ECE7">
        <w:rPr/>
        <w:t>Spreading</w:t>
      </w:r>
      <w:r w:rsidR="4C71A830">
        <w:rPr/>
        <w:t xml:space="preserve"> Unsubstantiated and False Claims</w:t>
      </w:r>
    </w:p>
    <w:p w:rsidR="1B65643D" w:rsidP="1B65643D" w:rsidRDefault="1B65643D" w14:paraId="226A8FB4" w14:textId="799D9C50"/>
    <w:p w:rsidR="70BB8206" w:rsidP="54DBA600" w:rsidRDefault="7CEDFE89" w14:paraId="5162127F" w14:textId="089423DD">
      <w:pPr>
        <w:spacing w:line="259" w:lineRule="auto"/>
      </w:pPr>
      <w:r w:rsidR="38C1FC1F">
        <w:rPr/>
        <w:t xml:space="preserve">On July 2, 2021, </w:t>
      </w:r>
      <w:r w:rsidR="1A2BB65B">
        <w:rPr/>
        <w:t>conservative podcast</w:t>
      </w:r>
      <w:r w:rsidR="4E3C1672">
        <w:rPr/>
        <w:t xml:space="preserve">er </w:t>
      </w:r>
      <w:r w:rsidR="38C1FC1F">
        <w:rPr/>
        <w:t>Michael Savage</w:t>
      </w:r>
      <w:r w:rsidR="1D3CFD9B">
        <w:rPr/>
        <w:t xml:space="preserve">, </w:t>
      </w:r>
      <w:r w:rsidR="1D3CFD9B">
        <w:rPr/>
        <w:t>whose radio show in the mid-2000s drew up to 8.25 million listeners</w:t>
      </w:r>
      <w:r w:rsidR="7467E7FA">
        <w:rPr/>
        <w:t xml:space="preserve"> a week</w:t>
      </w:r>
      <w:r w:rsidR="1D3CFD9B">
        <w:rPr/>
        <w:t xml:space="preserve">, reflected on the </w:t>
      </w:r>
      <w:r w:rsidR="4E999634">
        <w:rPr/>
        <w:t xml:space="preserve">presidency </w:t>
      </w:r>
      <w:r w:rsidR="1D3CFD9B">
        <w:rPr/>
        <w:t>of Donald Trump.</w:t>
      </w:r>
      <w:r w:rsidRPr="54DBA600" w:rsidR="7977156B">
        <w:rPr>
          <w:rStyle w:val="FootnoteReference"/>
        </w:rPr>
        <w:footnoteReference w:id="55"/>
      </w:r>
      <w:r w:rsidR="38C1FC1F">
        <w:rPr/>
        <w:t xml:space="preserve"> </w:t>
      </w:r>
      <w:r w:rsidR="5ECCA22D">
        <w:rPr/>
        <w:t xml:space="preserve">H</w:t>
      </w:r>
      <w:r w:rsidR="2C5E2EE4">
        <w:rPr/>
        <w:t xml:space="preserve">e </w:t>
      </w:r>
      <w:r w:rsidR="365A445A">
        <w:rPr/>
        <w:t xml:space="preserve">criticized </w:t>
      </w:r>
      <w:r w:rsidR="19985844">
        <w:rPr/>
        <w:t>“</w:t>
      </w:r>
      <w:r w:rsidR="3622EF8F">
        <w:rPr/>
        <w:t>the</w:t>
      </w:r>
      <w:r w:rsidR="3622EF8F">
        <w:rPr/>
        <w:t xml:space="preserve"> scorched</w:t>
      </w:r>
      <w:r w:rsidR="60D17748">
        <w:rPr/>
        <w:t>-</w:t>
      </w:r>
      <w:r w:rsidR="3622EF8F">
        <w:rPr/>
        <w:t>earth</w:t>
      </w:r>
      <w:r w:rsidR="3622EF8F">
        <w:rPr/>
        <w:t xml:space="preserve"> </w:t>
      </w:r>
      <w:r w:rsidR="3622EF8F">
        <w:rPr/>
        <w:t>attempt</w:t>
      </w:r>
      <w:r w:rsidR="3622EF8F">
        <w:rPr/>
        <w:t xml:space="preserve"> to harm the former president” and lauded him as “the general we elected to lead our fight</w:t>
      </w:r>
      <w:r w:rsidR="7B0F0B99">
        <w:rPr/>
        <w:t>.”</w:t>
      </w:r>
      <w:r w:rsidRPr="54DBA600" w:rsidR="7977156B">
        <w:rPr>
          <w:rStyle w:val="FootnoteReference"/>
        </w:rPr>
        <w:footnoteReference w:id="56"/>
      </w:r>
      <w:r w:rsidR="38C1FC1F">
        <w:rPr/>
        <w:t xml:space="preserve"> </w:t>
      </w:r>
      <w:r w:rsidR="10F6E36B">
        <w:rPr/>
        <w:t xml:space="preserve">As a </w:t>
      </w:r>
      <w:r w:rsidR="10F6E36B">
        <w:rPr/>
        <w:t>“</w:t>
      </w:r>
      <w:r w:rsidR="10F6E36B">
        <w:rPr/>
        <w:t xml:space="preserve">lapsed </w:t>
      </w:r>
      <w:r w:rsidR="10F6E36B">
        <w:rPr/>
        <w:t>Jew,</w:t>
      </w:r>
      <w:r w:rsidR="78A2B923">
        <w:rPr/>
        <w:t>”</w:t>
      </w:r>
      <w:r w:rsidR="10F6E36B">
        <w:rPr/>
        <w:t xml:space="preserve"> he</w:t>
      </w:r>
      <w:r w:rsidR="06378DA8">
        <w:rPr/>
        <w:t xml:space="preserve"> was disappointed by </w:t>
      </w:r>
      <w:r w:rsidR="64D2E7DD">
        <w:rPr/>
        <w:t xml:space="preserve">the recent rise of </w:t>
      </w:r>
      <w:r w:rsidR="1AFCDE7F">
        <w:rPr/>
        <w:t>“</w:t>
      </w:r>
      <w:r w:rsidR="64D2E7DD">
        <w:rPr/>
        <w:t xml:space="preserve">antisemitic conspiracy </w:t>
      </w:r>
      <w:proofErr w:type="gramStart"/>
      <w:r w:rsidR="64D2E7DD">
        <w:rPr/>
        <w:t>theories”</w:t>
      </w:r>
      <w:r w:rsidR="2DBE6AA4">
        <w:rPr/>
        <w:t>--</w:t>
      </w:r>
      <w:proofErr w:type="gramEnd"/>
      <w:r w:rsidR="73BCCDC7">
        <w:rPr/>
        <w:t xml:space="preserve"> </w:t>
      </w:r>
      <w:r w:rsidR="2DBE6AA4">
        <w:rPr/>
        <w:t>like the fact that impeachment represented a “Jew coup”</w:t>
      </w:r>
      <w:r w:rsidR="2DBE6AA4">
        <w:rPr/>
        <w:t>--</w:t>
      </w:r>
      <w:r w:rsidR="20A54972">
        <w:rPr/>
        <w:t xml:space="preserve">and </w:t>
      </w:r>
      <w:r w:rsidR="20A54972">
        <w:rPr/>
        <w:t xml:space="preserve">drew parallels between </w:t>
      </w:r>
      <w:r w:rsidR="20A54972">
        <w:rPr/>
        <w:t xml:space="preserve">the crucifixion of Jesus and </w:t>
      </w:r>
      <w:r w:rsidR="4FF951E7">
        <w:rPr/>
        <w:t xml:space="preserve">the </w:t>
      </w:r>
      <w:r w:rsidR="20A54972">
        <w:rPr/>
        <w:t xml:space="preserve">impeachment </w:t>
      </w:r>
      <w:r w:rsidR="79426475">
        <w:rPr/>
        <w:t xml:space="preserve">of </w:t>
      </w:r>
      <w:r w:rsidR="20A54972">
        <w:rPr/>
        <w:t>the former president after the Capitol insurrection</w:t>
      </w:r>
      <w:r w:rsidR="20A54972">
        <w:rPr/>
        <w:t>.</w:t>
      </w:r>
      <w:r w:rsidRPr="54DBA600" w:rsidR="7977156B">
        <w:rPr>
          <w:rStyle w:val="FootnoteReference"/>
        </w:rPr>
        <w:footnoteReference w:id="57"/>
      </w:r>
      <w:r w:rsidR="2EAB6F92">
        <w:rPr/>
        <w:t xml:space="preserve"> </w:t>
      </w:r>
      <w:r w:rsidR="18F9AD83">
        <w:rPr/>
        <w:t>R</w:t>
      </w:r>
      <w:r w:rsidR="2EAB6F92">
        <w:rPr/>
        <w:t xml:space="preserve">eferring to the impeachment as an </w:t>
      </w:r>
      <w:r w:rsidR="403CE3ED">
        <w:rPr/>
        <w:t>attempt to “crucify Trump without any evidence,”</w:t>
      </w:r>
      <w:r w:rsidR="77FC3E4C">
        <w:rPr/>
        <w:t xml:space="preserve"> he </w:t>
      </w:r>
      <w:r w:rsidR="6C8E759F">
        <w:rPr/>
        <w:t>rejected the</w:t>
      </w:r>
      <w:r w:rsidR="4C84BDFF">
        <w:rPr/>
        <w:t xml:space="preserve"> </w:t>
      </w:r>
      <w:r w:rsidR="6C8E759F">
        <w:rPr/>
        <w:t xml:space="preserve">characterization of the coup attempt </w:t>
      </w:r>
      <w:r w:rsidR="6498A232">
        <w:rPr/>
        <w:t xml:space="preserve">against Trump </w:t>
      </w:r>
      <w:r w:rsidR="6C8E759F">
        <w:rPr/>
        <w:t>as wholly led by Jews. Instead, he noted</w:t>
      </w:r>
      <w:r w:rsidR="77FC3E4C">
        <w:rPr/>
        <w:t xml:space="preserve"> how many of the politicians pursuing Trump, “like Nadler and Schiff</w:t>
      </w:r>
      <w:r w:rsidR="022A3DFF">
        <w:rPr/>
        <w:t>...so-called left-wing Jews</w:t>
      </w:r>
      <w:r w:rsidR="265F89C6">
        <w:rPr/>
        <w:t>,</w:t>
      </w:r>
      <w:r w:rsidR="77FC3E4C">
        <w:rPr/>
        <w:t>”</w:t>
      </w:r>
      <w:r w:rsidR="457611D2">
        <w:rPr/>
        <w:t xml:space="preserve"> were not representative of the Jewish perspective. </w:t>
      </w:r>
      <w:r w:rsidR="29F34A1A">
        <w:rPr/>
        <w:t>And</w:t>
      </w:r>
      <w:r w:rsidR="66D59C84">
        <w:rPr/>
        <w:t xml:space="preserve"> he asked his listeners to </w:t>
      </w:r>
      <w:r w:rsidR="7F40E5E4">
        <w:rPr/>
        <w:t>remember who</w:t>
      </w:r>
      <w:r w:rsidR="66D59C84">
        <w:rPr/>
        <w:t xml:space="preserve"> </w:t>
      </w:r>
      <w:r w:rsidR="1F1DC98F">
        <w:rPr/>
        <w:t>“</w:t>
      </w:r>
      <w:r w:rsidR="66D59C84">
        <w:rPr/>
        <w:t>the mastermind behind all of this”</w:t>
      </w:r>
      <w:r w:rsidR="43851884">
        <w:rPr/>
        <w:t xml:space="preserve"> was,</w:t>
      </w:r>
      <w:r w:rsidR="66D59C84">
        <w:rPr/>
        <w:t xml:space="preserve"> adding “she is not Jewish</w:t>
      </w:r>
      <w:r w:rsidR="5E2D6FD5">
        <w:rPr/>
        <w:t>.</w:t>
      </w:r>
      <w:r w:rsidR="257E7B9B">
        <w:rPr/>
        <w:t>”</w:t>
      </w:r>
      <w:r w:rsidR="373F8A76">
        <w:rPr/>
        <w:t xml:space="preserve"> The mastermind</w:t>
      </w:r>
      <w:r w:rsidR="0BB16500">
        <w:rPr/>
        <w:t xml:space="preserve">,</w:t>
      </w:r>
      <w:r w:rsidR="373F8A76">
        <w:rPr/>
        <w:t xml:space="preserve"> </w:t>
      </w:r>
      <w:r w:rsidR="373F8A76">
        <w:rPr/>
        <w:t xml:space="preserve">of course</w:t>
      </w:r>
      <w:r w:rsidR="5CA414BD">
        <w:rPr/>
        <w:t xml:space="preserve">,</w:t>
      </w:r>
      <w:r w:rsidR="373F8A76">
        <w:rPr/>
        <w:t xml:space="preserve"> was </w:t>
      </w:r>
      <w:r w:rsidR="414FD6CC">
        <w:rPr/>
        <w:t>N</w:t>
      </w:r>
      <w:r w:rsidR="66D59C84">
        <w:rPr/>
        <w:t xml:space="preserve">ancy </w:t>
      </w:r>
      <w:r w:rsidR="74199922">
        <w:rPr/>
        <w:t>P</w:t>
      </w:r>
      <w:r w:rsidR="66D59C84">
        <w:rPr/>
        <w:t>elosi</w:t>
      </w:r>
      <w:r w:rsidR="4FF182C7">
        <w:rPr/>
        <w:t xml:space="preserve"> </w:t>
      </w:r>
      <w:r w:rsidR="7187663D">
        <w:rPr/>
        <w:t xml:space="preserve">who, </w:t>
      </w:r>
      <w:r w:rsidR="23C1824C">
        <w:rPr/>
        <w:t>in</w:t>
      </w:r>
      <w:r w:rsidR="4FF182C7">
        <w:rPr/>
        <w:t xml:space="preserve"> Savage’s </w:t>
      </w:r>
      <w:r w:rsidR="60F265AC">
        <w:rPr/>
        <w:t>view</w:t>
      </w:r>
      <w:r w:rsidR="60CFB688">
        <w:rPr/>
        <w:t>,</w:t>
      </w:r>
      <w:r w:rsidR="4FF182C7">
        <w:rPr/>
        <w:t xml:space="preserve"> was “</w:t>
      </w:r>
      <w:r w:rsidR="0B4DB3EB">
        <w:rPr/>
        <w:t>u</w:t>
      </w:r>
      <w:r w:rsidR="66D59C84">
        <w:rPr/>
        <w:t xml:space="preserve">sing </w:t>
      </w:r>
      <w:r w:rsidR="221D90EF">
        <w:rPr/>
        <w:t>J</w:t>
      </w:r>
      <w:r w:rsidR="66D59C84">
        <w:rPr/>
        <w:t>ewish people to do her dirty work</w:t>
      </w:r>
      <w:r w:rsidR="07087A1D">
        <w:rPr/>
        <w:t>.”</w:t>
      </w:r>
    </w:p>
    <w:p w:rsidR="70BB8206" w:rsidP="54DBA600" w:rsidRDefault="70BB8206" w14:paraId="0475A162" w14:textId="075FDB3B"/>
    <w:p w:rsidR="70BB8206" w:rsidP="54DBA600" w:rsidRDefault="70BB8206" w14:paraId="53EE5397" w14:textId="3DC598E9">
      <w:r w:rsidR="73AF3CBB">
        <w:rPr/>
        <w:t xml:space="preserve">Savage’s </w:t>
      </w:r>
      <w:r w:rsidR="0C5671C4">
        <w:rPr/>
        <w:t xml:space="preserve">blend of falsehoods, conspiracies and </w:t>
      </w:r>
      <w:r w:rsidR="175DA758">
        <w:rPr/>
        <w:t xml:space="preserve">fiery </w:t>
      </w:r>
      <w:r w:rsidR="0C5671C4">
        <w:rPr/>
        <w:t>rhetoric i</w:t>
      </w:r>
      <w:r w:rsidR="37D6AD89">
        <w:rPr/>
        <w:t>n the episode</w:t>
      </w:r>
      <w:r w:rsidR="0C5671C4">
        <w:rPr/>
        <w:t xml:space="preserve"> </w:t>
      </w:r>
      <w:r w:rsidR="576F216D">
        <w:rPr/>
        <w:t xml:space="preserve">offers a particularly potent example of the type of </w:t>
      </w:r>
      <w:r w:rsidRPr="1709819F" w:rsidR="1B0BC167">
        <w:rPr>
          <w:rFonts w:ascii="Calibri" w:hAnsi="Calibri" w:eastAsia="Times New Roman" w:cs="Calibri"/>
        </w:rPr>
        <w:t>unsubstantiated or false claims</w:t>
      </w:r>
      <w:r w:rsidR="1B0BC167">
        <w:rPr/>
        <w:t xml:space="preserve"> </w:t>
      </w:r>
      <w:r w:rsidR="576F216D">
        <w:rPr/>
        <w:t xml:space="preserve">that spread across podcasting. </w:t>
      </w:r>
      <w:r w:rsidR="486DBCEA">
        <w:rPr/>
        <w:t>It builds on the rhetorical tactics used in previous years by leading talk radio hosts (many of whom have since become prominent podcasters)</w:t>
      </w:r>
      <w:r w:rsidR="39227A08">
        <w:rPr/>
        <w:t>.</w:t>
      </w:r>
      <w:r w:rsidRPr="1709819F">
        <w:rPr>
          <w:rStyle w:val="FootnoteReference"/>
        </w:rPr>
        <w:footnoteReference w:id="18914"/>
      </w:r>
      <w:r w:rsidR="39227A08">
        <w:rPr/>
        <w:t xml:space="preserve"> </w:t>
      </w:r>
      <w:r w:rsidR="1865D73D">
        <w:rPr/>
        <w:t>And</w:t>
      </w:r>
      <w:r w:rsidR="28B8F050">
        <w:rPr/>
        <w:t xml:space="preserve"> </w:t>
      </w:r>
      <w:r w:rsidR="1865D73D">
        <w:rPr/>
        <w:t>for podcasters, t</w:t>
      </w:r>
      <w:r w:rsidR="28B8F050">
        <w:rPr/>
        <w:t xml:space="preserve">he largely ungoverned space </w:t>
      </w:r>
      <w:r w:rsidR="4B54763B">
        <w:rPr/>
        <w:t xml:space="preserve">offered by podcasting </w:t>
      </w:r>
      <w:r w:rsidR="28B8F050">
        <w:rPr/>
        <w:t xml:space="preserve">means that this </w:t>
      </w:r>
      <w:r w:rsidR="28B8F050">
        <w:rPr/>
        <w:t xml:space="preserve">content </w:t>
      </w:r>
      <w:r w:rsidR="28B8F050">
        <w:rPr/>
        <w:t>often flies under the radar</w:t>
      </w:r>
      <w:r w:rsidR="408D35B7">
        <w:rPr/>
        <w:t xml:space="preserve"> if it is addressed at all</w:t>
      </w:r>
      <w:r w:rsidR="2DBCEF0E">
        <w:rPr/>
        <w:t>.</w:t>
      </w:r>
    </w:p>
    <w:p w:rsidR="1709819F" w:rsidP="1709819F" w:rsidRDefault="1709819F" w14:paraId="0BB3EC44" w14:textId="03D0C3F1">
      <w:pPr>
        <w:pStyle w:val="Normal"/>
      </w:pPr>
    </w:p>
    <w:p w:rsidR="70BB8206" w:rsidP="1B65643D" w:rsidRDefault="4809B12B" w14:paraId="0DA04502" w14:textId="73782A4F">
      <w:r w:rsidR="28A12FDF">
        <w:rPr/>
        <w:t xml:space="preserve">But how common is the spread of </w:t>
      </w:r>
      <w:r w:rsidRPr="1B65643D" w:rsidR="17E8D70D">
        <w:rPr>
          <w:rFonts w:ascii="Calibri" w:hAnsi="Calibri" w:eastAsia="Times New Roman" w:cs="Calibri"/>
        </w:rPr>
        <w:t>unsubstantiated and false claims</w:t>
      </w:r>
      <w:r w:rsidR="17E8D70D">
        <w:rPr/>
        <w:t xml:space="preserve"> </w:t>
      </w:r>
      <w:r w:rsidR="28A12FDF">
        <w:rPr/>
        <w:t xml:space="preserve">across the medium? </w:t>
      </w:r>
      <w:r w:rsidR="3ED6CDE3">
        <w:rPr/>
        <w:t xml:space="preserve">Assessing this </w:t>
      </w:r>
      <w:proofErr w:type="gramStart"/>
      <w:r w:rsidR="3ED6CDE3">
        <w:rPr/>
        <w:t xml:space="preserve">question at</w:t>
      </w:r>
      <w:proofErr w:type="gramEnd"/>
      <w:r w:rsidR="3ED6CDE3">
        <w:rPr/>
        <w:t xml:space="preserve"> scale is challenging </w:t>
      </w:r>
      <w:r w:rsidR="42C2EB6E">
        <w:rPr/>
        <w:t xml:space="preserve">because</w:t>
      </w:r>
      <w:r w:rsidR="3ED6CDE3">
        <w:rPr/>
        <w:t xml:space="preserve"> there are more than </w:t>
      </w:r>
      <w:r w:rsidR="1483B439">
        <w:rPr/>
        <w:t>75 million podcasts episodes</w:t>
      </w:r>
      <w:r w:rsidR="1483B439">
        <w:rPr/>
        <w:t>.</w:t>
      </w:r>
      <w:r w:rsidRPr="27AB976F" w:rsidR="7977156B">
        <w:rPr>
          <w:rStyle w:val="FootnoteReference"/>
        </w:rPr>
        <w:footnoteReference w:id="58"/>
      </w:r>
      <w:r w:rsidR="738FFFA4">
        <w:rPr/>
        <w:t xml:space="preserve"> </w:t>
      </w:r>
      <w:r w:rsidR="181CB2AD">
        <w:rPr/>
        <w:t xml:space="preserve">Yet political podcasting, which is still relatively nascent, makes up a small -- if highly influential -- sliver of the </w:t>
      </w:r>
      <w:r w:rsidR="181CB2AD">
        <w:rPr/>
        <w:t xml:space="preserve">overarching </w:t>
      </w:r>
      <w:r w:rsidR="79FCD5A5">
        <w:rPr/>
        <w:t xml:space="preserve">podcasting </w:t>
      </w:r>
      <w:r w:rsidR="181CB2AD">
        <w:rPr/>
        <w:t xml:space="preserve">ecosystem</w:t>
      </w:r>
      <w:r w:rsidR="181CB2AD">
        <w:rPr/>
        <w:t xml:space="preserve">. It is this space where the spread </w:t>
      </w:r>
      <w:r w:rsidR="3D43E5C6">
        <w:rPr/>
        <w:t xml:space="preserve">of </w:t>
      </w:r>
      <w:r w:rsidRPr="1B65643D" w:rsidR="54F9B1FC">
        <w:rPr>
          <w:rFonts w:ascii="Calibri" w:hAnsi="Calibri" w:eastAsia="Times New Roman" w:cs="Calibri"/>
        </w:rPr>
        <w:t>unsubstantiated or false claims</w:t>
      </w:r>
      <w:r w:rsidR="54F9B1FC">
        <w:rPr/>
        <w:t xml:space="preserve"> </w:t>
      </w:r>
      <w:r w:rsidR="3D43E5C6">
        <w:rPr/>
        <w:t>may have particularly consequential implications for broader public opinion and political disc</w:t>
      </w:r>
      <w:r w:rsidR="3D43E5C6">
        <w:rPr/>
        <w:t>our</w:t>
      </w:r>
      <w:r w:rsidR="3D43E5C6">
        <w:rPr/>
        <w:t>se</w:t>
      </w:r>
      <w:r w:rsidR="3D43E5C6">
        <w:rPr/>
        <w:t>.</w:t>
      </w:r>
      <w:r w:rsidR="3F88A05B">
        <w:rPr/>
        <w:t xml:space="preserve"> </w:t>
      </w:r>
    </w:p>
    <w:p w:rsidR="70BB8206" w:rsidP="1B65643D" w:rsidRDefault="4809B12B" w14:paraId="400F9CF8" w14:textId="03F5103B"/>
    <w:p w:rsidR="70BB8206" w:rsidP="1709819F" w:rsidRDefault="4809B12B" w14:paraId="02A07C41" w14:textId="74352225">
      <w:pPr>
        <w:pStyle w:val="Normal"/>
      </w:pPr>
      <w:r w:rsidR="202F20DF">
        <w:rPr/>
        <w:t xml:space="preserve">Drawing on data from over 36,000 episodes from 79 prominent political podcasters, 17,000 fact checked claims, and 185 key terms and phrases, I document the spread of </w:t>
      </w:r>
      <w:r w:rsidRPr="1709819F" w:rsidR="202F20DF">
        <w:rPr>
          <w:rFonts w:ascii="Calibri" w:hAnsi="Calibri" w:eastAsia="Times New Roman" w:cs="Calibri"/>
        </w:rPr>
        <w:t>unsubstantiated or false claims</w:t>
      </w:r>
      <w:r w:rsidR="202F20DF">
        <w:rPr/>
        <w:t xml:space="preserve"> across the political podcasting ecosystem from late 2012 and into early 2022. </w:t>
      </w:r>
      <w:r w:rsidR="634F4C65">
        <w:rPr/>
        <w:t xml:space="preserve">Based on </w:t>
      </w:r>
      <w:r w:rsidR="1F16CD94">
        <w:rPr/>
        <w:t xml:space="preserve">this </w:t>
      </w:r>
      <w:r w:rsidR="634F4C65">
        <w:rPr/>
        <w:t xml:space="preserve">analysis, </w:t>
      </w:r>
      <w:r w:rsidR="66C7D58C">
        <w:rPr/>
        <w:t xml:space="preserve">I </w:t>
      </w:r>
      <w:r w:rsidR="634F4C65">
        <w:rPr/>
        <w:t>find:</w:t>
      </w:r>
    </w:p>
    <w:p w:rsidR="70BB8206" w:rsidP="54DBA600" w:rsidRDefault="70BB8206" w14:paraId="1C63C2C7" w14:textId="7F99B15E"/>
    <w:p w:rsidR="70BB8206" w:rsidP="54DBA600" w:rsidRDefault="0ACE5B7B" w14:paraId="3C2E158F" w14:textId="3A54AFE5">
      <w:pPr>
        <w:pStyle w:val="ListParagraph"/>
        <w:numPr>
          <w:ilvl w:val="0"/>
          <w:numId w:val="10"/>
        </w:numPr>
        <w:rPr/>
      </w:pPr>
      <w:r w:rsidR="1883C9A6">
        <w:rPr/>
        <w:t>One</w:t>
      </w:r>
      <w:r w:rsidR="407658EB">
        <w:rPr/>
        <w:t xml:space="preserve"> out of every 20 episodes (</w:t>
      </w:r>
      <w:r w:rsidR="149F6D41">
        <w:rPr/>
        <w:t>&gt;</w:t>
      </w:r>
      <w:r w:rsidR="407658EB">
        <w:rPr/>
        <w:t xml:space="preserve">5% of all episodes) in </w:t>
      </w:r>
      <w:r w:rsidR="7F1E8B09">
        <w:rPr/>
        <w:t xml:space="preserve">the </w:t>
      </w:r>
      <w:r w:rsidR="407658EB">
        <w:rPr/>
        <w:t xml:space="preserve">dataset shared at least one </w:t>
      </w:r>
      <w:r w:rsidRPr="1709819F" w:rsidR="60CAAA15">
        <w:rPr>
          <w:rFonts w:ascii="Calibri" w:hAnsi="Calibri" w:eastAsia="Times New Roman" w:cs="Calibri"/>
        </w:rPr>
        <w:t>unsubstantiated or false claims</w:t>
      </w:r>
      <w:r w:rsidRPr="1709819F" w:rsidR="491133D4">
        <w:rPr>
          <w:rFonts w:ascii="Calibri" w:hAnsi="Calibri" w:eastAsia="Times New Roman" w:cs="Calibri"/>
        </w:rPr>
        <w:t>.</w:t>
      </w:r>
    </w:p>
    <w:p w:rsidR="70BB8206" w:rsidP="54DBA600" w:rsidRDefault="44EADA3C" w14:paraId="627D7BC8" w14:textId="46A2343E">
      <w:pPr>
        <w:pStyle w:val="ListParagraph"/>
        <w:numPr>
          <w:ilvl w:val="0"/>
          <w:numId w:val="10"/>
        </w:numPr>
        <w:rPr/>
      </w:pPr>
      <w:r w:rsidR="0E5CB247">
        <w:rPr/>
        <w:t xml:space="preserve">Nearly 70% of all podcasters </w:t>
      </w:r>
      <w:r w:rsidR="2FA81FD7">
        <w:rPr/>
        <w:t xml:space="preserve">in </w:t>
      </w:r>
      <w:r w:rsidR="2F9CF923">
        <w:rPr/>
        <w:t xml:space="preserve">my</w:t>
      </w:r>
      <w:r w:rsidR="2FA81FD7">
        <w:rPr/>
        <w:t xml:space="preserve"> </w:t>
      </w:r>
      <w:r w:rsidR="2FA81FD7">
        <w:rPr/>
        <w:t xml:space="preserve">sample </w:t>
      </w:r>
      <w:r w:rsidR="0E5CB247">
        <w:rPr/>
        <w:t xml:space="preserve">have shared one </w:t>
      </w:r>
      <w:r w:rsidRPr="1B65643D" w:rsidR="03F661E6">
        <w:rPr>
          <w:rFonts w:ascii="Calibri" w:hAnsi="Calibri" w:eastAsia="Times New Roman" w:cs="Calibri"/>
        </w:rPr>
        <w:t>unsubstantiated or false</w:t>
      </w:r>
      <w:r w:rsidRPr="1B65643D" w:rsidR="03F661E6">
        <w:rPr>
          <w:rFonts w:ascii="Calibri" w:hAnsi="Calibri" w:eastAsia="Times New Roman" w:cs="Calibri"/>
        </w:rPr>
        <w:t xml:space="preserve"> claim</w:t>
      </w:r>
      <w:r w:rsidR="0E5CB247">
        <w:rPr/>
        <w:t xml:space="preserve">, as compared to </w:t>
      </w:r>
      <w:r w:rsidR="2C129561">
        <w:rPr/>
        <w:t xml:space="preserve">8</w:t>
      </w:r>
      <w:r w:rsidR="0E5CB247">
        <w:rPr/>
        <w:t xml:space="preserve">.5</w:t>
      </w:r>
      <w:r w:rsidR="0E5CB247">
        <w:rPr/>
        <w:t xml:space="preserve">% found </w:t>
      </w:r>
      <w:r w:rsidR="579C97BD">
        <w:rPr/>
        <w:t xml:space="preserve">by existing research focused on the </w:t>
      </w:r>
      <w:r w:rsidR="0E5CB247">
        <w:rPr/>
        <w:t>general public</w:t>
      </w:r>
      <w:r w:rsidR="50D526F7">
        <w:rPr/>
        <w:t>.</w:t>
      </w:r>
      <w:r w:rsidRPr="54DBA600" w:rsidR="7977156B">
        <w:rPr>
          <w:rStyle w:val="FootnoteReference"/>
        </w:rPr>
        <w:footnoteReference w:id="59"/>
      </w:r>
      <w:r w:rsidR="72E90B9F">
        <w:rPr/>
        <w:t xml:space="preserve"> </w:t>
      </w:r>
      <w:r w:rsidR="474ABC98">
        <w:rPr/>
        <w:t xml:space="preserve"> </w:t>
      </w:r>
      <w:r w:rsidR="72E90B9F">
        <w:rPr/>
        <w:t xml:space="preserve">29% </w:t>
      </w:r>
      <w:r w:rsidR="3E60AC17">
        <w:rPr/>
        <w:t xml:space="preserve">(17 podcasters) </w:t>
      </w:r>
      <w:r w:rsidR="72E90B9F">
        <w:rPr/>
        <w:t xml:space="preserve">have shared twenty-five or more unsubstantiated or false claims.</w:t>
      </w:r>
    </w:p>
    <w:p w:rsidR="6DD86D4B" w:rsidP="1709819F" w:rsidRDefault="6DD86D4B" w14:paraId="79F67F0B" w14:textId="5123EF6A">
      <w:pPr>
        <w:pStyle w:val="ListParagraph"/>
        <w:numPr>
          <w:ilvl w:val="0"/>
          <w:numId w:val="10"/>
        </w:numPr>
        <w:rPr>
          <w:i w:val="0"/>
          <w:iCs w:val="0"/>
        </w:rPr>
      </w:pPr>
      <w:r w:rsidR="6DD86D4B">
        <w:rPr/>
        <w:t xml:space="preserve">Political podcasters who have shared the </w:t>
      </w:r>
      <w:r w:rsidR="342AE01D">
        <w:rPr/>
        <w:t xml:space="preserve">highest number of </w:t>
      </w:r>
      <w:r w:rsidR="6DD86D4B">
        <w:rPr/>
        <w:t>false</w:t>
      </w:r>
      <w:r w:rsidR="6DD86D4B">
        <w:rPr/>
        <w:t xml:space="preserve"> claims as a percentage of total episodes collectively reach </w:t>
      </w:r>
      <w:r w:rsidR="0BD2060C">
        <w:rPr/>
        <w:t>more than 28 million</w:t>
      </w:r>
      <w:r w:rsidR="6DD86D4B">
        <w:rPr/>
        <w:t xml:space="preserve"> followers on Facebook and Twitter</w:t>
      </w:r>
      <w:r w:rsidR="530A1539">
        <w:rPr/>
        <w:t>.</w:t>
      </w:r>
    </w:p>
    <w:p w:rsidR="6DD86D4B" w:rsidP="1709819F" w:rsidRDefault="6DD86D4B" w14:paraId="32C755DA" w14:textId="6745049F">
      <w:pPr>
        <w:pStyle w:val="ListParagraph"/>
        <w:numPr>
          <w:ilvl w:val="0"/>
          <w:numId w:val="10"/>
        </w:numPr>
        <w:rPr/>
      </w:pPr>
      <w:r w:rsidR="6DD86D4B">
        <w:rPr/>
        <w:t xml:space="preserve">Accounting for the </w:t>
      </w:r>
      <w:r w:rsidR="7EFD6155">
        <w:rPr/>
        <w:t xml:space="preserve">potential </w:t>
      </w:r>
      <w:r w:rsidR="6DD86D4B">
        <w:rPr/>
        <w:t>partisan skew of</w:t>
      </w:r>
      <w:r w:rsidR="6DD86D4B">
        <w:rPr/>
        <w:t xml:space="preserve"> fact check</w:t>
      </w:r>
      <w:r w:rsidR="47A2B79A">
        <w:rPr/>
        <w:t xml:space="preserve">ers, </w:t>
      </w:r>
      <w:r w:rsidR="6DD86D4B">
        <w:rPr/>
        <w:t>conservative podcasters</w:t>
      </w:r>
      <w:r w:rsidR="6DD86D4B">
        <w:rPr/>
        <w:t xml:space="preserve"> are </w:t>
      </w:r>
      <w:r w:rsidR="2B0D3D72">
        <w:rPr/>
        <w:t xml:space="preserve">10 </w:t>
      </w:r>
      <w:r w:rsidR="6DD86D4B">
        <w:rPr/>
        <w:t xml:space="preserve">times more likely to share </w:t>
      </w:r>
      <w:r w:rsidR="0E51B0F6">
        <w:rPr/>
        <w:t xml:space="preserve">fact-checked </w:t>
      </w:r>
      <w:r w:rsidR="50D81BDB">
        <w:rPr/>
        <w:t>false claim</w:t>
      </w:r>
      <w:r w:rsidR="301075DE">
        <w:rPr/>
        <w:t>s</w:t>
      </w:r>
      <w:r w:rsidR="50D81BDB">
        <w:rPr/>
        <w:t xml:space="preserve"> </w:t>
      </w:r>
      <w:r w:rsidR="6DD86D4B">
        <w:rPr/>
        <w:t>than liberal podcasters</w:t>
      </w:r>
      <w:r w:rsidR="1DF88E6E">
        <w:rPr/>
        <w:t>.</w:t>
      </w:r>
    </w:p>
    <w:p w:rsidR="70BB8206" w:rsidP="54DBA600" w:rsidRDefault="1E177339" w14:paraId="7B03FFB4" w14:textId="687169D3">
      <w:pPr>
        <w:pStyle w:val="ListParagraph"/>
        <w:numPr>
          <w:ilvl w:val="0"/>
          <w:numId w:val="10"/>
        </w:numPr>
        <w:rPr/>
      </w:pPr>
      <w:r w:rsidR="2062CF5E">
        <w:rPr/>
        <w:t>C</w:t>
      </w:r>
      <w:r w:rsidR="0565BC6A">
        <w:rPr/>
        <w:t xml:space="preserve">onservative </w:t>
      </w:r>
      <w:r w:rsidR="4C19540F">
        <w:rPr/>
        <w:t xml:space="preserve">podcasters are also more likely </w:t>
      </w:r>
      <w:r w:rsidR="70BA0A60">
        <w:rPr/>
        <w:t>to reference</w:t>
      </w:r>
      <w:r w:rsidR="5DE3E592">
        <w:rPr/>
        <w:t xml:space="preserve"> the substance of fact checks in debunking unsubstantiated or false claims made by</w:t>
      </w:r>
      <w:r w:rsidR="5DE3E592">
        <w:rPr/>
        <w:t xml:space="preserve"> liberal figures</w:t>
      </w:r>
      <w:r w:rsidR="5D5076F2">
        <w:rPr/>
        <w:t>.</w:t>
      </w:r>
    </w:p>
    <w:p w:rsidR="443C8B6A" w:rsidP="1709819F" w:rsidRDefault="443C8B6A" w14:paraId="68644BF0" w14:textId="4CC4A8C3">
      <w:pPr>
        <w:pStyle w:val="ListParagraph"/>
        <w:numPr>
          <w:ilvl w:val="0"/>
          <w:numId w:val="10"/>
        </w:numPr>
        <w:rPr>
          <w:noProof w:val="0"/>
          <w:lang w:val="en-US"/>
        </w:rPr>
      </w:pPr>
      <w:r w:rsidRPr="1709819F" w:rsidR="443C8B6A">
        <w:rPr>
          <w:noProof w:val="0"/>
          <w:lang w:val="en-US"/>
        </w:rPr>
        <w:t xml:space="preserve">Suggestive </w:t>
      </w:r>
      <w:r w:rsidRPr="1709819F" w:rsidR="443C8B6A">
        <w:rPr>
          <w:noProof w:val="0"/>
          <w:lang w:val="en-US"/>
        </w:rPr>
        <w:t>evidence</w:t>
      </w:r>
      <w:r w:rsidRPr="1709819F" w:rsidR="443C8B6A">
        <w:rPr>
          <w:noProof w:val="0"/>
          <w:lang w:val="en-US"/>
        </w:rPr>
        <w:t xml:space="preserve"> shows that </w:t>
      </w:r>
      <w:r w:rsidRPr="1709819F" w:rsidR="1F82C919">
        <w:rPr>
          <w:noProof w:val="0"/>
          <w:lang w:val="en-US"/>
        </w:rPr>
        <w:t>podcast</w:t>
      </w:r>
      <w:r w:rsidRPr="1709819F" w:rsidR="1F82C919">
        <w:rPr>
          <w:noProof w:val="0"/>
          <w:lang w:val="en-US"/>
        </w:rPr>
        <w:t xml:space="preserve"> audiences </w:t>
      </w:r>
      <w:r w:rsidRPr="1709819F" w:rsidR="4207BD39">
        <w:rPr>
          <w:noProof w:val="0"/>
          <w:lang w:val="en-US"/>
        </w:rPr>
        <w:t xml:space="preserve">may </w:t>
      </w:r>
      <w:r w:rsidRPr="1709819F" w:rsidR="1F82C919">
        <w:rPr>
          <w:noProof w:val="0"/>
          <w:lang w:val="en-US"/>
        </w:rPr>
        <w:t xml:space="preserve">review </w:t>
      </w:r>
      <w:r w:rsidRPr="1709819F" w:rsidR="1F82C919">
        <w:rPr>
          <w:noProof w:val="0"/>
          <w:lang w:val="en-US"/>
        </w:rPr>
        <w:t xml:space="preserve">shows </w:t>
      </w:r>
      <w:r w:rsidRPr="1709819F" w:rsidR="754B0C8A">
        <w:rPr>
          <w:noProof w:val="0"/>
          <w:lang w:val="en-US"/>
        </w:rPr>
        <w:t xml:space="preserve">with </w:t>
      </w:r>
      <w:r w:rsidRPr="1709819F" w:rsidR="29800BC4">
        <w:rPr>
          <w:noProof w:val="0"/>
          <w:lang w:val="en-US"/>
        </w:rPr>
        <w:t>more false content</w:t>
      </w:r>
      <w:r w:rsidRPr="1709819F" w:rsidR="3364F633">
        <w:rPr>
          <w:noProof w:val="0"/>
          <w:lang w:val="en-US"/>
        </w:rPr>
        <w:t xml:space="preserve"> more negatively</w:t>
      </w:r>
      <w:r w:rsidRPr="1709819F" w:rsidR="29800BC4">
        <w:rPr>
          <w:noProof w:val="0"/>
          <w:lang w:val="en-US"/>
        </w:rPr>
        <w:t xml:space="preserve">, as measured by the </w:t>
      </w:r>
      <w:r w:rsidRPr="1709819F" w:rsidR="1F82C919">
        <w:rPr>
          <w:noProof w:val="0"/>
          <w:lang w:val="en-US"/>
        </w:rPr>
        <w:t>p</w:t>
      </w:r>
      <w:r w:rsidRPr="1709819F" w:rsidR="27D8BC22">
        <w:rPr>
          <w:noProof w:val="0"/>
          <w:lang w:val="en-US"/>
        </w:rPr>
        <w:t xml:space="preserve">roportions </w:t>
      </w:r>
      <w:r w:rsidRPr="1709819F" w:rsidR="1F82C919">
        <w:rPr>
          <w:noProof w:val="0"/>
          <w:lang w:val="en-US"/>
        </w:rPr>
        <w:t xml:space="preserve">of </w:t>
      </w:r>
      <w:r w:rsidRPr="1709819F" w:rsidR="6486E147">
        <w:rPr>
          <w:noProof w:val="0"/>
          <w:lang w:val="en-US"/>
        </w:rPr>
        <w:t xml:space="preserve">total episodes that contain </w:t>
      </w:r>
      <w:r w:rsidRPr="1709819F" w:rsidR="1F82C919">
        <w:rPr>
          <w:noProof w:val="0"/>
          <w:lang w:val="en-US"/>
        </w:rPr>
        <w:t>unsubstantiated or false c</w:t>
      </w:r>
      <w:r w:rsidRPr="1709819F" w:rsidR="21E5D623">
        <w:rPr>
          <w:noProof w:val="0"/>
          <w:lang w:val="en-US"/>
        </w:rPr>
        <w:t>laims</w:t>
      </w:r>
      <w:r w:rsidRPr="1709819F" w:rsidR="1F82C919">
        <w:rPr>
          <w:noProof w:val="0"/>
          <w:lang w:val="en-US"/>
        </w:rPr>
        <w:t>.</w:t>
      </w:r>
    </w:p>
    <w:p w:rsidR="70BB8206" w:rsidP="54DBA600" w:rsidRDefault="70BB8206" w14:paraId="64A61F91" w14:textId="394B76FA"/>
    <w:p w:rsidR="70BB8206" w:rsidP="54DBA600" w:rsidRDefault="055564F9" w14:paraId="173B9101" w14:textId="33B4EE3B">
      <w:pPr>
        <w:pStyle w:val="Heading2"/>
        <w:spacing w:line="259" w:lineRule="auto"/>
      </w:pPr>
      <w:r w:rsidR="6AACF704">
        <w:rPr/>
        <w:t xml:space="preserve">3.1 </w:t>
      </w:r>
      <w:r w:rsidR="72872182">
        <w:rPr/>
        <w:t>Unsubstantiated and False Content Over Time</w:t>
      </w:r>
    </w:p>
    <w:p w:rsidR="70BB8206" w:rsidP="1709819F" w:rsidRDefault="70BB8206" w14:paraId="7FF5BB30" w14:textId="6980F2EF">
      <w:pPr>
        <w:pStyle w:val="Normal"/>
      </w:pPr>
    </w:p>
    <w:p w:rsidR="70BB8206" w:rsidP="1709819F" w:rsidRDefault="70BB8206" w14:paraId="24F290D6" w14:textId="50692B5D">
      <w:pPr>
        <w:pStyle w:val="Normal"/>
      </w:pPr>
      <w:r w:rsidR="6BF361AC">
        <w:rPr/>
        <w:t>Drawing on data from a variety of different sources, I find that n</w:t>
      </w:r>
      <w:r w:rsidR="6D5B6D56">
        <w:rPr/>
        <w:t xml:space="preserve">early 2,000 episodes in </w:t>
      </w:r>
      <w:r w:rsidR="16653FB3">
        <w:rPr/>
        <w:t xml:space="preserve">the </w:t>
      </w:r>
      <w:r w:rsidR="6D5B6D56">
        <w:rPr/>
        <w:t xml:space="preserve">dataset shared </w:t>
      </w:r>
      <w:r w:rsidR="13934C34">
        <w:rPr/>
        <w:t xml:space="preserve">at least one piece of </w:t>
      </w:r>
      <w:r w:rsidR="6D5B6D56">
        <w:rPr/>
        <w:t>false or unsubstantiated content</w:t>
      </w:r>
      <w:r w:rsidR="2C988AFC">
        <w:rPr/>
        <w:t>,</w:t>
      </w:r>
      <w:r w:rsidR="27F7DEF5">
        <w:rPr/>
        <w:t xml:space="preserve"> accounting for</w:t>
      </w:r>
      <w:r w:rsidR="1D02F23A">
        <w:rPr/>
        <w:t xml:space="preserve"> </w:t>
      </w:r>
      <w:r w:rsidR="270BF7DB">
        <w:rPr/>
        <w:t xml:space="preserve">more than </w:t>
      </w:r>
      <w:r w:rsidR="27F7DEF5">
        <w:rPr/>
        <w:t xml:space="preserve">1 </w:t>
      </w:r>
      <w:r w:rsidR="6DBFFCB9">
        <w:rPr/>
        <w:t xml:space="preserve">out of every </w:t>
      </w:r>
      <w:r w:rsidR="27F7DEF5">
        <w:rPr/>
        <w:t>20 (</w:t>
      </w:r>
      <w:r w:rsidR="258AFDFA">
        <w:rPr/>
        <w:t>&gt;</w:t>
      </w:r>
      <w:r w:rsidR="27F7DEF5">
        <w:rPr/>
        <w:t xml:space="preserve">5%) episodes in the dataset. </w:t>
      </w:r>
    </w:p>
    <w:p w:rsidR="00020DC6" w:rsidP="1709819F" w:rsidRDefault="00020DC6" w14:paraId="2808E6CC" w14:textId="50B3DA21">
      <w:pPr>
        <w:pStyle w:val="Normal"/>
      </w:pPr>
    </w:p>
    <w:p w:rsidR="00020DC6" w:rsidP="1709819F" w:rsidRDefault="00020DC6" w14:paraId="13CFF2EC" w14:textId="18F1F4FB">
      <w:pPr>
        <w:pStyle w:val="Normal"/>
      </w:pPr>
      <w:r w:rsidRPr="1709819F" w:rsidR="7667FED9">
        <w:rPr>
          <w:b w:val="1"/>
          <w:bCs w:val="1"/>
        </w:rPr>
        <w:t>FIGURE 4</w:t>
      </w:r>
    </w:p>
    <w:p w:rsidR="00020DC6" w:rsidP="1709819F" w:rsidRDefault="00020DC6" w14:paraId="5BE4EBF5" w14:textId="6A781183">
      <w:pPr>
        <w:pStyle w:val="Normal"/>
      </w:pPr>
      <w:r w:rsidR="1D550E64">
        <w:drawing>
          <wp:inline wp14:editId="5F5227DA" wp14:anchorId="7A287657">
            <wp:extent cx="5886450" cy="3274338"/>
            <wp:effectExtent l="0" t="0" r="0" b="0"/>
            <wp:docPr id="1065098865" name="" title=""/>
            <wp:cNvGraphicFramePr>
              <a:graphicFrameLocks noChangeAspect="1"/>
            </wp:cNvGraphicFramePr>
            <a:graphic>
              <a:graphicData uri="http://schemas.openxmlformats.org/drawingml/2006/picture">
                <pic:pic>
                  <pic:nvPicPr>
                    <pic:cNvPr id="0" name=""/>
                    <pic:cNvPicPr/>
                  </pic:nvPicPr>
                  <pic:blipFill>
                    <a:blip r:embed="R40bb5f62f7284d36">
                      <a:extLst>
                        <a:ext xmlns:a="http://schemas.openxmlformats.org/drawingml/2006/main" uri="{28A0092B-C50C-407E-A947-70E740481C1C}">
                          <a14:useLocalDpi val="0"/>
                        </a:ext>
                      </a:extLst>
                    </a:blip>
                    <a:stretch>
                      <a:fillRect/>
                    </a:stretch>
                  </pic:blipFill>
                  <pic:spPr>
                    <a:xfrm>
                      <a:off x="0" y="0"/>
                      <a:ext cx="5886450" cy="3274338"/>
                    </a:xfrm>
                    <a:prstGeom prst="rect">
                      <a:avLst/>
                    </a:prstGeom>
                  </pic:spPr>
                </pic:pic>
              </a:graphicData>
            </a:graphic>
          </wp:inline>
        </w:drawing>
      </w:r>
    </w:p>
    <w:p w:rsidR="00020DC6" w:rsidP="1709819F" w:rsidRDefault="00020DC6" w14:paraId="5D2EAA88" w14:textId="26CC5B6D">
      <w:pPr>
        <w:pStyle w:val="Normal"/>
      </w:pPr>
      <w:r w:rsidR="15DE26DD">
        <w:rPr/>
        <w:t xml:space="preserve">Figure </w:t>
      </w:r>
      <w:r w:rsidR="10B8A5D5">
        <w:rPr/>
        <w:t xml:space="preserve">4 </w:t>
      </w:r>
      <w:r w:rsidR="15DE26DD">
        <w:rPr/>
        <w:t xml:space="preserve">highlights the </w:t>
      </w:r>
      <w:proofErr w:type="gramStart"/>
      <w:r w:rsidR="15DE26DD">
        <w:rPr/>
        <w:t>number</w:t>
      </w:r>
      <w:proofErr w:type="gramEnd"/>
      <w:r w:rsidR="15DE26DD">
        <w:rPr/>
        <w:t xml:space="preserve"> of series in </w:t>
      </w:r>
      <w:r w:rsidR="458C1B96">
        <w:rPr/>
        <w:t xml:space="preserve">the </w:t>
      </w:r>
      <w:r w:rsidR="15DE26DD">
        <w:rPr/>
        <w:t xml:space="preserve">dataset </w:t>
      </w:r>
      <w:r w:rsidR="7C06EEC0">
        <w:rPr/>
        <w:t>that featured</w:t>
      </w:r>
      <w:r w:rsidR="15DE26DD">
        <w:rPr/>
        <w:t xml:space="preserve"> unsubstantiated or false content. I find that </w:t>
      </w:r>
      <w:r w:rsidR="39BB88E5">
        <w:rPr/>
        <w:t>59</w:t>
      </w:r>
      <w:r w:rsidR="15DE26DD">
        <w:rPr/>
        <w:t xml:space="preserve"> of </w:t>
      </w:r>
      <w:r w:rsidR="6E517166">
        <w:rPr/>
        <w:t xml:space="preserve">79 </w:t>
      </w:r>
      <w:r w:rsidR="15DE26DD">
        <w:rPr/>
        <w:t xml:space="preserve">series (71%) shared at least one claim, </w:t>
      </w:r>
      <w:r w:rsidR="1B287034">
        <w:rPr/>
        <w:t xml:space="preserve">31 </w:t>
      </w:r>
      <w:r w:rsidR="15DE26DD">
        <w:rPr/>
        <w:t>shared 5 or more claims (</w:t>
      </w:r>
      <w:r w:rsidR="3B91BE41">
        <w:rPr/>
        <w:t>40</w:t>
      </w:r>
      <w:r w:rsidR="15DE26DD">
        <w:rPr/>
        <w:t xml:space="preserve">%), </w:t>
      </w:r>
      <w:r w:rsidR="2B1AE4C4">
        <w:rPr/>
        <w:t xml:space="preserve">12 </w:t>
      </w:r>
      <w:r w:rsidR="15DE26DD">
        <w:rPr/>
        <w:t>shared 50 or more claims (</w:t>
      </w:r>
      <w:r w:rsidR="4200C6B7">
        <w:rPr/>
        <w:t>15</w:t>
      </w:r>
      <w:r w:rsidR="15DE26DD">
        <w:rPr/>
        <w:t xml:space="preserve">%) and </w:t>
      </w:r>
      <w:r w:rsidR="799E96B1">
        <w:rPr/>
        <w:t xml:space="preserve">2 </w:t>
      </w:r>
      <w:r w:rsidR="15DE26DD">
        <w:rPr/>
        <w:t>shared 200 or more claims (</w:t>
      </w:r>
      <w:r w:rsidR="35AF59FF">
        <w:rPr/>
        <w:t>2.5</w:t>
      </w:r>
      <w:r w:rsidR="15DE26DD">
        <w:rPr/>
        <w:t xml:space="preserve">%). Beyond </w:t>
      </w:r>
      <w:r w:rsidR="0878E014">
        <w:rPr/>
        <w:t xml:space="preserve">5 </w:t>
      </w:r>
      <w:r w:rsidR="15DE26DD">
        <w:rPr/>
        <w:t xml:space="preserve">or more claims, </w:t>
      </w:r>
      <w:r w:rsidR="4DC4EDBF">
        <w:rPr/>
        <w:t xml:space="preserve">nearly </w:t>
      </w:r>
      <w:proofErr w:type="gramStart"/>
      <w:r w:rsidR="4DC4EDBF">
        <w:rPr/>
        <w:t>all of</w:t>
      </w:r>
      <w:proofErr w:type="gramEnd"/>
      <w:r w:rsidR="4DC4EDBF">
        <w:rPr/>
        <w:t xml:space="preserve"> th</w:t>
      </w:r>
      <w:r w:rsidR="15DE26DD">
        <w:rPr/>
        <w:t>ese series are more conservative.</w:t>
      </w:r>
    </w:p>
    <w:p w:rsidR="00020DC6" w:rsidP="1709819F" w:rsidRDefault="00020DC6" w14:paraId="4BA20959" w14:textId="3CC84C2F">
      <w:pPr>
        <w:pStyle w:val="Normal"/>
      </w:pPr>
    </w:p>
    <w:p w:rsidR="00020DC6" w:rsidP="1709819F" w:rsidRDefault="00020DC6" w14:paraId="7A61661C" w14:textId="2ECA7816">
      <w:pPr>
        <w:pStyle w:val="Normal"/>
        <w:rPr>
          <w:b w:val="1"/>
          <w:bCs w:val="1"/>
        </w:rPr>
      </w:pPr>
      <w:r w:rsidRPr="1709819F" w:rsidR="7997FED7">
        <w:rPr>
          <w:b w:val="1"/>
          <w:bCs w:val="1"/>
        </w:rPr>
        <w:t>FIGURE 5</w:t>
      </w:r>
    </w:p>
    <w:p w:rsidR="00020DC6" w:rsidP="1709819F" w:rsidRDefault="00020DC6" w14:paraId="32F82628" w14:textId="3B27B743">
      <w:pPr>
        <w:pStyle w:val="Normal"/>
      </w:pPr>
      <w:r w:rsidR="38BB9F3A">
        <w:drawing>
          <wp:inline wp14:editId="74F2069E" wp14:anchorId="569737A3">
            <wp:extent cx="6162675" cy="3081338"/>
            <wp:effectExtent l="0" t="0" r="0" b="0"/>
            <wp:docPr id="121555712" name="" title=""/>
            <wp:cNvGraphicFramePr>
              <a:graphicFrameLocks noChangeAspect="1"/>
            </wp:cNvGraphicFramePr>
            <a:graphic>
              <a:graphicData uri="http://schemas.openxmlformats.org/drawingml/2006/picture">
                <pic:pic>
                  <pic:nvPicPr>
                    <pic:cNvPr id="0" name=""/>
                    <pic:cNvPicPr/>
                  </pic:nvPicPr>
                  <pic:blipFill>
                    <a:blip r:embed="Ra3966ec5ed084275">
                      <a:extLst>
                        <a:ext xmlns:a="http://schemas.openxmlformats.org/drawingml/2006/main" uri="{28A0092B-C50C-407E-A947-70E740481C1C}">
                          <a14:useLocalDpi val="0"/>
                        </a:ext>
                      </a:extLst>
                    </a:blip>
                    <a:stretch>
                      <a:fillRect/>
                    </a:stretch>
                  </pic:blipFill>
                  <pic:spPr>
                    <a:xfrm>
                      <a:off x="0" y="0"/>
                      <a:ext cx="6162675" cy="3081338"/>
                    </a:xfrm>
                    <a:prstGeom prst="rect">
                      <a:avLst/>
                    </a:prstGeom>
                  </pic:spPr>
                </pic:pic>
              </a:graphicData>
            </a:graphic>
          </wp:inline>
        </w:drawing>
      </w:r>
    </w:p>
    <w:p w:rsidR="00020DC6" w:rsidP="1709819F" w:rsidRDefault="00020DC6" w14:paraId="24A9F386" w14:textId="2A2DCC27">
      <w:pPr>
        <w:pStyle w:val="Normal"/>
        <w:bidi w:val="0"/>
        <w:spacing w:before="0" w:beforeAutospacing="off" w:after="0" w:afterAutospacing="off" w:line="259" w:lineRule="auto"/>
        <w:ind w:left="0" w:right="0"/>
        <w:jc w:val="left"/>
        <w:rPr>
          <w:i w:val="0"/>
          <w:iCs w:val="0"/>
        </w:rPr>
      </w:pPr>
      <w:r w:rsidRPr="1709819F" w:rsidR="38BB9F3A">
        <w:rPr>
          <w:i w:val="0"/>
          <w:iCs w:val="0"/>
        </w:rPr>
        <w:t>Although several shows included unsubstantiated or false claims in more than 100 episodes, many of these shows produced tho</w:t>
      </w:r>
      <w:r w:rsidRPr="1709819F" w:rsidR="4DFED2BC">
        <w:rPr>
          <w:i w:val="0"/>
          <w:iCs w:val="0"/>
        </w:rPr>
        <w:t xml:space="preserve">usands of episodes throughout the period of analysis. Furthermore, several shows that shared false claims </w:t>
      </w:r>
      <w:r w:rsidRPr="1709819F" w:rsidR="4DFED2BC">
        <w:rPr>
          <w:i w:val="0"/>
          <w:iCs w:val="0"/>
        </w:rPr>
        <w:t>did so at a higher rate, due to a smaller number of tota</w:t>
      </w:r>
      <w:r w:rsidRPr="1709819F" w:rsidR="4652034B">
        <w:rPr>
          <w:i w:val="0"/>
          <w:iCs w:val="0"/>
        </w:rPr>
        <w:t xml:space="preserve">l episodes. </w:t>
      </w:r>
      <w:r w:rsidRPr="1709819F" w:rsidR="783F252C">
        <w:rPr>
          <w:b w:val="1"/>
          <w:bCs w:val="1"/>
          <w:i w:val="0"/>
          <w:iCs w:val="0"/>
        </w:rPr>
        <w:t xml:space="preserve">Figure </w:t>
      </w:r>
      <w:r w:rsidRPr="1709819F" w:rsidR="50D088AE">
        <w:rPr>
          <w:b w:val="1"/>
          <w:bCs w:val="1"/>
          <w:i w:val="0"/>
          <w:iCs w:val="0"/>
        </w:rPr>
        <w:t xml:space="preserve">5 </w:t>
      </w:r>
      <w:r w:rsidRPr="1709819F" w:rsidR="783F252C">
        <w:rPr>
          <w:i w:val="0"/>
          <w:iCs w:val="0"/>
        </w:rPr>
        <w:t>plots the shows that shared the most unsubstantiated or false c</w:t>
      </w:r>
      <w:r w:rsidRPr="1709819F" w:rsidR="53857E24">
        <w:rPr>
          <w:i w:val="0"/>
          <w:iCs w:val="0"/>
        </w:rPr>
        <w:t xml:space="preserve">ontent </w:t>
      </w:r>
      <w:r w:rsidRPr="1709819F" w:rsidR="783F252C">
        <w:rPr>
          <w:i w:val="0"/>
          <w:iCs w:val="0"/>
        </w:rPr>
        <w:t xml:space="preserve">as a percentage of total episodes. </w:t>
      </w:r>
      <w:r w:rsidRPr="1709819F" w:rsidR="783F252C">
        <w:rPr>
          <w:i w:val="1"/>
          <w:iCs w:val="1"/>
        </w:rPr>
        <w:t>Bannon’s War Room</w:t>
      </w:r>
      <w:r w:rsidRPr="1709819F" w:rsidR="783F252C">
        <w:rPr>
          <w:i w:val="0"/>
          <w:iCs w:val="0"/>
        </w:rPr>
        <w:t xml:space="preserve">, which produced both a high number of </w:t>
      </w:r>
      <w:r w:rsidRPr="1709819F" w:rsidR="78ADEDD6">
        <w:rPr>
          <w:i w:val="0"/>
          <w:iCs w:val="0"/>
        </w:rPr>
        <w:t xml:space="preserve">episodes and shared the most unsubstantiated or false claims in the dataset tops the list, with close to 20% of all episodes including claims </w:t>
      </w:r>
      <w:r w:rsidRPr="1709819F" w:rsidR="07B44E78">
        <w:rPr>
          <w:i w:val="0"/>
          <w:iCs w:val="0"/>
        </w:rPr>
        <w:t xml:space="preserve">flagged as false by fact checkers or the dictionary of terms. Seven other shows feature false claims in more than 10% of all episodes assessed during this period. </w:t>
      </w:r>
      <w:r w:rsidRPr="1709819F" w:rsidR="5F4F0E6E">
        <w:rPr>
          <w:i w:val="0"/>
          <w:iCs w:val="0"/>
        </w:rPr>
        <w:t xml:space="preserve">Although every show featured claims from each </w:t>
      </w:r>
      <w:r w:rsidRPr="1709819F" w:rsidR="53DF7D91">
        <w:rPr>
          <w:i w:val="0"/>
          <w:iCs w:val="0"/>
        </w:rPr>
        <w:t xml:space="preserve">detection </w:t>
      </w:r>
      <w:r w:rsidRPr="1709819F" w:rsidR="72966C31">
        <w:rPr>
          <w:i w:val="0"/>
          <w:iCs w:val="0"/>
        </w:rPr>
        <w:t>strategy</w:t>
      </w:r>
      <w:r w:rsidRPr="1709819F" w:rsidR="5F4F0E6E">
        <w:rPr>
          <w:i w:val="0"/>
          <w:iCs w:val="0"/>
        </w:rPr>
        <w:t xml:space="preserve">, Bret Weinstein | Dark Horse </w:t>
      </w:r>
      <w:r w:rsidRPr="1709819F" w:rsidR="36F9F29F">
        <w:rPr>
          <w:i w:val="0"/>
          <w:iCs w:val="0"/>
        </w:rPr>
        <w:t>Podcast an</w:t>
      </w:r>
      <w:r w:rsidRPr="1709819F" w:rsidR="5F4F0E6E">
        <w:rPr>
          <w:i w:val="0"/>
          <w:iCs w:val="0"/>
        </w:rPr>
        <w:t>d Conservative Review with Daniel Horowitz featured primarily COVID-re</w:t>
      </w:r>
      <w:r w:rsidRPr="1709819F" w:rsidR="5374DC72">
        <w:rPr>
          <w:i w:val="0"/>
          <w:iCs w:val="0"/>
        </w:rPr>
        <w:t xml:space="preserve">lated claims. </w:t>
      </w:r>
      <w:r w:rsidRPr="1709819F" w:rsidR="5374DC72">
        <w:rPr>
          <w:i w:val="1"/>
          <w:iCs w:val="1"/>
        </w:rPr>
        <w:t>The Michael Savage Show</w:t>
      </w:r>
      <w:r w:rsidRPr="1709819F" w:rsidR="5374DC72">
        <w:rPr>
          <w:i w:val="0"/>
          <w:iCs w:val="0"/>
        </w:rPr>
        <w:t xml:space="preserve"> and </w:t>
      </w:r>
      <w:r w:rsidRPr="1709819F" w:rsidR="5374DC72">
        <w:rPr>
          <w:i w:val="1"/>
          <w:iCs w:val="1"/>
        </w:rPr>
        <w:t>The Sean Hannity Show</w:t>
      </w:r>
      <w:r w:rsidRPr="1709819F" w:rsidR="5374DC72">
        <w:rPr>
          <w:i w:val="0"/>
          <w:iCs w:val="0"/>
        </w:rPr>
        <w:t xml:space="preserve"> were more likely </w:t>
      </w:r>
      <w:r w:rsidRPr="1709819F" w:rsidR="60B4DD72">
        <w:rPr>
          <w:i w:val="0"/>
          <w:iCs w:val="0"/>
        </w:rPr>
        <w:t xml:space="preserve">than other shows </w:t>
      </w:r>
      <w:r w:rsidRPr="1709819F" w:rsidR="5374DC72">
        <w:rPr>
          <w:i w:val="0"/>
          <w:iCs w:val="0"/>
        </w:rPr>
        <w:t>t</w:t>
      </w:r>
      <w:r w:rsidRPr="1709819F" w:rsidR="5374DC72">
        <w:rPr>
          <w:i w:val="0"/>
          <w:iCs w:val="0"/>
        </w:rPr>
        <w:t>o share claims fact checked as false by external fact checkers</w:t>
      </w:r>
      <w:r w:rsidRPr="1709819F" w:rsidR="5374DC72">
        <w:rPr>
          <w:i w:val="0"/>
          <w:iCs w:val="0"/>
        </w:rPr>
        <w:t xml:space="preserve">. Collectively, </w:t>
      </w:r>
      <w:r w:rsidRPr="1709819F" w:rsidR="5374DC72">
        <w:rPr>
          <w:i w:val="0"/>
          <w:iCs w:val="0"/>
        </w:rPr>
        <w:t>these shows</w:t>
      </w:r>
      <w:r w:rsidRPr="1709819F" w:rsidR="5374DC72">
        <w:rPr>
          <w:i w:val="0"/>
          <w:iCs w:val="0"/>
        </w:rPr>
        <w:t xml:space="preserve"> reached an audience of </w:t>
      </w:r>
      <w:r w:rsidRPr="1709819F" w:rsidR="74330B8B">
        <w:rPr>
          <w:i w:val="0"/>
          <w:iCs w:val="0"/>
        </w:rPr>
        <w:t xml:space="preserve">more than 28 million </w:t>
      </w:r>
      <w:r w:rsidRPr="1709819F" w:rsidR="374F2035">
        <w:rPr>
          <w:i w:val="0"/>
          <w:iCs w:val="0"/>
        </w:rPr>
        <w:t xml:space="preserve">followers on Facebook and Twitter, though the reach per show varied significantly, from around 180,000 followers to more than </w:t>
      </w:r>
      <w:r w:rsidRPr="1709819F" w:rsidR="4CA6ADC2">
        <w:rPr>
          <w:i w:val="0"/>
          <w:iCs w:val="0"/>
        </w:rPr>
        <w:t xml:space="preserve">10 million. </w:t>
      </w:r>
    </w:p>
    <w:p w:rsidR="00020DC6" w:rsidP="1709819F" w:rsidRDefault="00020DC6" w14:paraId="68E06F5E" w14:textId="02385DC6">
      <w:pPr>
        <w:pStyle w:val="Normal"/>
        <w:rPr>
          <w:i w:val="1"/>
          <w:iCs w:val="1"/>
        </w:rPr>
      </w:pPr>
    </w:p>
    <w:p w:rsidR="00020DC6" w:rsidP="1709819F" w:rsidRDefault="00020DC6" w14:paraId="08972ED7" w14:textId="705376D2">
      <w:pPr>
        <w:pStyle w:val="Normal"/>
        <w:rPr>
          <w:i w:val="1"/>
          <w:iCs w:val="1"/>
        </w:rPr>
      </w:pPr>
      <w:r w:rsidRPr="1709819F" w:rsidR="291515E0">
        <w:rPr>
          <w:i w:val="1"/>
          <w:iCs w:val="1"/>
        </w:rPr>
        <w:t>For fact checked claims, t</w:t>
      </w:r>
      <w:r w:rsidRPr="1709819F" w:rsidR="56C0028F">
        <w:rPr>
          <w:i w:val="1"/>
          <w:iCs w:val="1"/>
        </w:rPr>
        <w:t xml:space="preserve">he </w:t>
      </w:r>
      <w:r w:rsidRPr="1709819F" w:rsidR="6EDF6C89">
        <w:rPr>
          <w:i w:val="1"/>
          <w:iCs w:val="1"/>
        </w:rPr>
        <w:t xml:space="preserve">possible </w:t>
      </w:r>
      <w:r w:rsidRPr="1709819F" w:rsidR="56C0028F">
        <w:rPr>
          <w:i w:val="1"/>
          <w:iCs w:val="1"/>
        </w:rPr>
        <w:t xml:space="preserve">partisan </w:t>
      </w:r>
      <w:r w:rsidRPr="1709819F" w:rsidR="747354A7">
        <w:rPr>
          <w:i w:val="1"/>
          <w:iCs w:val="1"/>
        </w:rPr>
        <w:t xml:space="preserve">bent of fact checkers </w:t>
      </w:r>
      <w:r w:rsidRPr="1709819F" w:rsidR="56C0028F">
        <w:rPr>
          <w:i w:val="1"/>
          <w:iCs w:val="1"/>
        </w:rPr>
        <w:t xml:space="preserve">does not explain </w:t>
      </w:r>
      <w:r w:rsidRPr="1709819F" w:rsidR="52D3B357">
        <w:rPr>
          <w:i w:val="1"/>
          <w:iCs w:val="1"/>
        </w:rPr>
        <w:t>differences in sharing patterns</w:t>
      </w:r>
      <w:r w:rsidRPr="1709819F" w:rsidR="156D9E69">
        <w:rPr>
          <w:i w:val="1"/>
          <w:iCs w:val="1"/>
        </w:rPr>
        <w:t xml:space="preserve"> between conservative and liberal hosts</w:t>
      </w:r>
    </w:p>
    <w:p w:rsidR="00020DC6" w:rsidP="1709819F" w:rsidRDefault="00020DC6" w14:paraId="37312BA5" w14:textId="555D6A1E">
      <w:pPr>
        <w:pStyle w:val="Normal"/>
      </w:pPr>
    </w:p>
    <w:p w:rsidR="00020DC6" w:rsidP="1709819F" w:rsidRDefault="00020DC6" w14:paraId="2EF580B0" w14:textId="375DC005">
      <w:pPr>
        <w:pStyle w:val="Normal"/>
      </w:pPr>
      <w:r w:rsidR="2E89D002">
        <w:rPr/>
        <w:t xml:space="preserve">Specific to the fact checks analyzed, </w:t>
      </w:r>
      <w:r w:rsidR="766A3382">
        <w:rPr/>
        <w:t>1,1</w:t>
      </w:r>
      <w:r w:rsidR="4449FE75">
        <w:rPr/>
        <w:t xml:space="preserve">89 </w:t>
      </w:r>
      <w:r w:rsidR="766A3382">
        <w:rPr/>
        <w:t xml:space="preserve">fact checked claims </w:t>
      </w:r>
      <w:r w:rsidR="13702D31">
        <w:rPr/>
        <w:t xml:space="preserve">appear in </w:t>
      </w:r>
      <w:r w:rsidR="766A3382">
        <w:rPr/>
        <w:t>podcast episodes, either as the host refuting a claim or endorsing it. These claims cut across the political spectrum: 9</w:t>
      </w:r>
      <w:r w:rsidR="71408682">
        <w:rPr/>
        <w:t xml:space="preserve">35 </w:t>
      </w:r>
      <w:r w:rsidR="766A3382">
        <w:rPr/>
        <w:t>targeted conservative figures and 2</w:t>
      </w:r>
      <w:r w:rsidR="7916ABCC">
        <w:rPr/>
        <w:t xml:space="preserve">54 </w:t>
      </w:r>
      <w:r w:rsidR="766A3382">
        <w:rPr/>
        <w:t>targeted liberal figures</w:t>
      </w:r>
      <w:r w:rsidR="38DFDACE">
        <w:rPr/>
        <w:t xml:space="preserve">. In the podcast </w:t>
      </w:r>
      <w:r w:rsidR="38DFDACE">
        <w:rPr/>
        <w:t>episodes</w:t>
      </w:r>
      <w:r w:rsidR="38DFDACE">
        <w:rPr/>
        <w:t xml:space="preserve">, </w:t>
      </w:r>
      <w:r w:rsidR="766A3382">
        <w:rPr/>
        <w:t>hosts</w:t>
      </w:r>
      <w:r w:rsidR="766A3382">
        <w:rPr/>
        <w:t xml:space="preserve"> were more likely to refute false claims by liberal figures and share false claims by conservative figures (Figure </w:t>
      </w:r>
      <w:r w:rsidR="2A14E0C6">
        <w:rPr/>
        <w:t>6</w:t>
      </w:r>
      <w:r w:rsidR="766A3382">
        <w:rPr/>
        <w:t>).</w:t>
      </w:r>
    </w:p>
    <w:p w:rsidR="00020DC6" w:rsidP="1709819F" w:rsidRDefault="00020DC6" w14:paraId="414B428E" w14:textId="2D8E8B40">
      <w:pPr>
        <w:pStyle w:val="Normal"/>
      </w:pPr>
    </w:p>
    <w:p w:rsidR="00020DC6" w:rsidP="1709819F" w:rsidRDefault="00020DC6" w14:paraId="6AC72EF0" w14:textId="2A047091">
      <w:pPr>
        <w:pStyle w:val="Normal"/>
      </w:pPr>
      <w:r w:rsidRPr="1709819F" w:rsidR="411D4046">
        <w:rPr>
          <w:b w:val="1"/>
          <w:bCs w:val="1"/>
        </w:rPr>
        <w:t>FIGURE 6</w:t>
      </w:r>
    </w:p>
    <w:p w:rsidR="00020DC6" w:rsidP="1709819F" w:rsidRDefault="00020DC6" w14:paraId="52C78E5E" w14:textId="1B82E0F0">
      <w:pPr>
        <w:pStyle w:val="Normal"/>
        <w:jc w:val="center"/>
      </w:pPr>
      <w:r w:rsidR="3F3D8DE1">
        <w:drawing>
          <wp:inline wp14:editId="19B11ADB" wp14:anchorId="0E602B7A">
            <wp:extent cx="4572000" cy="3048000"/>
            <wp:effectExtent l="0" t="0" r="0" b="0"/>
            <wp:docPr id="1037113516" name="" title=""/>
            <wp:cNvGraphicFramePr>
              <a:graphicFrameLocks noChangeAspect="1"/>
            </wp:cNvGraphicFramePr>
            <a:graphic>
              <a:graphicData uri="http://schemas.openxmlformats.org/drawingml/2006/picture">
                <pic:pic>
                  <pic:nvPicPr>
                    <pic:cNvPr id="0" name=""/>
                    <pic:cNvPicPr/>
                  </pic:nvPicPr>
                  <pic:blipFill>
                    <a:blip r:embed="Rf27af8a4e4954e75">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00020DC6" w:rsidP="1709819F" w:rsidRDefault="00020DC6" w14:paraId="0D25B3AA" w14:textId="32C2C460">
      <w:pPr>
        <w:pStyle w:val="Normal"/>
        <w:jc w:val="center"/>
      </w:pPr>
    </w:p>
    <w:p w:rsidR="00020DC6" w:rsidP="1709819F" w:rsidRDefault="00020DC6" w14:paraId="1FF00F44" w14:textId="0408F506">
      <w:pPr>
        <w:pStyle w:val="Normal"/>
      </w:pPr>
      <w:r w:rsidR="3F467132">
        <w:rPr/>
        <w:t xml:space="preserve">This disparity </w:t>
      </w:r>
      <w:r w:rsidRPr="1709819F" w:rsidR="3F467132">
        <w:rPr>
          <w:rFonts w:ascii="Calibri" w:hAnsi="Calibri" w:eastAsia="Calibri" w:cs="Calibri"/>
          <w:noProof w:val="0"/>
          <w:sz w:val="24"/>
          <w:szCs w:val="24"/>
          <w:lang w:val="en-US"/>
        </w:rPr>
        <w:t>cannot be attributed to the perceived or real partisan bent of the fact checks.</w:t>
      </w:r>
      <w:r w:rsidRPr="1709819F">
        <w:rPr>
          <w:rStyle w:val="FootnoteReference"/>
          <w:rFonts w:ascii="Calibri" w:hAnsi="Calibri" w:eastAsia="Calibri" w:cs="Calibri"/>
          <w:noProof w:val="0"/>
          <w:sz w:val="24"/>
          <w:szCs w:val="24"/>
          <w:lang w:val="en-US"/>
        </w:rPr>
        <w:footnoteReference w:id="21297"/>
      </w:r>
      <w:r w:rsidR="3F467132">
        <w:rPr/>
        <w:t xml:space="preserve"> </w:t>
      </w:r>
      <w:r w:rsidR="766A3382">
        <w:rPr/>
        <w:t xml:space="preserve">Even though </w:t>
      </w:r>
      <w:r w:rsidR="3FCE4E5E">
        <w:rPr/>
        <w:t xml:space="preserve">unique </w:t>
      </w:r>
      <w:r w:rsidR="766A3382">
        <w:rPr/>
        <w:t>fact checks targeting more conservative figures (4</w:t>
      </w:r>
      <w:r w:rsidR="6363D240">
        <w:rPr/>
        <w:t>12</w:t>
      </w:r>
      <w:r w:rsidR="766A3382">
        <w:rPr/>
        <w:t xml:space="preserve">) </w:t>
      </w:r>
      <w:r w:rsidR="0A331232">
        <w:rPr/>
        <w:t>were</w:t>
      </w:r>
      <w:r w:rsidR="4206A902">
        <w:rPr/>
        <w:t xml:space="preserve"> more than</w:t>
      </w:r>
      <w:r w:rsidR="0A331232">
        <w:rPr/>
        <w:t xml:space="preserve"> </w:t>
      </w:r>
      <w:r w:rsidR="766A3382">
        <w:rPr/>
        <w:t xml:space="preserve">four times as common as </w:t>
      </w:r>
      <w:r w:rsidR="426D375B">
        <w:rPr/>
        <w:t xml:space="preserve">unique </w:t>
      </w:r>
      <w:r w:rsidR="766A3382">
        <w:rPr/>
        <w:t>fact checks targeting more liberal figures (</w:t>
      </w:r>
      <w:r w:rsidR="39CE8763">
        <w:rPr/>
        <w:t>96</w:t>
      </w:r>
      <w:r w:rsidR="766A3382">
        <w:rPr/>
        <w:t xml:space="preserve">) in </w:t>
      </w:r>
      <w:r w:rsidR="1BBB8987">
        <w:rPr/>
        <w:t xml:space="preserve">the </w:t>
      </w:r>
      <w:r w:rsidR="766A3382">
        <w:rPr/>
        <w:t>data, podcasters share</w:t>
      </w:r>
      <w:r w:rsidR="149266FA">
        <w:rPr/>
        <w:t>d</w:t>
      </w:r>
      <w:r w:rsidR="766A3382">
        <w:rPr/>
        <w:t xml:space="preserve"> </w:t>
      </w:r>
      <w:r w:rsidR="1CE4CBB4">
        <w:rPr/>
        <w:t xml:space="preserve">conservative figures' content that was fact checked as false </w:t>
      </w:r>
      <w:r w:rsidR="2EF3F23D">
        <w:rPr/>
        <w:t>40</w:t>
      </w:r>
      <w:r w:rsidR="65727599">
        <w:rPr/>
        <w:t>.</w:t>
      </w:r>
      <w:r w:rsidR="579F09BC">
        <w:rPr/>
        <w:t>7</w:t>
      </w:r>
      <w:r w:rsidR="65727599">
        <w:rPr/>
        <w:t xml:space="preserve"> </w:t>
      </w:r>
      <w:r w:rsidR="766A3382">
        <w:rPr/>
        <w:t xml:space="preserve">times more than podcasters </w:t>
      </w:r>
      <w:r w:rsidR="766A3382">
        <w:rPr/>
        <w:t>share</w:t>
      </w:r>
      <w:r w:rsidR="25C9BE87">
        <w:rPr/>
        <w:t>d</w:t>
      </w:r>
      <w:r w:rsidR="766A3382">
        <w:rPr/>
        <w:t xml:space="preserve"> </w:t>
      </w:r>
      <w:r w:rsidR="766A3382">
        <w:rPr/>
        <w:t xml:space="preserve">false claims made by liberal figures. </w:t>
      </w:r>
      <w:r w:rsidR="52394561">
        <w:rPr/>
        <w:t xml:space="preserve">Accounting for this disparity, </w:t>
      </w:r>
      <w:r w:rsidR="21CA6839">
        <w:rPr/>
        <w:t>podcasters</w:t>
      </w:r>
      <w:r w:rsidR="52394561">
        <w:rPr/>
        <w:t xml:space="preserve"> </w:t>
      </w:r>
      <w:r w:rsidR="52394561">
        <w:rPr/>
        <w:t xml:space="preserve">were 10 times more likely to share claims </w:t>
      </w:r>
      <w:proofErr w:type="gramStart"/>
      <w:r w:rsidR="43CD32EF">
        <w:rPr/>
        <w:t>fact-checked</w:t>
      </w:r>
      <w:proofErr w:type="gramEnd"/>
      <w:r w:rsidR="52394561">
        <w:rPr/>
        <w:t xml:space="preserve"> as false </w:t>
      </w:r>
      <w:r w:rsidR="6E40CBB0">
        <w:rPr/>
        <w:t xml:space="preserve">by conservative figures </w:t>
      </w:r>
      <w:r w:rsidR="52394561">
        <w:rPr/>
        <w:t>t</w:t>
      </w:r>
      <w:r w:rsidR="52394561">
        <w:rPr/>
        <w:t>han</w:t>
      </w:r>
      <w:r w:rsidR="52394561">
        <w:rPr/>
        <w:t xml:space="preserve"> liberal</w:t>
      </w:r>
      <w:r w:rsidR="52394561">
        <w:rPr/>
        <w:t xml:space="preserve"> </w:t>
      </w:r>
      <w:r w:rsidR="6E19AD0A">
        <w:rPr/>
        <w:t>figures, with conservative hosts overwhelmingly sharing th</w:t>
      </w:r>
      <w:r w:rsidR="09C3204F">
        <w:rPr/>
        <w:t>is content</w:t>
      </w:r>
      <w:r w:rsidR="52394561">
        <w:rPr/>
        <w:t xml:space="preserve">. </w:t>
      </w:r>
      <w:r w:rsidR="4B8ED7D7">
        <w:rPr/>
        <w:t>M</w:t>
      </w:r>
      <w:r w:rsidR="1674DC7A">
        <w:rPr/>
        <w:t xml:space="preserve">ore conservative podcast hosts were </w:t>
      </w:r>
      <w:r w:rsidR="12B0D940">
        <w:rPr/>
        <w:t xml:space="preserve">also </w:t>
      </w:r>
      <w:r w:rsidR="1674DC7A">
        <w:rPr/>
        <w:t xml:space="preserve">more </w:t>
      </w:r>
      <w:r w:rsidR="38F29917">
        <w:rPr/>
        <w:t>likely</w:t>
      </w:r>
      <w:r w:rsidR="1674DC7A">
        <w:rPr/>
        <w:t xml:space="preserve"> to </w:t>
      </w:r>
      <w:r w:rsidR="04364442">
        <w:rPr/>
        <w:t>refute</w:t>
      </w:r>
      <w:r w:rsidR="1674DC7A">
        <w:rPr/>
        <w:t xml:space="preserve"> false claims</w:t>
      </w:r>
      <w:r w:rsidR="48D0C705">
        <w:rPr/>
        <w:t xml:space="preserve"> made by liberal </w:t>
      </w:r>
      <w:r w:rsidR="6E81C3F3">
        <w:rPr/>
        <w:t>figure</w:t>
      </w:r>
      <w:r w:rsidR="48D0C705">
        <w:rPr/>
        <w:t xml:space="preserve">s, with 20 episodes citing </w:t>
      </w:r>
      <w:r w:rsidR="63A32088">
        <w:rPr/>
        <w:t>PolitiFact</w:t>
      </w:r>
      <w:r w:rsidR="48D0C705">
        <w:rPr/>
        <w:t xml:space="preserve"> or Snopes directly to bolster their </w:t>
      </w:r>
      <w:r w:rsidR="0C6D84E3">
        <w:rPr/>
        <w:t>commentary</w:t>
      </w:r>
      <w:r w:rsidR="48D0C705">
        <w:rPr/>
        <w:t xml:space="preserve">. Across all podcast series, Ben Shapiro, host of the </w:t>
      </w:r>
      <w:r w:rsidR="766A3382">
        <w:rPr/>
        <w:t>Ben Shapiro Show</w:t>
      </w:r>
      <w:r w:rsidR="5DB98BE8">
        <w:rPr/>
        <w:t>,</w:t>
      </w:r>
      <w:r w:rsidR="766A3382">
        <w:rPr/>
        <w:t xml:space="preserve"> was both </w:t>
      </w:r>
      <w:r w:rsidR="16E51A09">
        <w:rPr/>
        <w:t xml:space="preserve">the </w:t>
      </w:r>
      <w:r w:rsidR="766A3382">
        <w:rPr/>
        <w:t xml:space="preserve">most likely to </w:t>
      </w:r>
      <w:r w:rsidR="33A4AFC4">
        <w:rPr/>
        <w:t>refute a false claim</w:t>
      </w:r>
      <w:r w:rsidR="04366169">
        <w:rPr/>
        <w:t xml:space="preserve"> (48 episodes)</w:t>
      </w:r>
      <w:r w:rsidR="766A3382">
        <w:rPr/>
        <w:t xml:space="preserve"> </w:t>
      </w:r>
      <w:r w:rsidR="78E5449D">
        <w:rPr/>
        <w:t>and</w:t>
      </w:r>
      <w:r w:rsidR="766A3382">
        <w:rPr/>
        <w:t xml:space="preserve"> </w:t>
      </w:r>
      <w:r w:rsidR="542C1C87">
        <w:rPr/>
        <w:t xml:space="preserve">the most likely </w:t>
      </w:r>
      <w:r w:rsidR="766A3382">
        <w:rPr/>
        <w:t xml:space="preserve">to </w:t>
      </w:r>
      <w:r w:rsidR="34A20601">
        <w:rPr/>
        <w:t xml:space="preserve">refute a false claim </w:t>
      </w:r>
      <w:r w:rsidR="79C09FB0">
        <w:rPr/>
        <w:t xml:space="preserve">made </w:t>
      </w:r>
      <w:r w:rsidR="34A20601">
        <w:rPr/>
        <w:t xml:space="preserve">by </w:t>
      </w:r>
      <w:r w:rsidR="52BC8E56">
        <w:rPr/>
        <w:t xml:space="preserve">his </w:t>
      </w:r>
      <w:r w:rsidR="766A3382">
        <w:rPr/>
        <w:t>own party</w:t>
      </w:r>
      <w:r w:rsidR="28FFD565">
        <w:rPr/>
        <w:t xml:space="preserve"> (2</w:t>
      </w:r>
      <w:r w:rsidR="2D5EB74C">
        <w:rPr/>
        <w:t>3</w:t>
      </w:r>
      <w:r w:rsidR="28FFD565">
        <w:rPr/>
        <w:t xml:space="preserve"> episodes)</w:t>
      </w:r>
      <w:r w:rsidR="766A3382">
        <w:rPr/>
        <w:t xml:space="preserve">. </w:t>
      </w:r>
    </w:p>
    <w:p w:rsidR="00020DC6" w:rsidP="1709819F" w:rsidRDefault="00020DC6" w14:paraId="716DB918" w14:textId="7940FE56">
      <w:pPr>
        <w:pStyle w:val="Normal"/>
      </w:pPr>
    </w:p>
    <w:p w:rsidR="00020DC6" w:rsidP="1709819F" w:rsidRDefault="00020DC6" w14:paraId="69B42197" w14:textId="5D4273BB">
      <w:pPr>
        <w:pStyle w:val="Normal"/>
        <w:rPr>
          <w:i w:val="1"/>
          <w:iCs w:val="1"/>
        </w:rPr>
      </w:pPr>
      <w:r w:rsidR="766A3382">
        <w:rPr/>
        <w:t xml:space="preserve">The fact checks shared in </w:t>
      </w:r>
      <w:r w:rsidR="5F36F0F7">
        <w:rPr/>
        <w:t xml:space="preserve">the </w:t>
      </w:r>
      <w:r w:rsidR="766A3382">
        <w:rPr/>
        <w:t xml:space="preserve">dataset focused on a wide range of topics, though elections, non-election politics, health and science, and crime and guns were among the most common for podcasters refuting and sharing false claims (Figure </w:t>
      </w:r>
      <w:r w:rsidR="46DC1529">
        <w:rPr/>
        <w:t>7</w:t>
      </w:r>
      <w:r w:rsidR="766A3382">
        <w:rPr/>
        <w:t>).</w:t>
      </w:r>
      <w:r w:rsidRPr="1709819F">
        <w:rPr>
          <w:rStyle w:val="FootnoteReference"/>
        </w:rPr>
        <w:footnoteReference w:id="9548"/>
      </w:r>
      <w:r w:rsidR="766A3382">
        <w:rPr/>
        <w:t xml:space="preserve"> </w:t>
      </w:r>
      <w:r w:rsidR="03F813F3">
        <w:rPr/>
        <w:t xml:space="preserve">Given that former President Donald Trump’s </w:t>
      </w:r>
      <w:r w:rsidR="03F813F3">
        <w:rPr/>
        <w:t>false</w:t>
      </w:r>
      <w:r w:rsidR="2CBA06D6">
        <w:rPr/>
        <w:t xml:space="preserve"> or </w:t>
      </w:r>
      <w:r w:rsidR="03F813F3">
        <w:rPr/>
        <w:t>misleading</w:t>
      </w:r>
      <w:r w:rsidR="03F813F3">
        <w:rPr/>
        <w:t xml:space="preserve"> claims totaled over 30,000 during his presidency</w:t>
      </w:r>
      <w:r w:rsidR="766A3382">
        <w:rPr/>
        <w:t xml:space="preserve">, podcasts hosts were more likely to both refute and share claims by the former president fact checked as false (Figure </w:t>
      </w:r>
      <w:r w:rsidR="055B98E3">
        <w:rPr/>
        <w:t>8</w:t>
      </w:r>
      <w:r w:rsidR="766A3382">
        <w:rPr/>
        <w:t>).</w:t>
      </w:r>
      <w:r w:rsidRPr="1709819F">
        <w:rPr>
          <w:rStyle w:val="FootnoteReference"/>
        </w:rPr>
        <w:footnoteReference w:id="6803"/>
      </w:r>
      <w:r w:rsidR="766A3382">
        <w:rPr/>
        <w:t xml:space="preserve"> </w:t>
      </w:r>
      <w:r w:rsidR="0D3C02E6">
        <w:rPr/>
        <w:t>Podcasters also commonly refuted f</w:t>
      </w:r>
      <w:r w:rsidR="766A3382">
        <w:rPr/>
        <w:t xml:space="preserve">alse claims made by current President Joe Biden, though they </w:t>
      </w:r>
      <w:r w:rsidR="1F2E41B1">
        <w:rPr/>
        <w:t xml:space="preserve">were </w:t>
      </w:r>
      <w:r w:rsidR="766A3382">
        <w:rPr/>
        <w:t xml:space="preserve">not among the top 10 most shared. </w:t>
      </w:r>
    </w:p>
    <w:p w:rsidR="00020DC6" w:rsidP="1709819F" w:rsidRDefault="00020DC6" w14:paraId="66C16085" w14:textId="133AEE19">
      <w:pPr>
        <w:pStyle w:val="Normal"/>
      </w:pPr>
    </w:p>
    <w:p w:rsidR="00020DC6" w:rsidP="1709819F" w:rsidRDefault="00020DC6" w14:paraId="49773997" w14:textId="51CF180E">
      <w:pPr>
        <w:pStyle w:val="Normal"/>
      </w:pPr>
      <w:r w:rsidRPr="1709819F" w:rsidR="69BC8201">
        <w:rPr>
          <w:b w:val="1"/>
          <w:bCs w:val="1"/>
        </w:rPr>
        <w:t>FIGURE 7</w:t>
      </w:r>
    </w:p>
    <w:p w:rsidR="00020DC6" w:rsidP="1709819F" w:rsidRDefault="00020DC6" w14:paraId="44BA29C9" w14:textId="73E01988">
      <w:pPr>
        <w:pStyle w:val="Normal"/>
      </w:pPr>
      <w:r w:rsidR="6CD3338D">
        <w:drawing>
          <wp:inline wp14:editId="5B2F40E7" wp14:anchorId="7CB3C9A1">
            <wp:extent cx="6057900" cy="3028950"/>
            <wp:effectExtent l="0" t="0" r="0" b="0"/>
            <wp:docPr id="2111567284" name="" title=""/>
            <wp:cNvGraphicFramePr>
              <a:graphicFrameLocks noChangeAspect="1"/>
            </wp:cNvGraphicFramePr>
            <a:graphic>
              <a:graphicData uri="http://schemas.openxmlformats.org/drawingml/2006/picture">
                <pic:pic>
                  <pic:nvPicPr>
                    <pic:cNvPr id="0" name=""/>
                    <pic:cNvPicPr/>
                  </pic:nvPicPr>
                  <pic:blipFill>
                    <a:blip r:embed="R3ba2bff725934617">
                      <a:extLst>
                        <a:ext xmlns:a="http://schemas.openxmlformats.org/drawingml/2006/main" uri="{28A0092B-C50C-407E-A947-70E740481C1C}">
                          <a14:useLocalDpi val="0"/>
                        </a:ext>
                      </a:extLst>
                    </a:blip>
                    <a:stretch>
                      <a:fillRect/>
                    </a:stretch>
                  </pic:blipFill>
                  <pic:spPr>
                    <a:xfrm>
                      <a:off x="0" y="0"/>
                      <a:ext cx="6057900" cy="3028950"/>
                    </a:xfrm>
                    <a:prstGeom prst="rect">
                      <a:avLst/>
                    </a:prstGeom>
                  </pic:spPr>
                </pic:pic>
              </a:graphicData>
            </a:graphic>
          </wp:inline>
        </w:drawing>
      </w:r>
    </w:p>
    <w:p w:rsidR="00020DC6" w:rsidP="1709819F" w:rsidRDefault="00020DC6" w14:paraId="47D149D0" w14:textId="0D197F68">
      <w:pPr>
        <w:pStyle w:val="Normal"/>
        <w:rPr>
          <w:b w:val="1"/>
          <w:bCs w:val="1"/>
        </w:rPr>
      </w:pPr>
      <w:r w:rsidRPr="1709819F" w:rsidR="27B96DBB">
        <w:rPr>
          <w:b w:val="1"/>
          <w:bCs w:val="1"/>
        </w:rPr>
        <w:t>FIGURE 8</w:t>
      </w:r>
    </w:p>
    <w:p w:rsidR="00020DC6" w:rsidP="1709819F" w:rsidRDefault="00020DC6" w14:paraId="6DE2C51C" w14:textId="13542001">
      <w:pPr>
        <w:pStyle w:val="Normal"/>
        <w:rPr>
          <w:i w:val="1"/>
          <w:iCs w:val="1"/>
        </w:rPr>
      </w:pPr>
      <w:r w:rsidR="6CD3338D">
        <w:drawing>
          <wp:inline wp14:editId="566D461A" wp14:anchorId="7AA69872">
            <wp:extent cx="6072733" cy="3314700"/>
            <wp:effectExtent l="0" t="0" r="0" b="0"/>
            <wp:docPr id="27784854" name="" title=""/>
            <wp:cNvGraphicFramePr>
              <a:graphicFrameLocks noChangeAspect="1"/>
            </wp:cNvGraphicFramePr>
            <a:graphic>
              <a:graphicData uri="http://schemas.openxmlformats.org/drawingml/2006/picture">
                <pic:pic>
                  <pic:nvPicPr>
                    <pic:cNvPr id="0" name=""/>
                    <pic:cNvPicPr/>
                  </pic:nvPicPr>
                  <pic:blipFill>
                    <a:blip r:embed="R63e16a577678453d">
                      <a:extLst>
                        <a:ext xmlns:a="http://schemas.openxmlformats.org/drawingml/2006/main" uri="{28A0092B-C50C-407E-A947-70E740481C1C}">
                          <a14:useLocalDpi val="0"/>
                        </a:ext>
                      </a:extLst>
                    </a:blip>
                    <a:stretch>
                      <a:fillRect/>
                    </a:stretch>
                  </pic:blipFill>
                  <pic:spPr>
                    <a:xfrm>
                      <a:off x="0" y="0"/>
                      <a:ext cx="6072733" cy="3314700"/>
                    </a:xfrm>
                    <a:prstGeom prst="rect">
                      <a:avLst/>
                    </a:prstGeom>
                  </pic:spPr>
                </pic:pic>
              </a:graphicData>
            </a:graphic>
          </wp:inline>
        </w:drawing>
      </w:r>
    </w:p>
    <w:p w:rsidR="3F0F031A" w:rsidP="1709819F" w:rsidRDefault="3F0F031A" w14:paraId="52A6A6D1" w14:textId="11AF2CE5">
      <w:pPr>
        <w:pStyle w:val="Normal"/>
        <w:bidi w:val="0"/>
        <w:spacing w:before="0" w:beforeAutospacing="off" w:after="0" w:afterAutospacing="off" w:line="259" w:lineRule="auto"/>
        <w:ind w:left="0" w:right="0"/>
        <w:jc w:val="left"/>
        <w:rPr>
          <w:i w:val="1"/>
          <w:iCs w:val="1"/>
        </w:rPr>
      </w:pPr>
      <w:r w:rsidRPr="1709819F" w:rsidR="43390122">
        <w:rPr>
          <w:i w:val="1"/>
          <w:iCs w:val="1"/>
        </w:rPr>
        <w:t xml:space="preserve">Users may be able to distinguish between series </w:t>
      </w:r>
      <w:r w:rsidRPr="1709819F" w:rsidR="2E0529C5">
        <w:rPr>
          <w:i w:val="1"/>
          <w:iCs w:val="1"/>
        </w:rPr>
        <w:t xml:space="preserve">that share false or unsubstantiated information and those that do </w:t>
      </w:r>
      <w:r w:rsidRPr="1709819F" w:rsidR="2E0529C5">
        <w:rPr>
          <w:i w:val="1"/>
          <w:iCs w:val="1"/>
        </w:rPr>
        <w:t>not</w:t>
      </w:r>
    </w:p>
    <w:p w:rsidR="3F0F031A" w:rsidP="1709819F" w:rsidRDefault="3F0F031A" w14:paraId="5829CECE" w14:textId="30018065">
      <w:pPr>
        <w:pStyle w:val="Normal"/>
        <w:bidi w:val="0"/>
        <w:spacing w:before="0" w:beforeAutospacing="off" w:after="0" w:afterAutospacing="off" w:line="259" w:lineRule="auto"/>
        <w:ind w:left="0" w:right="0"/>
        <w:jc w:val="left"/>
        <w:rPr>
          <w:rFonts w:ascii="Calibri" w:hAnsi="Calibri" w:eastAsia="Calibri" w:cs="Calibri"/>
        </w:rPr>
      </w:pPr>
    </w:p>
    <w:p w:rsidR="3F0F031A" w:rsidP="1709819F" w:rsidRDefault="3F0F031A" w14:paraId="135E2569" w14:textId="1DBB84F9">
      <w:pPr>
        <w:pStyle w:val="Normal"/>
        <w:bidi w:val="0"/>
        <w:spacing w:before="0" w:beforeAutospacing="off" w:after="0" w:afterAutospacing="off" w:line="259" w:lineRule="auto"/>
        <w:ind w:left="0" w:right="0"/>
        <w:jc w:val="left"/>
        <w:rPr>
          <w:rFonts w:ascii="Calibri" w:hAnsi="Calibri" w:eastAsia="Calibri" w:cs="Calibri"/>
        </w:rPr>
      </w:pPr>
      <w:r w:rsidRPr="1709819F" w:rsidR="28B75650">
        <w:rPr>
          <w:rFonts w:ascii="Calibri" w:hAnsi="Calibri" w:eastAsia="Calibri" w:cs="Calibri"/>
        </w:rPr>
        <w:t>Are listeners a</w:t>
      </w:r>
      <w:r w:rsidRPr="1709819F" w:rsidR="2F23FF42">
        <w:rPr>
          <w:rFonts w:ascii="Calibri" w:hAnsi="Calibri" w:eastAsia="Calibri" w:cs="Calibri"/>
        </w:rPr>
        <w:t xml:space="preserve">ble </w:t>
      </w:r>
      <w:r w:rsidRPr="1709819F" w:rsidR="28B75650">
        <w:rPr>
          <w:rFonts w:ascii="Calibri" w:hAnsi="Calibri" w:eastAsia="Calibri" w:cs="Calibri"/>
        </w:rPr>
        <w:t>to</w:t>
      </w:r>
      <w:r w:rsidRPr="1709819F" w:rsidR="28B75650">
        <w:rPr>
          <w:rFonts w:ascii="Calibri" w:hAnsi="Calibri" w:eastAsia="Calibri" w:cs="Calibri"/>
        </w:rPr>
        <w:t xml:space="preserve"> distinguish between</w:t>
      </w:r>
      <w:r w:rsidRPr="1709819F" w:rsidR="28B75650">
        <w:rPr>
          <w:rFonts w:ascii="Calibri" w:hAnsi="Calibri" w:eastAsia="Calibri" w:cs="Calibri"/>
        </w:rPr>
        <w:t xml:space="preserve"> series that share </w:t>
      </w:r>
      <w:r w:rsidRPr="1709819F" w:rsidR="5F739523">
        <w:rPr>
          <w:rFonts w:ascii="Calibri" w:hAnsi="Calibri" w:eastAsia="Calibri" w:cs="Calibri"/>
        </w:rPr>
        <w:t>false</w:t>
      </w:r>
      <w:r w:rsidRPr="1709819F" w:rsidR="28B75650">
        <w:rPr>
          <w:rFonts w:ascii="Calibri" w:hAnsi="Calibri" w:eastAsia="Calibri" w:cs="Calibri"/>
        </w:rPr>
        <w:t xml:space="preserve"> or unsubstantiated information</w:t>
      </w:r>
      <w:r w:rsidRPr="1709819F" w:rsidR="20751B4A">
        <w:rPr>
          <w:rFonts w:ascii="Calibri" w:hAnsi="Calibri" w:eastAsia="Calibri" w:cs="Calibri"/>
        </w:rPr>
        <w:t xml:space="preserve"> and those that do not</w:t>
      </w:r>
      <w:r w:rsidRPr="1709819F" w:rsidR="28B75650">
        <w:rPr>
          <w:rFonts w:ascii="Calibri" w:hAnsi="Calibri" w:eastAsia="Calibri" w:cs="Calibri"/>
        </w:rPr>
        <w:t xml:space="preserve">? To answer this question, </w:t>
      </w:r>
      <w:r w:rsidRPr="1709819F" w:rsidR="5C3D3CA3">
        <w:rPr>
          <w:rFonts w:ascii="Calibri" w:hAnsi="Calibri" w:eastAsia="Calibri" w:cs="Calibri"/>
        </w:rPr>
        <w:t xml:space="preserve">I collect all text reviews from series in my sample and assess both the average score, on a scale of 1 to 5, for </w:t>
      </w:r>
      <w:r w:rsidRPr="1709819F" w:rsidR="491EE2EF">
        <w:rPr>
          <w:rFonts w:ascii="Calibri" w:hAnsi="Calibri" w:eastAsia="Calibri" w:cs="Calibri"/>
        </w:rPr>
        <w:t>Apple reviews, and the average substance of those reviews, on a scale of –1 to 1</w:t>
      </w:r>
      <w:r w:rsidRPr="1709819F" w:rsidR="4AD60380">
        <w:rPr>
          <w:rFonts w:ascii="Calibri" w:hAnsi="Calibri" w:eastAsia="Calibri" w:cs="Calibri"/>
        </w:rPr>
        <w:t>, with –1 being very negative and 1 being very positive</w:t>
      </w:r>
      <w:r w:rsidRPr="1709819F" w:rsidR="491EE2EF">
        <w:rPr>
          <w:rFonts w:ascii="Calibri" w:hAnsi="Calibri" w:eastAsia="Calibri" w:cs="Calibri"/>
        </w:rPr>
        <w:t xml:space="preserve">. </w:t>
      </w:r>
      <w:r w:rsidRPr="1709819F" w:rsidR="3E18D6E5">
        <w:rPr>
          <w:rFonts w:ascii="Calibri" w:hAnsi="Calibri" w:eastAsia="Calibri" w:cs="Calibri"/>
        </w:rPr>
        <w:t xml:space="preserve">To </w:t>
      </w:r>
      <w:r w:rsidRPr="1709819F" w:rsidR="22F798FF">
        <w:rPr>
          <w:rFonts w:ascii="Calibri" w:hAnsi="Calibri" w:eastAsia="Calibri" w:cs="Calibri"/>
        </w:rPr>
        <w:t xml:space="preserve">calculate the </w:t>
      </w:r>
      <w:r w:rsidRPr="1709819F" w:rsidR="3D8E5CEE">
        <w:rPr>
          <w:rFonts w:ascii="Calibri" w:hAnsi="Calibri" w:eastAsia="Calibri" w:cs="Calibri"/>
        </w:rPr>
        <w:t xml:space="preserve">sentiment of the </w:t>
      </w:r>
      <w:r w:rsidRPr="1709819F" w:rsidR="22F798FF">
        <w:rPr>
          <w:rFonts w:ascii="Calibri" w:hAnsi="Calibri" w:eastAsia="Calibri" w:cs="Calibri"/>
        </w:rPr>
        <w:t xml:space="preserve">review </w:t>
      </w:r>
      <w:r w:rsidRPr="1709819F" w:rsidR="1FE890FA">
        <w:rPr>
          <w:rFonts w:ascii="Calibri" w:hAnsi="Calibri" w:eastAsia="Calibri" w:cs="Calibri"/>
        </w:rPr>
        <w:t>text</w:t>
      </w:r>
      <w:r w:rsidRPr="1709819F" w:rsidR="22F798FF">
        <w:rPr>
          <w:rFonts w:ascii="Calibri" w:hAnsi="Calibri" w:eastAsia="Calibri" w:cs="Calibri"/>
        </w:rPr>
        <w:t xml:space="preserve">, I include both the </w:t>
      </w:r>
      <w:r w:rsidRPr="1709819F" w:rsidR="631CC58C">
        <w:rPr>
          <w:rFonts w:ascii="Calibri" w:hAnsi="Calibri" w:eastAsia="Calibri" w:cs="Calibri"/>
        </w:rPr>
        <w:t xml:space="preserve">body </w:t>
      </w:r>
      <w:r w:rsidRPr="1709819F" w:rsidR="22F798FF">
        <w:rPr>
          <w:rFonts w:ascii="Calibri" w:hAnsi="Calibri" w:eastAsia="Calibri" w:cs="Calibri"/>
        </w:rPr>
        <w:t xml:space="preserve">and subject of the review and utilize </w:t>
      </w:r>
      <w:proofErr w:type="spellStart"/>
      <w:r w:rsidRPr="1709819F" w:rsidR="22F798FF">
        <w:rPr>
          <w:rFonts w:ascii="Calibri" w:hAnsi="Calibri" w:eastAsia="Calibri" w:cs="Calibri"/>
        </w:rPr>
        <w:t>VaderSentiment</w:t>
      </w:r>
      <w:proofErr w:type="spellEnd"/>
      <w:r w:rsidRPr="1709819F" w:rsidR="426F5FC7">
        <w:rPr>
          <w:rFonts w:ascii="Calibri" w:hAnsi="Calibri" w:eastAsia="Calibri" w:cs="Calibri"/>
        </w:rPr>
        <w:t>, a rule and lexicon-based tool for sentiment analysis that is particularly attuned to social media data.</w:t>
      </w:r>
      <w:r w:rsidRPr="1709819F">
        <w:rPr>
          <w:rStyle w:val="FootnoteReference"/>
          <w:rFonts w:ascii="Calibri" w:hAnsi="Calibri" w:eastAsia="Calibri" w:cs="Calibri"/>
        </w:rPr>
        <w:footnoteReference w:id="19462"/>
      </w:r>
      <w:r w:rsidRPr="1709819F" w:rsidR="22F798FF">
        <w:rPr>
          <w:rFonts w:ascii="Calibri" w:hAnsi="Calibri" w:eastAsia="Calibri" w:cs="Calibri"/>
        </w:rPr>
        <w:t xml:space="preserve"> </w:t>
      </w:r>
      <w:r w:rsidRPr="1709819F" w:rsidR="6C1EC07A">
        <w:rPr>
          <w:rFonts w:ascii="Calibri" w:hAnsi="Calibri" w:eastAsia="Calibri" w:cs="Calibri"/>
        </w:rPr>
        <w:t xml:space="preserve">The average rating for series in my dataset is overwhelmingly positive: for Apple it is 4.36 and for VADER it is 0.48. </w:t>
      </w:r>
      <w:r w:rsidRPr="1709819F" w:rsidR="6796EF50">
        <w:rPr>
          <w:rFonts w:ascii="Calibri" w:hAnsi="Calibri" w:eastAsia="Calibri" w:cs="Calibri"/>
        </w:rPr>
        <w:t>These r</w:t>
      </w:r>
      <w:r w:rsidRPr="1709819F" w:rsidR="2AF42E19">
        <w:rPr>
          <w:rFonts w:ascii="Calibri" w:hAnsi="Calibri" w:eastAsia="Calibri" w:cs="Calibri"/>
        </w:rPr>
        <w:t xml:space="preserve">ating measures </w:t>
      </w:r>
      <w:r w:rsidRPr="1709819F" w:rsidR="6796EF50">
        <w:rPr>
          <w:rFonts w:ascii="Calibri" w:hAnsi="Calibri" w:eastAsia="Calibri" w:cs="Calibri"/>
        </w:rPr>
        <w:t xml:space="preserve">are also both highly correlated--a show with a higher average VADER score will also have a higher average Apple rating. Yet, </w:t>
      </w:r>
      <w:r w:rsidRPr="1709819F" w:rsidR="549ABEAF">
        <w:rPr>
          <w:rFonts w:ascii="Calibri" w:hAnsi="Calibri" w:eastAsia="Calibri" w:cs="Calibri"/>
        </w:rPr>
        <w:t xml:space="preserve">what one person rates a 3 </w:t>
      </w:r>
      <w:r w:rsidRPr="1709819F" w:rsidR="1CA90F79">
        <w:rPr>
          <w:rFonts w:ascii="Calibri" w:hAnsi="Calibri" w:eastAsia="Calibri" w:cs="Calibri"/>
        </w:rPr>
        <w:t xml:space="preserve">on Apple </w:t>
      </w:r>
      <w:r w:rsidRPr="1709819F" w:rsidR="549ABEAF">
        <w:rPr>
          <w:rFonts w:ascii="Calibri" w:hAnsi="Calibri" w:eastAsia="Calibri" w:cs="Calibri"/>
        </w:rPr>
        <w:t xml:space="preserve">might be another person’s 1, despite </w:t>
      </w:r>
      <w:r w:rsidRPr="1709819F" w:rsidR="2B3C6D4D">
        <w:rPr>
          <w:rFonts w:ascii="Calibri" w:hAnsi="Calibri" w:eastAsia="Calibri" w:cs="Calibri"/>
        </w:rPr>
        <w:t>similar</w:t>
      </w:r>
      <w:r w:rsidRPr="1709819F" w:rsidR="549ABEAF">
        <w:rPr>
          <w:rFonts w:ascii="Calibri" w:hAnsi="Calibri" w:eastAsia="Calibri" w:cs="Calibri"/>
        </w:rPr>
        <w:t xml:space="preserve"> </w:t>
      </w:r>
      <w:r w:rsidRPr="1709819F" w:rsidR="3A4BF46E">
        <w:rPr>
          <w:rFonts w:ascii="Calibri" w:hAnsi="Calibri" w:eastAsia="Calibri" w:cs="Calibri"/>
        </w:rPr>
        <w:t>tenor of their review</w:t>
      </w:r>
      <w:r w:rsidRPr="1709819F" w:rsidR="549ABEAF">
        <w:rPr>
          <w:rFonts w:ascii="Calibri" w:hAnsi="Calibri" w:eastAsia="Calibri" w:cs="Calibri"/>
        </w:rPr>
        <w:t>. As a result, I rely on both measures to assess user engagement with popular podcast series.</w:t>
      </w:r>
    </w:p>
    <w:p w:rsidR="3F0F031A" w:rsidP="1709819F" w:rsidRDefault="3F0F031A" w14:paraId="04C88376" w14:textId="40B0ADBE">
      <w:pPr>
        <w:pStyle w:val="Normal"/>
        <w:bidi w:val="0"/>
        <w:spacing w:before="0" w:beforeAutospacing="off" w:after="0" w:afterAutospacing="off" w:line="259" w:lineRule="auto"/>
        <w:ind w:left="0" w:right="0"/>
        <w:jc w:val="left"/>
        <w:rPr>
          <w:rFonts w:ascii="Calibri" w:hAnsi="Calibri" w:eastAsia="Calibri" w:cs="Calibri"/>
        </w:rPr>
      </w:pPr>
    </w:p>
    <w:p w:rsidR="3F0F031A" w:rsidP="1709819F" w:rsidRDefault="3F0F031A" w14:paraId="02FA4B55" w14:textId="2C46EE8B">
      <w:pPr>
        <w:pStyle w:val="Normal"/>
        <w:bidi w:val="0"/>
        <w:spacing w:before="0" w:beforeAutospacing="off" w:after="0" w:afterAutospacing="off" w:line="259" w:lineRule="auto"/>
        <w:ind w:left="0" w:right="0"/>
        <w:jc w:val="left"/>
        <w:rPr>
          <w:rFonts w:ascii="Calibri" w:hAnsi="Calibri" w:eastAsia="Calibri" w:cs="Calibri"/>
        </w:rPr>
      </w:pPr>
      <w:r w:rsidRPr="1709819F" w:rsidR="23D9C980">
        <w:rPr>
          <w:rFonts w:ascii="Calibri" w:hAnsi="Calibri" w:eastAsia="Calibri" w:cs="Calibri"/>
          <w:b w:val="1"/>
          <w:bCs w:val="1"/>
        </w:rPr>
        <w:t>FIGURE 9</w:t>
      </w:r>
    </w:p>
    <w:p w:rsidR="3F0F031A" w:rsidP="1709819F" w:rsidRDefault="3F0F031A" w14:paraId="6DF5B31F" w14:textId="6FB70DE1">
      <w:pPr>
        <w:pStyle w:val="Normal"/>
        <w:bidi w:val="0"/>
        <w:spacing w:before="0" w:beforeAutospacing="off" w:after="0" w:afterAutospacing="off" w:line="259" w:lineRule="auto"/>
        <w:ind w:left="0" w:right="0"/>
        <w:jc w:val="left"/>
        <w:rPr>
          <w:rFonts w:ascii="Calibri" w:hAnsi="Calibri" w:eastAsia="Calibri" w:cs="Calibri"/>
        </w:rPr>
      </w:pPr>
    </w:p>
    <w:p w:rsidR="3F0F031A" w:rsidP="1709819F" w:rsidRDefault="3F0F031A" w14:paraId="06BDF8AF" w14:textId="24DC2B53">
      <w:pPr>
        <w:pStyle w:val="Normal"/>
        <w:spacing w:before="0" w:beforeAutospacing="off" w:after="0" w:afterAutospacing="off" w:line="259" w:lineRule="auto"/>
        <w:ind w:left="0" w:right="0"/>
        <w:jc w:val="center"/>
      </w:pPr>
      <w:r w:rsidR="2759A1EE">
        <w:drawing>
          <wp:inline wp14:editId="7F05AB65" wp14:anchorId="2B7A0DC6">
            <wp:extent cx="4572000" cy="2857500"/>
            <wp:effectExtent l="0" t="0" r="0" b="0"/>
            <wp:docPr id="2104356409" name="" title=""/>
            <wp:cNvGraphicFramePr>
              <a:graphicFrameLocks noChangeAspect="1"/>
            </wp:cNvGraphicFramePr>
            <a:graphic>
              <a:graphicData uri="http://schemas.openxmlformats.org/drawingml/2006/picture">
                <pic:pic>
                  <pic:nvPicPr>
                    <pic:cNvPr id="0" name=""/>
                    <pic:cNvPicPr/>
                  </pic:nvPicPr>
                  <pic:blipFill>
                    <a:blip r:embed="R9eec3f84386c4b5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3F0F031A" w:rsidP="1709819F" w:rsidRDefault="3F0F031A" w14:paraId="08F338DA" w14:textId="46E051CA">
      <w:pPr>
        <w:pStyle w:val="Normal"/>
        <w:bidi w:val="0"/>
        <w:spacing w:before="0" w:beforeAutospacing="off" w:after="0" w:afterAutospacing="off" w:line="259" w:lineRule="auto"/>
        <w:ind w:left="0" w:right="0"/>
        <w:jc w:val="left"/>
        <w:rPr>
          <w:rFonts w:ascii="Calibri" w:hAnsi="Calibri" w:eastAsia="Calibri" w:cs="Calibri"/>
        </w:rPr>
      </w:pPr>
    </w:p>
    <w:p w:rsidR="3F0F031A" w:rsidP="1709819F" w:rsidRDefault="3F0F031A" w14:paraId="40D87F01" w14:textId="290CB5E9">
      <w:pPr>
        <w:pStyle w:val="Normal"/>
        <w:bidi w:val="0"/>
        <w:spacing w:before="0" w:beforeAutospacing="off" w:after="0" w:afterAutospacing="off" w:line="259" w:lineRule="auto"/>
        <w:ind w:left="0" w:right="0"/>
        <w:jc w:val="left"/>
        <w:rPr>
          <w:rFonts w:ascii="Calibri" w:hAnsi="Calibri" w:eastAsia="Calibri" w:cs="Calibri"/>
        </w:rPr>
      </w:pPr>
      <w:r w:rsidRPr="1709819F" w:rsidR="549ABEAF">
        <w:rPr>
          <w:rFonts w:ascii="Calibri" w:hAnsi="Calibri" w:eastAsia="Calibri" w:cs="Calibri"/>
        </w:rPr>
        <w:t xml:space="preserve">Based on </w:t>
      </w:r>
      <w:r w:rsidRPr="1709819F" w:rsidR="549ABEAF">
        <w:rPr>
          <w:rFonts w:ascii="Calibri" w:hAnsi="Calibri" w:eastAsia="Calibri" w:cs="Calibri"/>
          <w:b w:val="1"/>
          <w:bCs w:val="1"/>
        </w:rPr>
        <w:t xml:space="preserve">Figure </w:t>
      </w:r>
      <w:r w:rsidRPr="1709819F" w:rsidR="61797EF5">
        <w:rPr>
          <w:rFonts w:ascii="Calibri" w:hAnsi="Calibri" w:eastAsia="Calibri" w:cs="Calibri"/>
          <w:b w:val="1"/>
          <w:bCs w:val="1"/>
        </w:rPr>
        <w:t>9</w:t>
      </w:r>
      <w:r w:rsidRPr="1709819F" w:rsidR="549ABEAF">
        <w:rPr>
          <w:rFonts w:ascii="Calibri" w:hAnsi="Calibri" w:eastAsia="Calibri" w:cs="Calibri"/>
        </w:rPr>
        <w:t xml:space="preserve">, the results are mixed. While the VADER method shows a clear relationship between sharing false or unsubstantiated content and </w:t>
      </w:r>
      <w:r w:rsidRPr="1709819F" w:rsidR="123D006D">
        <w:rPr>
          <w:rFonts w:ascii="Calibri" w:hAnsi="Calibri" w:eastAsia="Calibri" w:cs="Calibri"/>
        </w:rPr>
        <w:t xml:space="preserve">more </w:t>
      </w:r>
      <w:r w:rsidRPr="1709819F" w:rsidR="396F05FA">
        <w:rPr>
          <w:rFonts w:ascii="Calibri" w:hAnsi="Calibri" w:eastAsia="Calibri" w:cs="Calibri"/>
        </w:rPr>
        <w:t xml:space="preserve">negative </w:t>
      </w:r>
      <w:r w:rsidRPr="1709819F" w:rsidR="549ABEAF">
        <w:rPr>
          <w:rFonts w:ascii="Calibri" w:hAnsi="Calibri" w:eastAsia="Calibri" w:cs="Calibri"/>
        </w:rPr>
        <w:t>reviewer sentiment</w:t>
      </w:r>
      <w:r w:rsidRPr="1709819F" w:rsidR="379D6A6D">
        <w:rPr>
          <w:rFonts w:ascii="Calibri" w:hAnsi="Calibri" w:eastAsia="Calibri" w:cs="Calibri"/>
        </w:rPr>
        <w:t xml:space="preserve"> (</w:t>
      </w:r>
      <w:r w:rsidRPr="1709819F" w:rsidR="5761F192">
        <w:rPr>
          <w:rFonts w:ascii="Calibri" w:hAnsi="Calibri" w:eastAsia="Calibri" w:cs="Calibri"/>
        </w:rPr>
        <w:t>i</w:t>
      </w:r>
      <w:r w:rsidRPr="1709819F" w:rsidR="379D6A6D">
        <w:rPr>
          <w:rFonts w:ascii="Calibri" w:hAnsi="Calibri" w:eastAsia="Calibri" w:cs="Calibri"/>
        </w:rPr>
        <w:t>.e</w:t>
      </w:r>
      <w:r w:rsidRPr="1709819F" w:rsidR="379D6A6D">
        <w:rPr>
          <w:rFonts w:ascii="Calibri" w:hAnsi="Calibri" w:eastAsia="Calibri" w:cs="Calibri"/>
        </w:rPr>
        <w:t xml:space="preserve">., shows with a higher </w:t>
      </w:r>
      <w:r w:rsidRPr="1709819F" w:rsidR="05E1855C">
        <w:rPr>
          <w:rFonts w:ascii="Calibri" w:hAnsi="Calibri" w:eastAsia="Calibri" w:cs="Calibri"/>
        </w:rPr>
        <w:t>p</w:t>
      </w:r>
      <w:r w:rsidRPr="1709819F" w:rsidR="0AE864C7">
        <w:rPr>
          <w:rFonts w:ascii="Calibri" w:hAnsi="Calibri" w:eastAsia="Calibri" w:cs="Calibri"/>
        </w:rPr>
        <w:t>roportion</w:t>
      </w:r>
      <w:r w:rsidRPr="1709819F" w:rsidR="379D6A6D">
        <w:rPr>
          <w:rFonts w:ascii="Calibri" w:hAnsi="Calibri" w:eastAsia="Calibri" w:cs="Calibri"/>
        </w:rPr>
        <w:t xml:space="preserve"> </w:t>
      </w:r>
      <w:r w:rsidRPr="1709819F" w:rsidR="379D6A6D">
        <w:rPr>
          <w:rFonts w:ascii="Calibri" w:hAnsi="Calibri" w:eastAsia="Calibri" w:cs="Calibri"/>
        </w:rPr>
        <w:t>of content shar</w:t>
      </w:r>
      <w:r w:rsidRPr="1709819F" w:rsidR="2A4E1266">
        <w:rPr>
          <w:rFonts w:ascii="Calibri" w:hAnsi="Calibri" w:eastAsia="Calibri" w:cs="Calibri"/>
        </w:rPr>
        <w:t>ing</w:t>
      </w:r>
      <w:r w:rsidRPr="1709819F" w:rsidR="379D6A6D">
        <w:rPr>
          <w:rFonts w:ascii="Calibri" w:hAnsi="Calibri" w:eastAsia="Calibri" w:cs="Calibri"/>
        </w:rPr>
        <w:t xml:space="preserve"> false and unsubstantiated claims see more negative reviewer comments)</w:t>
      </w:r>
      <w:r w:rsidRPr="1709819F" w:rsidR="549ABEAF">
        <w:rPr>
          <w:rFonts w:ascii="Calibri" w:hAnsi="Calibri" w:eastAsia="Calibri" w:cs="Calibri"/>
        </w:rPr>
        <w:t xml:space="preserve">, using Apple’s score </w:t>
      </w:r>
      <w:r w:rsidRPr="1709819F" w:rsidR="5749C3EE">
        <w:rPr>
          <w:rFonts w:ascii="Calibri" w:hAnsi="Calibri" w:eastAsia="Calibri" w:cs="Calibri"/>
        </w:rPr>
        <w:t xml:space="preserve">as a measure of reviewer support </w:t>
      </w:r>
      <w:r w:rsidRPr="1709819F" w:rsidR="549ABEAF">
        <w:rPr>
          <w:rFonts w:ascii="Calibri" w:hAnsi="Calibri" w:eastAsia="Calibri" w:cs="Calibri"/>
        </w:rPr>
        <w:t xml:space="preserve">is inconclusive. </w:t>
      </w:r>
      <w:r w:rsidRPr="1709819F" w:rsidR="34D8FBB6">
        <w:rPr>
          <w:rFonts w:ascii="Calibri" w:hAnsi="Calibri" w:eastAsia="Calibri" w:cs="Calibri"/>
        </w:rPr>
        <w:t xml:space="preserve">Although many factors could shape </w:t>
      </w:r>
      <w:r w:rsidRPr="1709819F" w:rsidR="698B0D87">
        <w:rPr>
          <w:rFonts w:ascii="Calibri" w:hAnsi="Calibri" w:eastAsia="Calibri" w:cs="Calibri"/>
        </w:rPr>
        <w:t xml:space="preserve">the substance of a </w:t>
      </w:r>
      <w:r w:rsidRPr="1709819F" w:rsidR="1A1C0BAB">
        <w:rPr>
          <w:rFonts w:ascii="Calibri" w:hAnsi="Calibri" w:eastAsia="Calibri" w:cs="Calibri"/>
        </w:rPr>
        <w:t>review</w:t>
      </w:r>
      <w:r w:rsidRPr="1709819F" w:rsidR="34D8FBB6">
        <w:rPr>
          <w:rFonts w:ascii="Calibri" w:hAnsi="Calibri" w:eastAsia="Calibri" w:cs="Calibri"/>
        </w:rPr>
        <w:t>, the</w:t>
      </w:r>
      <w:r w:rsidRPr="1709819F" w:rsidR="31D47792">
        <w:rPr>
          <w:rFonts w:ascii="Calibri" w:hAnsi="Calibri" w:eastAsia="Calibri" w:cs="Calibri"/>
        </w:rPr>
        <w:t xml:space="preserve"> VADER</w:t>
      </w:r>
      <w:r w:rsidRPr="1709819F" w:rsidR="34D8FBB6">
        <w:rPr>
          <w:rFonts w:ascii="Calibri" w:hAnsi="Calibri" w:eastAsia="Calibri" w:cs="Calibri"/>
        </w:rPr>
        <w:t xml:space="preserve"> results</w:t>
      </w:r>
      <w:r w:rsidRPr="1709819F" w:rsidR="222250C5">
        <w:rPr>
          <w:rFonts w:ascii="Calibri" w:hAnsi="Calibri" w:eastAsia="Calibri" w:cs="Calibri"/>
        </w:rPr>
        <w:t xml:space="preserve"> suggest that</w:t>
      </w:r>
      <w:r w:rsidRPr="1709819F" w:rsidR="44B26088">
        <w:rPr>
          <w:rFonts w:ascii="Calibri" w:hAnsi="Calibri" w:eastAsia="Calibri" w:cs="Calibri"/>
        </w:rPr>
        <w:t>, if platform infrastructure would accommodate it,</w:t>
      </w:r>
      <w:r w:rsidRPr="1709819F" w:rsidR="222250C5">
        <w:rPr>
          <w:rFonts w:ascii="Calibri" w:hAnsi="Calibri" w:eastAsia="Calibri" w:cs="Calibri"/>
        </w:rPr>
        <w:t xml:space="preserve"> user</w:t>
      </w:r>
      <w:r w:rsidRPr="1709819F" w:rsidR="5D60C59F">
        <w:rPr>
          <w:rFonts w:ascii="Calibri" w:hAnsi="Calibri" w:eastAsia="Calibri" w:cs="Calibri"/>
        </w:rPr>
        <w:t xml:space="preserve">s </w:t>
      </w:r>
      <w:r w:rsidRPr="1709819F" w:rsidR="0354818E">
        <w:rPr>
          <w:rFonts w:ascii="Calibri" w:hAnsi="Calibri" w:eastAsia="Calibri" w:cs="Calibri"/>
        </w:rPr>
        <w:t>may be able to contribute to fostering a higher quality information</w:t>
      </w:r>
      <w:r w:rsidRPr="1709819F" w:rsidR="0354818E">
        <w:rPr>
          <w:rFonts w:ascii="Calibri" w:hAnsi="Calibri" w:eastAsia="Calibri" w:cs="Calibri"/>
        </w:rPr>
        <w:t xml:space="preserve"> ecosystem </w:t>
      </w:r>
      <w:r w:rsidRPr="1709819F" w:rsidR="5DF23A52">
        <w:rPr>
          <w:rFonts w:ascii="Calibri" w:hAnsi="Calibri" w:eastAsia="Calibri" w:cs="Calibri"/>
        </w:rPr>
        <w:t xml:space="preserve">because reviews can </w:t>
      </w:r>
      <w:r w:rsidRPr="1709819F" w:rsidR="4F228DCC">
        <w:rPr>
          <w:rFonts w:ascii="Calibri" w:hAnsi="Calibri" w:eastAsia="Calibri" w:cs="Calibri"/>
        </w:rPr>
        <w:t xml:space="preserve">at least partially </w:t>
      </w:r>
      <w:r w:rsidRPr="1709819F" w:rsidR="5DF23A52">
        <w:rPr>
          <w:rFonts w:ascii="Calibri" w:hAnsi="Calibri" w:eastAsia="Calibri" w:cs="Calibri"/>
        </w:rPr>
        <w:t>counter or refute false claims</w:t>
      </w:r>
      <w:r w:rsidRPr="1709819F" w:rsidR="6F8B9683">
        <w:rPr>
          <w:rFonts w:ascii="Calibri" w:hAnsi="Calibri" w:eastAsia="Calibri" w:cs="Calibri"/>
        </w:rPr>
        <w:t>.</w:t>
      </w:r>
    </w:p>
    <w:p w:rsidR="3F0F031A" w:rsidRDefault="3F0F031A" w14:paraId="5E3520E3" w14:textId="28336A16">
      <w:r>
        <w:br w:type="page"/>
      </w:r>
    </w:p>
    <w:p w:rsidR="00D80A7A" w:rsidP="1709819F" w:rsidRDefault="7EEFD663" w14:paraId="5FADFE77" w14:textId="1209A375">
      <w:pPr>
        <w:pStyle w:val="Heading1"/>
        <w:rPr>
          <w:i w:val="1"/>
          <w:iCs w:val="1"/>
        </w:rPr>
      </w:pPr>
      <w:r w:rsidR="47C58CB1">
        <w:rPr/>
        <w:t>4</w:t>
      </w:r>
      <w:r w:rsidR="33F8B190">
        <w:rPr/>
        <w:t xml:space="preserve">. Prominent </w:t>
      </w:r>
      <w:r w:rsidR="33F8B190">
        <w:rPr/>
        <w:t xml:space="preserve">political </w:t>
      </w:r>
      <w:r w:rsidR="33F8B190">
        <w:rPr/>
        <w:t>podcasters played a key role in spreading the 'Big Lie'</w:t>
      </w:r>
      <w:r w:rsidRPr="1709819F" w:rsidR="00E55506">
        <w:rPr>
          <w:rStyle w:val="FootnoteReference"/>
          <w:i w:val="1"/>
          <w:iCs w:val="1"/>
        </w:rPr>
        <w:footnoteReference w:id="60"/>
      </w:r>
    </w:p>
    <w:p w:rsidR="00E55506" w:rsidP="009D2EE4" w:rsidRDefault="00E55506" w14:paraId="3DD6ACD0" w14:textId="77777777"/>
    <w:p w:rsidRPr="00EE3528" w:rsidR="00EE3528" w:rsidP="1709819F" w:rsidRDefault="38244C55" w14:paraId="727A520B" w14:textId="6F62B328">
      <w:pPr>
        <w:pStyle w:val="Normal"/>
        <w:textAlignment w:val="baseline"/>
        <w:rPr>
          <w:rFonts w:ascii="Segoe UI" w:hAnsi="Segoe UI" w:eastAsia="Times New Roman" w:cs="Segoe UI"/>
          <w:sz w:val="18"/>
          <w:szCs w:val="18"/>
          <w:highlight w:val="yellow"/>
        </w:rPr>
      </w:pPr>
      <w:r w:rsidRPr="1709819F" w:rsidR="0ADA7CE8">
        <w:rPr>
          <w:rFonts w:ascii="Calibri" w:hAnsi="Calibri" w:eastAsia="Times New Roman" w:cs="Calibri"/>
        </w:rPr>
        <w:t xml:space="preserve">In an </w:t>
      </w:r>
      <w:r w:rsidRPr="1709819F" w:rsidR="0ADA7CE8">
        <w:rPr>
          <w:rFonts w:ascii="Calibri" w:hAnsi="Calibri" w:eastAsia="Times New Roman" w:cs="Calibri"/>
        </w:rPr>
        <w:t xml:space="preserve">episode </w:t>
      </w:r>
      <w:r w:rsidRPr="1709819F" w:rsidR="78A4D086">
        <w:rPr>
          <w:rFonts w:ascii="Calibri" w:hAnsi="Calibri" w:eastAsia="Times New Roman" w:cs="Calibri"/>
        </w:rPr>
        <w:t xml:space="preserve">that aired on Jan. 6, 2021, </w:t>
      </w:r>
      <w:r w:rsidRPr="1709819F" w:rsidR="31CD1CFB">
        <w:rPr>
          <w:rFonts w:ascii="Calibri" w:hAnsi="Calibri" w:eastAsia="Times New Roman" w:cs="Calibri"/>
        </w:rPr>
        <w:t xml:space="preserve">titled “For the Republic”, </w:t>
      </w:r>
      <w:r w:rsidRPr="1709819F" w:rsidR="2A2146E6">
        <w:rPr>
          <w:rFonts w:ascii="Calibri" w:hAnsi="Calibri" w:eastAsia="Times New Roman" w:cs="Calibri"/>
        </w:rPr>
        <w:t xml:space="preserve">Steve Bannon</w:t>
      </w:r>
      <w:r w:rsidRPr="1709819F" w:rsidR="111F8F94">
        <w:rPr>
          <w:rFonts w:ascii="Calibri" w:hAnsi="Calibri" w:eastAsia="Times New Roman" w:cs="Calibri"/>
        </w:rPr>
        <w:t xml:space="preserve"> </w:t>
      </w:r>
      <w:r w:rsidRPr="1709819F" w:rsidR="2A2146E6">
        <w:rPr>
          <w:rFonts w:ascii="Calibri" w:hAnsi="Calibri" w:eastAsia="Times New Roman" w:cs="Calibri"/>
        </w:rPr>
        <w:t xml:space="preserve">encouraged h</w:t>
      </w:r>
      <w:r w:rsidRPr="1709819F" w:rsidR="57EE45FA">
        <w:rPr>
          <w:rFonts w:ascii="Calibri" w:hAnsi="Calibri" w:eastAsia="Times New Roman" w:cs="Calibri"/>
        </w:rPr>
        <w:t xml:space="preserve">is audience to keep faith:</w:t>
      </w:r>
      <w:r w:rsidR="00FA2DFF">
        <w:rPr>
          <w:rStyle w:val="CommentReference"/>
        </w:rPr>
      </w:r>
      <w:r w:rsidRPr="1709819F" w:rsidR="66157AF9">
        <w:rPr>
          <w:rFonts w:ascii="Calibri" w:hAnsi="Calibri" w:eastAsia="Times New Roman" w:cs="Calibri"/>
        </w:rPr>
        <w:t>...</w:t>
      </w:r>
      <w:r w:rsidRPr="1B65643D" w:rsidR="00EE3528">
        <w:rPr>
          <w:rStyle w:val="FootnoteReference"/>
          <w:rFonts w:ascii="Calibri" w:hAnsi="Calibri" w:eastAsia="Times New Roman" w:cs="Calibri"/>
          <w:highlight w:val="yellow"/>
        </w:rPr>
        <w:footnoteReference w:id="61"/>
      </w:r>
      <w:r w:rsidRPr="1709819F" w:rsidR="5984EF94">
        <w:rPr/>
        <w:t>￼</w:t>
      </w:r>
      <w:r w:rsidRPr="1709819F" w:rsidR="2A2146E6">
        <w:rPr>
          <w:rFonts w:ascii="Calibri" w:hAnsi="Calibri" w:eastAsia="Times New Roman" w:cs="Calibri"/>
        </w:rPr>
        <w:t>  </w:t>
      </w:r>
    </w:p>
    <w:p w:rsidRPr="00EE3528" w:rsidR="00EE3528" w:rsidP="1709819F" w:rsidRDefault="5C6D40DF" w14:paraId="59AA5479" w14:textId="30A87778">
      <w:pPr>
        <w:textAlignment w:val="baseline"/>
        <w:rPr>
          <w:rFonts w:ascii="Calibri" w:hAnsi="Calibri" w:eastAsia="Times New Roman" w:cs="Calibri"/>
          <w:highlight w:val="yellow"/>
        </w:rPr>
      </w:pPr>
    </w:p>
    <w:p w:rsidRPr="00EE3528" w:rsidR="00EE3528" w:rsidP="1709819F" w:rsidRDefault="38244C55" w14:paraId="26E96D69" w14:textId="014F5A87">
      <w:pPr>
        <w:textAlignment w:val="baseline"/>
        <w:rPr>
          <w:rFonts w:ascii="Segoe UI" w:hAnsi="Segoe UI" w:eastAsia="Times New Roman" w:cs="Segoe UI"/>
          <w:sz w:val="18"/>
          <w:szCs w:val="18"/>
        </w:rPr>
      </w:pPr>
      <w:r w:rsidRPr="1709819F" w:rsidR="2A2146E6">
        <w:rPr>
          <w:rFonts w:ascii="Calibri" w:hAnsi="Calibri" w:eastAsia="Times New Roman" w:cs="Calibri"/>
        </w:rPr>
        <w:t xml:space="preserve">In </w:t>
      </w:r>
      <w:r w:rsidRPr="1709819F" w:rsidR="3DA74EF7">
        <w:rPr>
          <w:rFonts w:ascii="Calibri" w:hAnsi="Calibri" w:eastAsia="Times New Roman" w:cs="Calibri"/>
        </w:rPr>
        <w:t xml:space="preserve">hindsight</w:t>
      </w:r>
      <w:r w:rsidRPr="1709819F" w:rsidR="2A2146E6">
        <w:rPr>
          <w:rFonts w:ascii="Calibri" w:hAnsi="Calibri" w:eastAsia="Times New Roman" w:cs="Calibri"/>
        </w:rPr>
        <w:t xml:space="preserve">, Bannon’s podcast </w:t>
      </w:r>
      <w:r w:rsidRPr="1709819F" w:rsidR="53C38B5E">
        <w:rPr>
          <w:rFonts w:ascii="Calibri" w:hAnsi="Calibri" w:eastAsia="Times New Roman" w:cs="Calibri"/>
        </w:rPr>
        <w:t xml:space="preserve">episode</w:t>
      </w:r>
      <w:r w:rsidRPr="1709819F" w:rsidR="53C38B5E">
        <w:rPr>
          <w:rFonts w:ascii="Calibri" w:hAnsi="Calibri" w:eastAsia="Times New Roman" w:cs="Calibri"/>
        </w:rPr>
        <w:t xml:space="preserve"> </w:t>
      </w:r>
      <w:r w:rsidRPr="1709819F" w:rsidR="2524E258">
        <w:rPr>
          <w:rFonts w:ascii="Calibri" w:hAnsi="Calibri" w:eastAsia="Times New Roman" w:cs="Calibri"/>
        </w:rPr>
        <w:t xml:space="preserve">offers a chilling example of the</w:t>
      </w:r>
      <w:r w:rsidRPr="1709819F" w:rsidR="2A2146E6">
        <w:rPr>
          <w:rFonts w:ascii="Calibri" w:hAnsi="Calibri" w:eastAsia="Times New Roman" w:cs="Calibri"/>
        </w:rPr>
        <w:t xml:space="preserve"> violent rhetoric and blatant disinformation</w:t>
      </w:r>
      <w:r w:rsidRPr="1709819F" w:rsidR="1C7CBFCC">
        <w:rPr>
          <w:rFonts w:ascii="Calibri" w:hAnsi="Calibri" w:eastAsia="Times New Roman" w:cs="Calibri"/>
        </w:rPr>
        <w:t xml:space="preserve"> spread by prominent political podcasters after the 2020 election</w:t>
      </w:r>
      <w:r w:rsidRPr="1709819F" w:rsidR="2A2146E6">
        <w:rPr>
          <w:rFonts w:ascii="Calibri" w:hAnsi="Calibri" w:eastAsia="Times New Roman" w:cs="Calibri"/>
        </w:rPr>
        <w:t xml:space="preserve">. </w:t>
      </w:r>
      <w:r w:rsidRPr="1709819F" w:rsidR="5F99A471">
        <w:rPr>
          <w:rFonts w:ascii="Calibri" w:hAnsi="Calibri" w:eastAsia="Times New Roman" w:cs="Calibri"/>
        </w:rPr>
        <w:t xml:space="preserve">At this time</w:t>
      </w:r>
      <w:r w:rsidRPr="1709819F" w:rsidR="080A2515">
        <w:rPr>
          <w:rFonts w:ascii="Calibri" w:hAnsi="Calibri" w:eastAsia="Times New Roman" w:cs="Calibri"/>
        </w:rPr>
        <w:t xml:space="preserve">, podcasters and their guests regularly</w:t>
      </w:r>
      <w:r w:rsidRPr="1709819F" w:rsidR="2A2146E6">
        <w:rPr>
          <w:rFonts w:ascii="Calibri" w:hAnsi="Calibri" w:eastAsia="Times New Roman" w:cs="Calibri"/>
        </w:rPr>
        <w:t xml:space="preserve"> promoted the </w:t>
      </w:r>
      <w:r w:rsidRPr="1709819F" w:rsidR="39FFEB55">
        <w:rPr>
          <w:rFonts w:ascii="Calibri" w:hAnsi="Calibri" w:eastAsia="Times New Roman" w:cs="Calibri"/>
        </w:rPr>
        <w:t xml:space="preserve">lie </w:t>
      </w:r>
      <w:r w:rsidRPr="1709819F" w:rsidR="2A2146E6">
        <w:rPr>
          <w:rFonts w:ascii="Calibri" w:hAnsi="Calibri" w:eastAsia="Times New Roman" w:cs="Calibri"/>
        </w:rPr>
        <w:t xml:space="preserve">that </w:t>
      </w:r>
      <w:r w:rsidRPr="1709819F" w:rsidR="0D3F397B">
        <w:rPr>
          <w:rFonts w:ascii="Calibri" w:hAnsi="Calibri" w:eastAsia="Times New Roman" w:cs="Calibri"/>
        </w:rPr>
        <w:t xml:space="preserve">the election had been stolen from President Donald </w:t>
      </w:r>
      <w:r w:rsidRPr="1709819F" w:rsidR="2A2146E6">
        <w:rPr>
          <w:rFonts w:ascii="Calibri" w:hAnsi="Calibri" w:eastAsia="Times New Roman" w:cs="Calibri"/>
        </w:rPr>
        <w:t xml:space="preserve">Trump</w:t>
      </w:r>
      <w:r w:rsidRPr="1709819F" w:rsidR="6F5D686B">
        <w:rPr>
          <w:rFonts w:ascii="Calibri" w:hAnsi="Calibri" w:eastAsia="Times New Roman" w:cs="Calibri"/>
        </w:rPr>
        <w:t xml:space="preserve">, r</w:t>
      </w:r>
      <w:r w:rsidRPr="1709819F" w:rsidR="17DFE869">
        <w:rPr>
          <w:rFonts w:ascii="Calibri" w:hAnsi="Calibri" w:eastAsia="Times New Roman" w:cs="Calibri"/>
        </w:rPr>
        <w:t xml:space="preserve">elying on </w:t>
      </w:r>
      <w:r w:rsidRPr="1709819F" w:rsidR="6F5D686B">
        <w:rPr>
          <w:rFonts w:ascii="Calibri" w:hAnsi="Calibri" w:eastAsia="Times New Roman" w:cs="Calibri"/>
        </w:rPr>
        <w:t xml:space="preserve">debunked evidence, hearsay, and blatant conspiracies</w:t>
      </w:r>
      <w:r w:rsidRPr="1709819F" w:rsidR="2BEC8580">
        <w:rPr>
          <w:rFonts w:ascii="Calibri" w:hAnsi="Calibri" w:eastAsia="Times New Roman" w:cs="Calibri"/>
        </w:rPr>
        <w:t xml:space="preserve"> to bolster their claims</w:t>
      </w:r>
      <w:r w:rsidRPr="1709819F" w:rsidR="2A2146E6">
        <w:rPr>
          <w:rFonts w:ascii="Calibri" w:hAnsi="Calibri" w:eastAsia="Times New Roman" w:cs="Calibri"/>
        </w:rPr>
        <w:t xml:space="preserve">.</w:t>
      </w:r>
      <w:r w:rsidRPr="1709819F" w:rsidR="2A2146E6">
        <w:rPr>
          <w:rFonts w:ascii="Calibri" w:hAnsi="Calibri" w:eastAsia="Times New Roman" w:cs="Calibri"/>
        </w:rPr>
        <w:t xml:space="preserve"> </w:t>
      </w:r>
      <w:r w:rsidRPr="1709819F" w:rsidR="383AE3BD">
        <w:rPr>
          <w:rFonts w:ascii="Calibri" w:hAnsi="Calibri" w:eastAsia="Times New Roman" w:cs="Calibri"/>
        </w:rPr>
        <w:t xml:space="preserve">Follo</w:t>
      </w:r>
      <w:r w:rsidRPr="1709819F" w:rsidR="383AE3BD">
        <w:rPr>
          <w:rFonts w:ascii="Calibri" w:hAnsi="Calibri" w:eastAsia="Times New Roman" w:cs="Calibri"/>
        </w:rPr>
        <w:t xml:space="preserve">w</w:t>
      </w:r>
      <w:r w:rsidRPr="1709819F" w:rsidR="383AE3BD">
        <w:rPr>
          <w:rFonts w:ascii="Calibri" w:hAnsi="Calibri" w:eastAsia="Times New Roman" w:cs="Calibri"/>
        </w:rPr>
        <w:t xml:space="preserve">in</w:t>
      </w:r>
      <w:r w:rsidRPr="1709819F" w:rsidR="383AE3BD">
        <w:rPr>
          <w:rFonts w:ascii="Calibri" w:hAnsi="Calibri" w:eastAsia="Times New Roman" w:cs="Calibri"/>
        </w:rPr>
        <w:t xml:space="preserve">g</w:t>
      </w:r>
      <w:r w:rsidRPr="1709819F" w:rsidR="383AE3BD">
        <w:rPr>
          <w:rFonts w:ascii="Calibri" w:hAnsi="Calibri" w:eastAsia="Times New Roman" w:cs="Calibri"/>
        </w:rPr>
        <w:t xml:space="preserve"> </w:t>
      </w:r>
      <w:r w:rsidRPr="1709819F" w:rsidR="383AE3BD">
        <w:rPr>
          <w:rFonts w:ascii="Calibri" w:hAnsi="Calibri" w:eastAsia="Times New Roman" w:cs="Calibri"/>
        </w:rPr>
        <w:t xml:space="preserve">the attack on the Capitol, social media platforms like YouTube, Facebook and Twitter</w:t>
      </w:r>
      <w:r w:rsidRPr="1709819F" w:rsidR="383AE3BD">
        <w:rPr>
          <w:rFonts w:ascii="Calibri" w:hAnsi="Calibri" w:eastAsia="Times New Roman" w:cs="Calibri"/>
        </w:rPr>
        <w:t xml:space="preserve"> received scrutiny for </w:t>
      </w:r>
      <w:r w:rsidRPr="1709819F" w:rsidR="383AE3BD">
        <w:rPr>
          <w:rFonts w:ascii="Calibri" w:hAnsi="Calibri" w:eastAsia="Times New Roman" w:cs="Calibri"/>
        </w:rPr>
        <w:t xml:space="preserve">the</w:t>
      </w:r>
      <w:r w:rsidRPr="1709819F" w:rsidR="5EA065B5">
        <w:rPr>
          <w:rFonts w:ascii="Calibri" w:hAnsi="Calibri" w:eastAsia="Times New Roman" w:cs="Calibri"/>
        </w:rPr>
        <w:t xml:space="preserve">ir contribution to spreading these </w:t>
      </w:r>
      <w:r w:rsidRPr="1709819F" w:rsidR="2A2146E6">
        <w:rPr>
          <w:rFonts w:ascii="Calibri" w:hAnsi="Calibri" w:eastAsia="Times New Roman" w:cs="Calibri"/>
        </w:rPr>
        <w:t xml:space="preserve">narratives</w:t>
      </w:r>
      <w:r w:rsidRPr="1709819F" w:rsidR="16DEB483">
        <w:rPr>
          <w:rFonts w:ascii="Calibri" w:hAnsi="Calibri" w:eastAsia="Times New Roman" w:cs="Calibri"/>
        </w:rPr>
        <w:t xml:space="preserve">.</w:t>
      </w:r>
      <w:r w:rsidRPr="1709819F">
        <w:rPr>
          <w:rStyle w:val="FootnoteReference"/>
          <w:rFonts w:ascii="Calibri" w:hAnsi="Calibri" w:eastAsia="Times New Roman" w:cs="Calibri"/>
        </w:rPr>
        <w:footnoteReference w:id="18762"/>
      </w:r>
      <w:r w:rsidRPr="1709819F" w:rsidR="16DEB483">
        <w:rPr>
          <w:rFonts w:ascii="Calibri" w:hAnsi="Calibri" w:eastAsia="Times New Roman" w:cs="Calibri"/>
        </w:rPr>
        <w:t xml:space="preserve"> At the time, the role of podcasting barely registered as a concern</w:t>
      </w:r>
      <w:r w:rsidRPr="1709819F" w:rsidR="2A2146E6">
        <w:rPr>
          <w:rFonts w:ascii="Calibri" w:hAnsi="Calibri" w:eastAsia="Times New Roman" w:cs="Calibri"/>
        </w:rPr>
        <w:t xml:space="preserve">.</w:t>
      </w:r>
      <w:r w:rsidRPr="61D81001" w:rsidR="2A2146E6">
        <w:rPr>
          <w:rFonts w:ascii="Calibri" w:hAnsi="Calibri" w:eastAsia="Times New Roman" w:cs="Calibri"/>
        </w:rPr>
        <w:t xml:space="preserve"> </w:t>
      </w:r>
    </w:p>
    <w:p w:rsidRPr="00EE3528" w:rsidR="00EE3528" w:rsidP="1709819F" w:rsidRDefault="29F3BCE5" w14:paraId="64C7203D" w14:textId="1D6F505E">
      <w:pPr>
        <w:textAlignment w:val="baseline"/>
        <w:rPr>
          <w:rFonts w:ascii="Segoe UI" w:hAnsi="Segoe UI" w:eastAsia="Times New Roman" w:cs="Segoe UI"/>
          <w:sz w:val="18"/>
          <w:szCs w:val="18"/>
        </w:rPr>
      </w:pPr>
      <w:r w:rsidRPr="1709819F" w:rsidR="3C4DE9D8">
        <w:rPr>
          <w:rFonts w:ascii="Calibri" w:hAnsi="Calibri" w:eastAsia="Times New Roman" w:cs="Calibri"/>
        </w:rPr>
        <w:t> </w:t>
      </w:r>
    </w:p>
    <w:p w:rsidRPr="00EE3528" w:rsidR="00EE3528" w:rsidP="1709819F" w:rsidRDefault="29F3BCE5" w14:paraId="462CC377" w14:textId="3678CF4C">
      <w:pPr>
        <w:textAlignment w:val="baseline"/>
        <w:rPr>
          <w:rFonts w:ascii="Segoe UI" w:hAnsi="Segoe UI" w:eastAsia="Times New Roman" w:cs="Segoe UI"/>
          <w:sz w:val="18"/>
          <w:szCs w:val="18"/>
        </w:rPr>
      </w:pPr>
      <w:r w:rsidRPr="1709819F" w:rsidR="3C4DE9D8">
        <w:rPr>
          <w:rFonts w:ascii="Calibri" w:hAnsi="Calibri" w:eastAsia="Times New Roman" w:cs="Calibri"/>
        </w:rPr>
        <w:t xml:space="preserve">To better understand that role, </w:t>
      </w:r>
      <w:r w:rsidRPr="1709819F" w:rsidR="6B62F7A9">
        <w:rPr>
          <w:rFonts w:ascii="Calibri" w:hAnsi="Calibri" w:eastAsia="Times New Roman" w:cs="Calibri"/>
        </w:rPr>
        <w:t xml:space="preserve">I </w:t>
      </w:r>
      <w:r w:rsidRPr="1709819F" w:rsidR="1D9F0442">
        <w:rPr>
          <w:rFonts w:ascii="Calibri" w:hAnsi="Calibri" w:eastAsia="Times New Roman" w:cs="Calibri"/>
        </w:rPr>
        <w:t xml:space="preserve">evaluated the content of </w:t>
      </w:r>
      <w:r w:rsidRPr="1709819F" w:rsidR="2DC04127">
        <w:rPr>
          <w:rFonts w:ascii="Calibri" w:hAnsi="Calibri" w:eastAsia="Times New Roman" w:cs="Calibri"/>
        </w:rPr>
        <w:t>3,</w:t>
      </w:r>
      <w:r w:rsidRPr="1709819F" w:rsidR="0987627A">
        <w:rPr>
          <w:rFonts w:ascii="Calibri" w:hAnsi="Calibri" w:eastAsia="Times New Roman" w:cs="Calibri"/>
        </w:rPr>
        <w:t xml:space="preserve">916 </w:t>
      </w:r>
      <w:r w:rsidRPr="1709819F" w:rsidR="328697AB">
        <w:rPr>
          <w:rFonts w:ascii="Calibri" w:hAnsi="Calibri" w:eastAsia="Times New Roman" w:cs="Calibri"/>
        </w:rPr>
        <w:t xml:space="preserve">of </w:t>
      </w:r>
      <w:r w:rsidRPr="1709819F" w:rsidR="332121E6">
        <w:rPr>
          <w:rFonts w:ascii="Calibri" w:hAnsi="Calibri" w:eastAsia="Times New Roman" w:cs="Calibri"/>
        </w:rPr>
        <w:t xml:space="preserve">episodes </w:t>
      </w:r>
      <w:r w:rsidRPr="1709819F" w:rsidR="328697AB">
        <w:rPr>
          <w:rFonts w:ascii="Calibri" w:hAnsi="Calibri" w:eastAsia="Times New Roman" w:cs="Calibri"/>
        </w:rPr>
        <w:t>whose shows a</w:t>
      </w:r>
      <w:r w:rsidRPr="1709819F" w:rsidR="74CAD5A5">
        <w:rPr>
          <w:rFonts w:ascii="Calibri" w:hAnsi="Calibri" w:eastAsia="Times New Roman" w:cs="Calibri"/>
        </w:rPr>
        <w:t xml:space="preserve">ired between </w:t>
      </w:r>
      <w:r w:rsidRPr="1709819F" w:rsidR="497146ED">
        <w:rPr>
          <w:rFonts w:ascii="Calibri" w:hAnsi="Calibri" w:eastAsia="Times New Roman" w:cs="Calibri"/>
        </w:rPr>
        <w:t>the first major party convention on Aug. 20, 2020, and the storming of the Capitol on Jan. 6, 2021.</w:t>
      </w:r>
      <w:r w:rsidRPr="1709819F" w:rsidR="328697AB">
        <w:rPr>
          <w:rFonts w:ascii="Calibri" w:hAnsi="Calibri" w:eastAsia="Times New Roman" w:cs="Calibri"/>
        </w:rPr>
        <w:t xml:space="preserve"> </w:t>
      </w:r>
      <w:r w:rsidRPr="1709819F" w:rsidR="379C6D35">
        <w:rPr>
          <w:rFonts w:ascii="Calibri" w:hAnsi="Calibri" w:eastAsia="Times New Roman" w:cs="Calibri"/>
        </w:rPr>
        <w:t xml:space="preserve">I </w:t>
      </w:r>
      <w:r w:rsidRPr="1709819F" w:rsidR="3C4DE9D8">
        <w:rPr>
          <w:rFonts w:ascii="Calibri" w:hAnsi="Calibri" w:eastAsia="Times New Roman" w:cs="Calibri"/>
        </w:rPr>
        <w:t>found that:  </w:t>
      </w:r>
    </w:p>
    <w:p w:rsidRPr="00EE3528" w:rsidR="00EE3528" w:rsidP="1709819F" w:rsidRDefault="5C6D40DF" w14:paraId="3E537702" w14:textId="77777777">
      <w:pPr>
        <w:textAlignment w:val="baseline"/>
        <w:rPr>
          <w:rFonts w:ascii="Segoe UI" w:hAnsi="Segoe UI" w:eastAsia="Times New Roman" w:cs="Segoe UI"/>
          <w:sz w:val="18"/>
          <w:szCs w:val="18"/>
        </w:rPr>
      </w:pPr>
      <w:r w:rsidRPr="1709819F" w:rsidR="7418BDFF">
        <w:rPr>
          <w:rFonts w:ascii="Calibri" w:hAnsi="Calibri" w:eastAsia="Times New Roman" w:cs="Calibri"/>
        </w:rPr>
        <w:t> </w:t>
      </w:r>
    </w:p>
    <w:p w:rsidR="53BB3A24" w:rsidP="1709819F" w:rsidRDefault="53BB3A24" w14:paraId="093633E8" w14:textId="76372336">
      <w:pPr>
        <w:pStyle w:val="Normal"/>
        <w:numPr>
          <w:ilvl w:val="0"/>
          <w:numId w:val="31"/>
        </w:numPr>
        <w:bidi w:val="0"/>
        <w:spacing w:before="0" w:beforeAutospacing="off" w:after="0" w:afterAutospacing="off" w:line="259" w:lineRule="auto"/>
        <w:ind w:left="720" w:right="0" w:hanging="360"/>
        <w:jc w:val="left"/>
        <w:rPr>
          <w:rFonts w:ascii="Calibri" w:hAnsi="Calibri" w:eastAsia="Times New Roman" w:cs="Calibri"/>
        </w:rPr>
      </w:pPr>
      <w:r w:rsidRPr="1709819F" w:rsidR="53BB3A24">
        <w:rPr>
          <w:rFonts w:ascii="Calibri" w:hAnsi="Calibri" w:eastAsia="Times New Roman" w:cs="Calibri"/>
        </w:rPr>
        <w:t xml:space="preserve">One out of every seven episodes </w:t>
      </w:r>
      <w:r w:rsidRPr="1709819F" w:rsidR="4D1590D8">
        <w:rPr>
          <w:rFonts w:ascii="Calibri" w:hAnsi="Calibri" w:eastAsia="Times New Roman" w:cs="Calibri"/>
        </w:rPr>
        <w:t xml:space="preserve">endorsed </w:t>
      </w:r>
      <w:r w:rsidRPr="1709819F" w:rsidR="17D1AF4F">
        <w:rPr>
          <w:rFonts w:ascii="Calibri" w:hAnsi="Calibri" w:eastAsia="Times New Roman" w:cs="Calibri"/>
        </w:rPr>
        <w:t xml:space="preserve">unsubstantiated or false </w:t>
      </w:r>
      <w:r w:rsidRPr="1709819F" w:rsidR="4D1590D8">
        <w:rPr>
          <w:rFonts w:ascii="Calibri" w:hAnsi="Calibri" w:eastAsia="Times New Roman" w:cs="Calibri"/>
        </w:rPr>
        <w:t>elect</w:t>
      </w:r>
      <w:r w:rsidRPr="1709819F" w:rsidR="52E08FA5">
        <w:rPr>
          <w:rFonts w:ascii="Calibri" w:hAnsi="Calibri" w:eastAsia="Times New Roman" w:cs="Calibri"/>
        </w:rPr>
        <w:t>ion claim</w:t>
      </w:r>
      <w:r w:rsidRPr="1709819F" w:rsidR="4D1590D8">
        <w:rPr>
          <w:rFonts w:ascii="Calibri" w:hAnsi="Calibri" w:eastAsia="Times New Roman" w:cs="Calibri"/>
        </w:rPr>
        <w:t>s</w:t>
      </w:r>
      <w:r w:rsidRPr="1709819F" w:rsidR="593798C1">
        <w:rPr>
          <w:rFonts w:ascii="Calibri" w:hAnsi="Calibri" w:eastAsia="Times New Roman" w:cs="Calibri"/>
        </w:rPr>
        <w:t xml:space="preserve">, with the majority </w:t>
      </w:r>
      <w:r w:rsidRPr="1709819F" w:rsidR="4AC9C44D">
        <w:rPr>
          <w:rFonts w:ascii="Calibri" w:hAnsi="Calibri" w:eastAsia="Times New Roman" w:cs="Calibri"/>
        </w:rPr>
        <w:t>coming from s</w:t>
      </w:r>
      <w:r w:rsidRPr="1709819F" w:rsidR="4F732364">
        <w:rPr>
          <w:rFonts w:ascii="Calibri" w:hAnsi="Calibri" w:eastAsia="Times New Roman" w:cs="Calibri"/>
        </w:rPr>
        <w:t xml:space="preserve">eries </w:t>
      </w:r>
      <w:r w:rsidRPr="1709819F" w:rsidR="4AC9C44D">
        <w:rPr>
          <w:rFonts w:ascii="Calibri" w:hAnsi="Calibri" w:eastAsia="Times New Roman" w:cs="Calibri"/>
        </w:rPr>
        <w:t xml:space="preserve">that were </w:t>
      </w:r>
      <w:r w:rsidRPr="1709819F" w:rsidR="1C09E07E">
        <w:rPr>
          <w:rFonts w:ascii="Calibri" w:hAnsi="Calibri" w:eastAsia="Times New Roman" w:cs="Calibri"/>
        </w:rPr>
        <w:t xml:space="preserve">among the most </w:t>
      </w:r>
      <w:r w:rsidRPr="1709819F" w:rsidR="4AC9C44D">
        <w:rPr>
          <w:rFonts w:ascii="Calibri" w:hAnsi="Calibri" w:eastAsia="Times New Roman" w:cs="Calibri"/>
        </w:rPr>
        <w:t xml:space="preserve">popular </w:t>
      </w:r>
      <w:r w:rsidRPr="1709819F" w:rsidR="7B5C5316">
        <w:rPr>
          <w:rFonts w:ascii="Calibri" w:hAnsi="Calibri" w:eastAsia="Times New Roman" w:cs="Calibri"/>
        </w:rPr>
        <w:t>at the time of the election</w:t>
      </w:r>
    </w:p>
    <w:p w:rsidR="7B5C5316" w:rsidP="1709819F" w:rsidRDefault="7B5C5316" w14:paraId="757765B9" w14:textId="3AAA0C8E">
      <w:pPr>
        <w:pStyle w:val="Normal"/>
        <w:numPr>
          <w:ilvl w:val="1"/>
          <w:numId w:val="31"/>
        </w:numPr>
        <w:bidi w:val="0"/>
        <w:spacing w:before="0" w:beforeAutospacing="off" w:after="0" w:afterAutospacing="off" w:line="259" w:lineRule="auto"/>
        <w:ind w:right="0"/>
        <w:jc w:val="left"/>
        <w:rPr>
          <w:rFonts w:ascii="Calibri" w:hAnsi="Calibri" w:eastAsia="Times New Roman" w:cs="Calibri"/>
        </w:rPr>
      </w:pPr>
      <w:r w:rsidRPr="1709819F" w:rsidR="7B5C5316">
        <w:rPr>
          <w:rFonts w:ascii="Calibri" w:hAnsi="Calibri" w:eastAsia="Times New Roman" w:cs="Calibri"/>
        </w:rPr>
        <w:t>Among the most popular s</w:t>
      </w:r>
      <w:r w:rsidRPr="1709819F" w:rsidR="2ADDB5E1">
        <w:rPr>
          <w:rFonts w:ascii="Calibri" w:hAnsi="Calibri" w:eastAsia="Times New Roman" w:cs="Calibri"/>
        </w:rPr>
        <w:t>eries</w:t>
      </w:r>
      <w:r w:rsidRPr="1709819F" w:rsidR="7B5C5316">
        <w:rPr>
          <w:rFonts w:ascii="Calibri" w:hAnsi="Calibri" w:eastAsia="Times New Roman" w:cs="Calibri"/>
        </w:rPr>
        <w:t xml:space="preserve">, election fraud claims </w:t>
      </w:r>
      <w:r w:rsidRPr="1709819F" w:rsidR="4D49C358">
        <w:rPr>
          <w:rFonts w:ascii="Calibri" w:hAnsi="Calibri" w:eastAsia="Times New Roman" w:cs="Calibri"/>
        </w:rPr>
        <w:t xml:space="preserve">featured in </w:t>
      </w:r>
      <w:r w:rsidRPr="1709819F" w:rsidR="099BDD65">
        <w:rPr>
          <w:rFonts w:ascii="Calibri" w:hAnsi="Calibri" w:eastAsia="Times New Roman" w:cs="Calibri"/>
        </w:rPr>
        <w:t>36</w:t>
      </w:r>
      <w:r w:rsidRPr="1709819F" w:rsidR="7B5C5316">
        <w:rPr>
          <w:rFonts w:ascii="Calibri" w:hAnsi="Calibri" w:eastAsia="Times New Roman" w:cs="Calibri"/>
        </w:rPr>
        <w:t xml:space="preserve">% of all episodes, as compared to </w:t>
      </w:r>
      <w:r w:rsidRPr="1709819F" w:rsidR="4748DB48">
        <w:rPr>
          <w:rFonts w:ascii="Calibri" w:hAnsi="Calibri" w:eastAsia="Times New Roman" w:cs="Calibri"/>
        </w:rPr>
        <w:t>5</w:t>
      </w:r>
      <w:r w:rsidRPr="1709819F" w:rsidR="7B5C5316">
        <w:rPr>
          <w:rFonts w:ascii="Calibri" w:hAnsi="Calibri" w:eastAsia="Times New Roman" w:cs="Calibri"/>
        </w:rPr>
        <w:t xml:space="preserve">% for shows </w:t>
      </w:r>
      <w:r w:rsidRPr="1709819F" w:rsidR="7B5C5316">
        <w:rPr>
          <w:rFonts w:ascii="Calibri" w:hAnsi="Calibri" w:eastAsia="Times New Roman" w:cs="Calibri"/>
        </w:rPr>
        <w:t>not in Apple’s Top 100</w:t>
      </w:r>
      <w:r w:rsidRPr="1709819F" w:rsidR="7B5C5316">
        <w:rPr>
          <w:rFonts w:ascii="Calibri" w:hAnsi="Calibri" w:eastAsia="Times New Roman" w:cs="Calibri"/>
        </w:rPr>
        <w:t xml:space="preserve"> in November 2020</w:t>
      </w:r>
    </w:p>
    <w:p w:rsidRPr="00EE3528" w:rsidR="00EE3528" w:rsidP="1709819F" w:rsidRDefault="29F3BCE5" w14:paraId="3C98159B" w14:textId="563CE1B0">
      <w:pPr>
        <w:numPr>
          <w:ilvl w:val="0"/>
          <w:numId w:val="31"/>
        </w:numPr>
        <w:textAlignment w:val="baseline"/>
        <w:rPr>
          <w:rFonts w:ascii="Calibri" w:hAnsi="Calibri" w:eastAsia="Times New Roman" w:cs="Calibri"/>
        </w:rPr>
      </w:pPr>
      <w:r w:rsidRPr="1709819F" w:rsidR="141AAB6A">
        <w:rPr>
          <w:rFonts w:ascii="Calibri" w:hAnsi="Calibri" w:eastAsia="Times New Roman" w:cs="Calibri"/>
        </w:rPr>
        <w:t xml:space="preserve">After the election, claims of election fraud rose </w:t>
      </w:r>
      <w:r w:rsidRPr="1709819F" w:rsidR="37937248">
        <w:rPr>
          <w:rFonts w:ascii="Calibri" w:hAnsi="Calibri" w:eastAsia="Times New Roman" w:cs="Calibri"/>
        </w:rPr>
        <w:t xml:space="preserve">by </w:t>
      </w:r>
      <w:r w:rsidRPr="1709819F" w:rsidR="32792E7D">
        <w:rPr>
          <w:rFonts w:ascii="Calibri" w:hAnsi="Calibri" w:eastAsia="Times New Roman" w:cs="Calibri"/>
        </w:rPr>
        <w:t>7</w:t>
      </w:r>
      <w:r w:rsidRPr="1709819F" w:rsidR="37937248">
        <w:rPr>
          <w:rFonts w:ascii="Calibri" w:hAnsi="Calibri" w:eastAsia="Times New Roman" w:cs="Calibri"/>
        </w:rPr>
        <w:t xml:space="preserve">00%, from </w:t>
      </w:r>
      <w:r w:rsidRPr="1709819F" w:rsidR="3E536079">
        <w:rPr>
          <w:rFonts w:ascii="Calibri" w:hAnsi="Calibri" w:eastAsia="Times New Roman" w:cs="Calibri"/>
        </w:rPr>
        <w:t>3</w:t>
      </w:r>
      <w:r w:rsidRPr="1709819F" w:rsidR="37937248">
        <w:rPr>
          <w:rFonts w:ascii="Calibri" w:hAnsi="Calibri" w:eastAsia="Times New Roman" w:cs="Calibri"/>
        </w:rPr>
        <w:t xml:space="preserve">% </w:t>
      </w:r>
      <w:r w:rsidRPr="1709819F" w:rsidR="6EE4DFD5">
        <w:rPr>
          <w:rFonts w:ascii="Calibri" w:hAnsi="Calibri" w:eastAsia="Times New Roman" w:cs="Calibri"/>
        </w:rPr>
        <w:t xml:space="preserve">of all episodes </w:t>
      </w:r>
      <w:r w:rsidRPr="1709819F" w:rsidR="31B1E530">
        <w:rPr>
          <w:rFonts w:ascii="Calibri" w:hAnsi="Calibri" w:eastAsia="Times New Roman" w:cs="Calibri"/>
        </w:rPr>
        <w:t xml:space="preserve">(68 of 1,731) </w:t>
      </w:r>
      <w:r w:rsidRPr="1709819F" w:rsidR="37937248">
        <w:rPr>
          <w:rFonts w:ascii="Calibri" w:hAnsi="Calibri" w:eastAsia="Times New Roman" w:cs="Calibri"/>
        </w:rPr>
        <w:t xml:space="preserve">in the period from Aug. 20 to Nov. 2 to </w:t>
      </w:r>
      <w:r w:rsidRPr="1709819F" w:rsidR="2A91539A">
        <w:rPr>
          <w:rFonts w:ascii="Calibri" w:hAnsi="Calibri" w:eastAsia="Times New Roman" w:cs="Calibri"/>
        </w:rPr>
        <w:t>nearly 30</w:t>
      </w:r>
      <w:r w:rsidRPr="1709819F" w:rsidR="3C4DE9D8">
        <w:rPr>
          <w:rFonts w:ascii="Calibri" w:hAnsi="Calibri" w:eastAsia="Times New Roman" w:cs="Calibri"/>
        </w:rPr>
        <w:t>%</w:t>
      </w:r>
      <w:r w:rsidRPr="1709819F" w:rsidR="3C4DE9D8">
        <w:rPr>
          <w:rFonts w:ascii="Calibri" w:hAnsi="Calibri" w:eastAsia="Times New Roman" w:cs="Calibri"/>
        </w:rPr>
        <w:t xml:space="preserve"> </w:t>
      </w:r>
      <w:r w:rsidRPr="1709819F" w:rsidR="4983AB73">
        <w:rPr>
          <w:rFonts w:ascii="Calibri" w:hAnsi="Calibri" w:eastAsia="Times New Roman" w:cs="Calibri"/>
        </w:rPr>
        <w:t xml:space="preserve">of all episodes </w:t>
      </w:r>
      <w:r w:rsidRPr="1709819F" w:rsidR="02C3F999">
        <w:rPr>
          <w:rFonts w:ascii="Calibri" w:hAnsi="Calibri" w:eastAsia="Times New Roman" w:cs="Calibri"/>
        </w:rPr>
        <w:t xml:space="preserve">(492 of 2,185) </w:t>
      </w:r>
      <w:r w:rsidRPr="1709819F" w:rsidR="3C4DE9D8">
        <w:rPr>
          <w:rFonts w:ascii="Calibri" w:hAnsi="Calibri" w:eastAsia="Times New Roman" w:cs="Calibri"/>
        </w:rPr>
        <w:t>between November 3 and January 6</w:t>
      </w:r>
    </w:p>
    <w:p w:rsidRPr="00EE3528" w:rsidR="00EE3528" w:rsidP="1709819F" w:rsidRDefault="29F3BCE5" w14:paraId="3B88F6FC" w14:textId="5BD35834">
      <w:pPr>
        <w:numPr>
          <w:ilvl w:val="1"/>
          <w:numId w:val="31"/>
        </w:numPr>
        <w:textAlignment w:val="baseline"/>
        <w:rPr>
          <w:rFonts w:ascii="Calibri" w:hAnsi="Calibri" w:eastAsia="Times New Roman" w:cs="Calibri"/>
        </w:rPr>
      </w:pPr>
      <w:r w:rsidRPr="1709819F" w:rsidR="09330737">
        <w:rPr>
          <w:rFonts w:ascii="Calibri" w:hAnsi="Calibri" w:eastAsia="Times New Roman" w:cs="Calibri"/>
        </w:rPr>
        <w:t>F</w:t>
      </w:r>
      <w:r w:rsidRPr="1709819F" w:rsidR="632E3813">
        <w:rPr>
          <w:rFonts w:ascii="Calibri" w:hAnsi="Calibri" w:eastAsia="Times New Roman" w:cs="Calibri"/>
        </w:rPr>
        <w:t xml:space="preserve">or shows in the top 100 at the time, this number reached </w:t>
      </w:r>
      <w:r w:rsidRPr="1709819F" w:rsidR="4AFCEAAF">
        <w:rPr>
          <w:rFonts w:ascii="Calibri" w:hAnsi="Calibri" w:eastAsia="Times New Roman" w:cs="Calibri"/>
        </w:rPr>
        <w:t>over 50</w:t>
      </w:r>
      <w:r w:rsidRPr="1709819F" w:rsidR="37FB64BD">
        <w:rPr>
          <w:rFonts w:ascii="Calibri" w:hAnsi="Calibri" w:eastAsia="Times New Roman" w:cs="Calibri"/>
        </w:rPr>
        <w:t>% (</w:t>
      </w:r>
      <w:r w:rsidRPr="1709819F" w:rsidR="7DDE27C3">
        <w:rPr>
          <w:rFonts w:ascii="Calibri" w:hAnsi="Calibri" w:eastAsia="Times New Roman" w:cs="Calibri"/>
        </w:rPr>
        <w:t xml:space="preserve">393 </w:t>
      </w:r>
      <w:r w:rsidRPr="1709819F" w:rsidR="37FB64BD">
        <w:rPr>
          <w:rFonts w:ascii="Calibri" w:hAnsi="Calibri" w:eastAsia="Times New Roman" w:cs="Calibri"/>
        </w:rPr>
        <w:t>of 7</w:t>
      </w:r>
      <w:r w:rsidRPr="1709819F" w:rsidR="1621C57B">
        <w:rPr>
          <w:rFonts w:ascii="Calibri" w:hAnsi="Calibri" w:eastAsia="Times New Roman" w:cs="Calibri"/>
        </w:rPr>
        <w:t>78</w:t>
      </w:r>
      <w:r w:rsidRPr="1709819F" w:rsidR="37FB64BD">
        <w:rPr>
          <w:rFonts w:ascii="Calibri" w:hAnsi="Calibri" w:eastAsia="Times New Roman" w:cs="Calibri"/>
        </w:rPr>
        <w:t>)</w:t>
      </w:r>
      <w:r w:rsidRPr="1709819F" w:rsidR="36590237">
        <w:rPr>
          <w:rFonts w:ascii="Calibri" w:hAnsi="Calibri" w:eastAsia="Times New Roman" w:cs="Calibri"/>
        </w:rPr>
        <w:t xml:space="preserve"> of all episodes</w:t>
      </w:r>
      <w:r w:rsidRPr="1709819F" w:rsidR="3132F570">
        <w:rPr>
          <w:rFonts w:ascii="Calibri" w:hAnsi="Calibri" w:eastAsia="Times New Roman" w:cs="Calibri"/>
        </w:rPr>
        <w:t xml:space="preserve"> in the period after the election</w:t>
      </w:r>
      <w:r w:rsidRPr="1709819F">
        <w:rPr>
          <w:rStyle w:val="FootnoteReference"/>
          <w:rFonts w:ascii="Calibri" w:hAnsi="Calibri" w:eastAsia="Times New Roman" w:cs="Calibri"/>
        </w:rPr>
        <w:footnoteReference w:id="19213"/>
      </w:r>
      <w:r w:rsidRPr="1709819F" w:rsidR="3C4DE9D8">
        <w:rPr>
          <w:rFonts w:ascii="Calibri" w:hAnsi="Calibri" w:eastAsia="Times New Roman" w:cs="Calibri"/>
        </w:rPr>
        <w:t> </w:t>
      </w:r>
    </w:p>
    <w:p w:rsidR="68B3042F" w:rsidP="1709819F" w:rsidRDefault="68B3042F" w14:paraId="3695510B" w14:textId="14FAEDF6">
      <w:pPr>
        <w:pStyle w:val="Normal"/>
        <w:numPr>
          <w:ilvl w:val="0"/>
          <w:numId w:val="31"/>
        </w:numPr>
        <w:rPr>
          <w:rFonts w:ascii="Calibri" w:hAnsi="Calibri" w:eastAsia="Times New Roman" w:cs="Calibri"/>
        </w:rPr>
      </w:pPr>
      <w:r w:rsidRPr="1709819F" w:rsidR="68B3042F">
        <w:rPr>
          <w:rFonts w:ascii="Calibri" w:hAnsi="Calibri" w:eastAsia="Times New Roman" w:cs="Calibri"/>
        </w:rPr>
        <w:t>Twenty-nine</w:t>
      </w:r>
      <w:r w:rsidRPr="1709819F" w:rsidR="6ED6B232">
        <w:rPr>
          <w:rFonts w:ascii="Calibri" w:hAnsi="Calibri" w:eastAsia="Times New Roman" w:cs="Calibri"/>
        </w:rPr>
        <w:t xml:space="preserve"> of 79</w:t>
      </w:r>
      <w:r w:rsidRPr="1709819F" w:rsidR="0B7AA743">
        <w:rPr>
          <w:rFonts w:ascii="Calibri" w:hAnsi="Calibri" w:eastAsia="Times New Roman" w:cs="Calibri"/>
        </w:rPr>
        <w:t xml:space="preserve"> (37%)</w:t>
      </w:r>
      <w:r w:rsidRPr="1709819F" w:rsidR="6ED6B232">
        <w:rPr>
          <w:rFonts w:ascii="Calibri" w:hAnsi="Calibri" w:eastAsia="Times New Roman" w:cs="Calibri"/>
        </w:rPr>
        <w:t xml:space="preserve"> different shows shared </w:t>
      </w:r>
      <w:r w:rsidRPr="1709819F" w:rsidR="2E616883">
        <w:rPr>
          <w:rFonts w:ascii="Calibri" w:hAnsi="Calibri" w:eastAsia="Times New Roman" w:cs="Calibri"/>
        </w:rPr>
        <w:t xml:space="preserve">at least one </w:t>
      </w:r>
      <w:r w:rsidRPr="1709819F" w:rsidR="6ED6B232">
        <w:rPr>
          <w:rFonts w:ascii="Calibri" w:hAnsi="Calibri" w:eastAsia="Times New Roman" w:cs="Calibri"/>
        </w:rPr>
        <w:t>false or misleading election narrative</w:t>
      </w:r>
      <w:r w:rsidRPr="1709819F" w:rsidR="107C4CE4">
        <w:rPr>
          <w:rFonts w:ascii="Calibri" w:hAnsi="Calibri" w:eastAsia="Times New Roman" w:cs="Calibri"/>
        </w:rPr>
        <w:t>,</w:t>
      </w:r>
      <w:r w:rsidRPr="1709819F" w:rsidR="6ED6B232">
        <w:rPr>
          <w:rFonts w:ascii="Calibri" w:hAnsi="Calibri" w:eastAsia="Times New Roman" w:cs="Calibri"/>
        </w:rPr>
        <w:t xml:space="preserve"> with</w:t>
      </w:r>
      <w:r w:rsidRPr="1709819F" w:rsidR="46849525">
        <w:rPr>
          <w:rFonts w:ascii="Calibri" w:hAnsi="Calibri" w:eastAsia="Times New Roman" w:cs="Calibri"/>
        </w:rPr>
        <w:t xml:space="preserve"> seven shows </w:t>
      </w:r>
      <w:r w:rsidRPr="1709819F" w:rsidR="4E14FFA8">
        <w:rPr>
          <w:rFonts w:ascii="Calibri" w:hAnsi="Calibri" w:eastAsia="Times New Roman" w:cs="Calibri"/>
        </w:rPr>
        <w:t>airing</w:t>
      </w:r>
      <w:r w:rsidRPr="1709819F" w:rsidR="46849525">
        <w:rPr>
          <w:rFonts w:ascii="Calibri" w:hAnsi="Calibri" w:eastAsia="Times New Roman" w:cs="Calibri"/>
        </w:rPr>
        <w:t xml:space="preserve"> 25 or more </w:t>
      </w:r>
      <w:r w:rsidRPr="1709819F" w:rsidR="20636C26">
        <w:rPr>
          <w:rFonts w:ascii="Calibri" w:hAnsi="Calibri" w:eastAsia="Times New Roman" w:cs="Calibri"/>
        </w:rPr>
        <w:t>episodes</w:t>
      </w:r>
      <w:r w:rsidRPr="1709819F" w:rsidR="23F86586">
        <w:rPr>
          <w:rFonts w:ascii="Calibri" w:hAnsi="Calibri" w:eastAsia="Times New Roman" w:cs="Calibri"/>
        </w:rPr>
        <w:t xml:space="preserve"> with </w:t>
      </w:r>
      <w:r w:rsidRPr="1709819F" w:rsidR="46849525">
        <w:rPr>
          <w:rFonts w:ascii="Calibri" w:hAnsi="Calibri" w:eastAsia="Times New Roman" w:cs="Calibri"/>
        </w:rPr>
        <w:t>these claims</w:t>
      </w:r>
    </w:p>
    <w:p w:rsidRPr="00EE3528" w:rsidR="00EE3528" w:rsidP="1709819F" w:rsidRDefault="5C6D40DF" w14:paraId="646CE839" w14:textId="3DE50713">
      <w:pPr>
        <w:numPr>
          <w:ilvl w:val="0"/>
          <w:numId w:val="31"/>
        </w:numPr>
        <w:textAlignment w:val="baseline"/>
        <w:rPr>
          <w:rFonts w:ascii="Calibri" w:hAnsi="Calibri" w:eastAsia="Times New Roman" w:cs="Calibri"/>
        </w:rPr>
      </w:pPr>
      <w:r w:rsidRPr="1709819F" w:rsidR="7418BDFF">
        <w:rPr>
          <w:rFonts w:ascii="Calibri" w:hAnsi="Calibri" w:eastAsia="Times New Roman" w:cs="Calibri"/>
        </w:rPr>
        <w:t>Episodes that endorsed false or misleading electoral narratives had broad cross-platform reach, with total audiences on Twitter</w:t>
      </w:r>
      <w:r w:rsidRPr="1709819F" w:rsidR="2BE684E9">
        <w:rPr>
          <w:rFonts w:ascii="Calibri" w:hAnsi="Calibri" w:eastAsia="Times New Roman" w:cs="Calibri"/>
        </w:rPr>
        <w:t xml:space="preserve"> and</w:t>
      </w:r>
      <w:r w:rsidRPr="1709819F" w:rsidR="3CC214C4">
        <w:rPr>
          <w:rFonts w:ascii="Calibri" w:hAnsi="Calibri" w:eastAsia="Times New Roman" w:cs="Calibri"/>
        </w:rPr>
        <w:t xml:space="preserve"> Facebook</w:t>
      </w:r>
      <w:r w:rsidRPr="1709819F" w:rsidR="320CE216">
        <w:rPr>
          <w:rFonts w:ascii="Calibri" w:hAnsi="Calibri" w:eastAsia="Times New Roman" w:cs="Calibri"/>
        </w:rPr>
        <w:t xml:space="preserve"> reaching over 100 million</w:t>
      </w:r>
    </w:p>
    <w:p w:rsidRPr="00EE3528" w:rsidR="00EE3528" w:rsidP="1709819F" w:rsidRDefault="5C6D40DF" w14:paraId="4115C379" w14:textId="10DDFDB3">
      <w:pPr>
        <w:textAlignment w:val="baseline"/>
        <w:rPr>
          <w:rFonts w:ascii="Calibri" w:hAnsi="Calibri" w:eastAsia="Times New Roman" w:cs="Calibri"/>
          <w:highlight w:val="yellow"/>
        </w:rPr>
      </w:pPr>
    </w:p>
    <w:p w:rsidRPr="00EE3528" w:rsidR="00EE3528" w:rsidP="1709819F" w:rsidRDefault="38244C55" w14:paraId="4E272814" w14:textId="633C7384">
      <w:pPr>
        <w:pStyle w:val="Normal"/>
        <w:textAlignment w:val="baseline"/>
        <w:rPr>
          <w:rFonts w:ascii="Calibri" w:hAnsi="Calibri" w:eastAsia="Times New Roman" w:cs="Calibri"/>
          <w:highlight w:val="yellow"/>
        </w:rPr>
      </w:pPr>
      <w:r w:rsidRPr="1709819F" w:rsidR="2A2146E6">
        <w:rPr>
          <w:rFonts w:ascii="Calibri" w:hAnsi="Calibri" w:eastAsia="Times New Roman" w:cs="Calibri"/>
        </w:rPr>
        <w:t xml:space="preserve">These findings suggest that </w:t>
      </w:r>
      <w:r w:rsidRPr="1709819F" w:rsidR="7B6C9361">
        <w:rPr>
          <w:rFonts w:ascii="Calibri" w:hAnsi="Calibri" w:eastAsia="Times New Roman" w:cs="Calibri"/>
        </w:rPr>
        <w:t xml:space="preserve">prior to the Jan. 6 attack </w:t>
      </w:r>
      <w:r w:rsidRPr="1709819F" w:rsidR="2A2146E6">
        <w:rPr>
          <w:rFonts w:ascii="Calibri" w:hAnsi="Calibri" w:eastAsia="Times New Roman" w:cs="Calibri"/>
        </w:rPr>
        <w:t>political podcast</w:t>
      </w:r>
      <w:r w:rsidRPr="1709819F" w:rsidR="26BAD44E">
        <w:rPr>
          <w:rFonts w:ascii="Calibri" w:hAnsi="Calibri" w:eastAsia="Times New Roman" w:cs="Calibri"/>
        </w:rPr>
        <w:t>er</w:t>
      </w:r>
      <w:r w:rsidRPr="1709819F" w:rsidR="2A2146E6">
        <w:rPr>
          <w:rFonts w:ascii="Calibri" w:hAnsi="Calibri" w:eastAsia="Times New Roman" w:cs="Calibri"/>
        </w:rPr>
        <w:t>s</w:t>
      </w:r>
      <w:r w:rsidRPr="1709819F" w:rsidR="3EEA79FA">
        <w:rPr>
          <w:rFonts w:ascii="Calibri" w:hAnsi="Calibri" w:eastAsia="Times New Roman" w:cs="Calibri"/>
        </w:rPr>
        <w:t>—</w:t>
      </w:r>
      <w:r w:rsidRPr="1709819F" w:rsidR="3EEA79FA">
        <w:rPr>
          <w:rFonts w:ascii="Calibri" w:hAnsi="Calibri" w:eastAsia="Times New Roman" w:cs="Calibri"/>
        </w:rPr>
        <w:t>and</w:t>
      </w:r>
      <w:r w:rsidRPr="1709819F" w:rsidR="34045676">
        <w:rPr>
          <w:rFonts w:ascii="Calibri" w:hAnsi="Calibri" w:eastAsia="Times New Roman" w:cs="Calibri"/>
        </w:rPr>
        <w:t>,</w:t>
      </w:r>
      <w:r w:rsidRPr="1709819F" w:rsidR="3EEA79FA">
        <w:rPr>
          <w:rFonts w:ascii="Calibri" w:hAnsi="Calibri" w:eastAsia="Times New Roman" w:cs="Calibri"/>
        </w:rPr>
        <w:t xml:space="preserve"> </w:t>
      </w:r>
      <w:r w:rsidRPr="1709819F" w:rsidR="3EEA79FA">
        <w:rPr>
          <w:rFonts w:ascii="Calibri" w:hAnsi="Calibri" w:eastAsia="Times New Roman" w:cs="Calibri"/>
        </w:rPr>
        <w:t>in particular, the</w:t>
      </w:r>
      <w:r w:rsidRPr="1709819F" w:rsidR="3EEA79FA">
        <w:rPr>
          <w:rFonts w:ascii="Calibri" w:hAnsi="Calibri" w:eastAsia="Times New Roman" w:cs="Calibri"/>
        </w:rPr>
        <w:t xml:space="preserve"> most popular</w:t>
      </w:r>
      <w:r w:rsidRPr="1709819F" w:rsidR="0C473976">
        <w:rPr>
          <w:rFonts w:ascii="Calibri" w:hAnsi="Calibri" w:eastAsia="Times New Roman" w:cs="Calibri"/>
        </w:rPr>
        <w:t xml:space="preserve"> ones</w:t>
      </w:r>
      <w:r w:rsidRPr="1709819F" w:rsidR="3EEA79FA">
        <w:rPr>
          <w:rFonts w:ascii="Calibri" w:hAnsi="Calibri" w:eastAsia="Times New Roman" w:cs="Calibri"/>
        </w:rPr>
        <w:t xml:space="preserve"> at the time--</w:t>
      </w:r>
      <w:r w:rsidRPr="1709819F" w:rsidR="3AA5F304">
        <w:rPr>
          <w:rFonts w:ascii="Calibri" w:hAnsi="Calibri" w:eastAsia="Times New Roman" w:cs="Calibri"/>
        </w:rPr>
        <w:t>served as a</w:t>
      </w:r>
      <w:r w:rsidRPr="1709819F" w:rsidR="2A2146E6">
        <w:rPr>
          <w:rFonts w:ascii="Calibri" w:hAnsi="Calibri" w:eastAsia="Times New Roman" w:cs="Calibri"/>
        </w:rPr>
        <w:t xml:space="preserve"> </w:t>
      </w:r>
      <w:r w:rsidRPr="1709819F" w:rsidR="3AA5F304">
        <w:rPr>
          <w:rFonts w:ascii="Calibri" w:hAnsi="Calibri" w:eastAsia="Times New Roman" w:cs="Calibri"/>
        </w:rPr>
        <w:t xml:space="preserve">critical </w:t>
      </w:r>
      <w:r w:rsidRPr="1709819F" w:rsidR="2A2146E6">
        <w:rPr>
          <w:rFonts w:ascii="Calibri" w:hAnsi="Calibri" w:eastAsia="Times New Roman" w:cs="Calibri"/>
        </w:rPr>
        <w:t xml:space="preserve">and underappreciated </w:t>
      </w:r>
      <w:r w:rsidRPr="1709819F" w:rsidR="6C7B9C38">
        <w:rPr>
          <w:rFonts w:ascii="Calibri" w:hAnsi="Calibri" w:eastAsia="Times New Roman" w:cs="Calibri"/>
        </w:rPr>
        <w:t xml:space="preserve">vector for the spread of unsubstantiated and false claims tied to the election. </w:t>
      </w:r>
      <w:commentRangeStart w:id="206661286"/>
      <w:r w:rsidRPr="1709819F" w:rsidR="43418F3C">
        <w:rPr>
          <w:rFonts w:ascii="Calibri" w:hAnsi="Calibri" w:eastAsia="Times New Roman" w:cs="Calibri"/>
        </w:rPr>
        <w:t xml:space="preserve">With 2020 </w:t>
      </w:r>
      <w:r w:rsidRPr="1709819F" w:rsidR="43418F3C">
        <w:rPr>
          <w:rFonts w:ascii="Calibri" w:hAnsi="Calibri" w:eastAsia="Times New Roman" w:cs="Calibri"/>
        </w:rPr>
        <w:t>election deniers</w:t>
      </w:r>
      <w:r w:rsidRPr="1709819F" w:rsidR="43418F3C">
        <w:rPr>
          <w:rFonts w:ascii="Calibri" w:hAnsi="Calibri" w:eastAsia="Times New Roman" w:cs="Calibri"/>
        </w:rPr>
        <w:t xml:space="preserve"> running for and winning elected office at high rates,</w:t>
      </w:r>
      <w:commentRangeEnd w:id="206661286"/>
      <w:r>
        <w:rPr>
          <w:rStyle w:val="CommentReference"/>
        </w:rPr>
        <w:commentReference w:id="206661286"/>
      </w:r>
      <w:r w:rsidRPr="1709819F" w:rsidR="43418F3C">
        <w:rPr>
          <w:rFonts w:ascii="Calibri" w:hAnsi="Calibri" w:eastAsia="Times New Roman" w:cs="Calibri"/>
        </w:rPr>
        <w:t xml:space="preserve"> </w:t>
      </w:r>
      <w:r w:rsidRPr="1709819F" w:rsidR="43418F3C">
        <w:rPr>
          <w:rFonts w:ascii="Calibri" w:hAnsi="Calibri" w:eastAsia="Times New Roman" w:cs="Calibri"/>
        </w:rPr>
        <w:t xml:space="preserve">the role of new media, including political podcasting,</w:t>
      </w:r>
      <w:r w:rsidRPr="1709819F" w:rsidR="2A2146E6">
        <w:rPr>
          <w:rFonts w:ascii="Calibri" w:hAnsi="Calibri" w:eastAsia="Times New Roman" w:cs="Calibri"/>
        </w:rPr>
        <w:t xml:space="preserve"> </w:t>
      </w:r>
      <w:r w:rsidRPr="1709819F" w:rsidR="0B5C9FA1">
        <w:rPr>
          <w:rFonts w:ascii="Calibri" w:hAnsi="Calibri" w:eastAsia="Times New Roman" w:cs="Calibri"/>
        </w:rPr>
        <w:t xml:space="preserve">in framing the contours of these conversations requires additional research and scrutiny</w:t>
      </w:r>
      <w:r w:rsidRPr="1709819F" w:rsidR="2A2146E6">
        <w:rPr>
          <w:rFonts w:ascii="Calibri" w:hAnsi="Calibri" w:eastAsia="Times New Roman" w:cs="Calibri"/>
        </w:rPr>
        <w:t>.</w:t>
      </w:r>
      <w:r w:rsidRPr="1709819F" w:rsidR="00EE3528">
        <w:rPr>
          <w:rStyle w:val="FootnoteReference"/>
          <w:rFonts w:ascii="Calibri" w:hAnsi="Calibri" w:eastAsia="Times New Roman" w:cs="Calibri"/>
        </w:rPr>
        <w:footnoteReference w:id="63"/>
      </w:r>
    </w:p>
    <w:p w:rsidRPr="00EE3528" w:rsidR="00EE3528" w:rsidP="1709819F" w:rsidRDefault="38244C55" w14:textId="09106437" w14:paraId="73EA48F6">
      <w:pPr>
        <w:pStyle w:val="Normal"/>
        <w:textAlignment w:val="baseline"/>
        <w:rPr>
          <w:rFonts w:ascii="Calibri" w:hAnsi="Calibri" w:eastAsia="Times New Roman" w:cs="Calibri"/>
        </w:rPr>
      </w:pPr>
      <w:r w:rsidRPr="1709819F" w:rsidR="2A2146E6">
        <w:rPr>
          <w:rFonts w:ascii="Calibri" w:hAnsi="Calibri" w:eastAsia="Times New Roman" w:cs="Calibri"/>
        </w:rPr>
        <w:t xml:space="preserve"> </w:t>
      </w:r>
    </w:p>
    <w:p w:rsidRPr="00EE3528" w:rsidR="00EE3528" w:rsidP="1709819F" w:rsidRDefault="3B4E3E15" w14:paraId="205F6F6D" w14:textId="740A0E3C">
      <w:pPr>
        <w:pStyle w:val="Heading2"/>
        <w:rPr>
          <w:rFonts w:ascii="Segoe UI" w:hAnsi="Segoe UI" w:eastAsia="Times New Roman" w:cs="Segoe UI"/>
          <w:sz w:val="18"/>
          <w:szCs w:val="18"/>
        </w:rPr>
      </w:pPr>
      <w:r w:rsidR="418D2DD1">
        <w:rPr/>
        <w:t>The Big Lie in the Mainstream </w:t>
      </w:r>
    </w:p>
    <w:p w:rsidRPr="00EE3528" w:rsidR="00EE3528" w:rsidP="1709819F" w:rsidRDefault="5C6D40DF" w14:paraId="084275ED" w14:textId="16033007">
      <w:pPr>
        <w:textAlignment w:val="baseline"/>
        <w:rPr>
          <w:rFonts w:ascii="Calibri" w:hAnsi="Calibri" w:eastAsia="Times New Roman" w:cs="Calibri"/>
          <w:highlight w:val="yellow"/>
        </w:rPr>
      </w:pPr>
    </w:p>
    <w:p w:rsidRPr="00EE3528" w:rsidR="00EE3528" w:rsidP="1709819F" w:rsidRDefault="49963C9B" w14:paraId="4DBB5104" w14:textId="785099C8">
      <w:pPr>
        <w:textAlignment w:val="baseline"/>
        <w:rPr>
          <w:rFonts w:ascii="Calibri" w:hAnsi="Calibri" w:eastAsia="Times New Roman" w:cs="Calibri"/>
        </w:rPr>
      </w:pPr>
      <w:r w:rsidRPr="1709819F" w:rsidR="197AF789">
        <w:rPr>
          <w:rFonts w:ascii="Calibri" w:hAnsi="Calibri" w:eastAsia="Times New Roman" w:cs="Calibri"/>
        </w:rPr>
        <w:t xml:space="preserve">As </w:t>
      </w:r>
      <w:r w:rsidRPr="1709819F" w:rsidR="3CCF6EA9">
        <w:rPr>
          <w:rFonts w:ascii="Calibri" w:hAnsi="Calibri" w:eastAsia="Times New Roman" w:cs="Calibri"/>
        </w:rPr>
        <w:t xml:space="preserve">Figure </w:t>
      </w:r>
      <w:r w:rsidRPr="1709819F" w:rsidR="5BDFF4DF">
        <w:rPr>
          <w:rFonts w:ascii="Calibri" w:hAnsi="Calibri" w:eastAsia="Times New Roman" w:cs="Calibri"/>
        </w:rPr>
        <w:t xml:space="preserve">10 </w:t>
      </w:r>
      <w:r w:rsidRPr="1709819F" w:rsidR="3CCF6EA9">
        <w:rPr>
          <w:rFonts w:ascii="Calibri" w:hAnsi="Calibri" w:eastAsia="Times New Roman" w:cs="Calibri"/>
        </w:rPr>
        <w:t xml:space="preserve">reveals, there was a massive post-election increase in </w:t>
      </w:r>
      <w:r w:rsidRPr="1709819F" w:rsidR="088FCB38">
        <w:rPr>
          <w:rFonts w:ascii="Calibri" w:hAnsi="Calibri" w:eastAsia="Times New Roman" w:cs="Calibri"/>
        </w:rPr>
        <w:t xml:space="preserve">podcast </w:t>
      </w:r>
      <w:r w:rsidRPr="1709819F" w:rsidR="3CCF6EA9">
        <w:rPr>
          <w:rFonts w:ascii="Calibri" w:hAnsi="Calibri" w:eastAsia="Times New Roman" w:cs="Calibri"/>
        </w:rPr>
        <w:t xml:space="preserve">episodes that endorsed unsubstantiated allegations of voter fraud and related narratives</w:t>
      </w:r>
      <w:r w:rsidRPr="1709819F" w:rsidR="7870C1E4">
        <w:rPr>
          <w:rFonts w:ascii="Calibri" w:hAnsi="Calibri" w:eastAsia="Times New Roman" w:cs="Calibri"/>
        </w:rPr>
        <w:t xml:space="preserve">, with 88%</w:t>
      </w:r>
      <w:r w:rsidRPr="1709819F" w:rsidR="7870C1E4">
        <w:rPr>
          <w:rFonts w:ascii="Calibri" w:hAnsi="Calibri" w:eastAsia="Times New Roman" w:cs="Calibri"/>
        </w:rPr>
        <w:t xml:space="preserve"> of all claims about election fraud </w:t>
      </w:r>
      <w:r w:rsidRPr="1709819F" w:rsidR="7870C1E4">
        <w:rPr>
          <w:rFonts w:ascii="Calibri" w:hAnsi="Calibri" w:eastAsia="Times New Roman" w:cs="Calibri"/>
        </w:rPr>
        <w:t xml:space="preserve">occurring after the </w:t>
      </w:r>
      <w:r w:rsidRPr="1709819F" w:rsidR="01A7317E">
        <w:rPr>
          <w:rFonts w:ascii="Calibri" w:hAnsi="Calibri" w:eastAsia="Times New Roman" w:cs="Calibri"/>
        </w:rPr>
        <w:t xml:space="preserve">2020 e</w:t>
      </w:r>
      <w:r w:rsidRPr="1709819F" w:rsidR="69101A46">
        <w:rPr>
          <w:rFonts w:ascii="Calibri" w:hAnsi="Calibri" w:eastAsia="Times New Roman" w:cs="Calibri"/>
        </w:rPr>
        <w:t xml:space="preserve">lection</w:t>
      </w:r>
      <w:r w:rsidRPr="1709819F" w:rsidR="7870C1E4">
        <w:rPr>
          <w:rFonts w:ascii="Calibri" w:hAnsi="Calibri" w:eastAsia="Times New Roman" w:cs="Calibri"/>
        </w:rPr>
        <w:t xml:space="preserve">. </w:t>
      </w:r>
      <w:r w:rsidRPr="1709819F" w:rsidR="3CCF6EA9">
        <w:rPr>
          <w:rFonts w:ascii="Calibri" w:hAnsi="Calibri" w:eastAsia="Times New Roman" w:cs="Calibri"/>
        </w:rPr>
        <w:t xml:space="preserve">Although </w:t>
      </w:r>
      <w:r w:rsidRPr="1709819F" w:rsidR="130EC25B">
        <w:rPr>
          <w:rFonts w:ascii="Calibri" w:hAnsi="Calibri" w:eastAsia="Times New Roman" w:cs="Calibri"/>
        </w:rPr>
        <w:t xml:space="preserve">podcast</w:t>
      </w:r>
      <w:r w:rsidRPr="1709819F" w:rsidR="3CCF6EA9">
        <w:rPr>
          <w:rFonts w:ascii="Calibri" w:hAnsi="Calibri" w:eastAsia="Times New Roman" w:cs="Calibri"/>
        </w:rPr>
        <w:t xml:space="preserve">ers </w:t>
      </w:r>
      <w:r w:rsidRPr="1709819F" w:rsidR="0D3CECF2">
        <w:rPr>
          <w:rFonts w:ascii="Calibri" w:hAnsi="Calibri" w:eastAsia="Times New Roman" w:cs="Calibri"/>
        </w:rPr>
        <w:t xml:space="preserve">occasionally </w:t>
      </w:r>
      <w:r w:rsidRPr="1709819F" w:rsidR="052154D7">
        <w:rPr>
          <w:rFonts w:ascii="Calibri" w:hAnsi="Calibri" w:eastAsia="Times New Roman" w:cs="Calibri"/>
        </w:rPr>
        <w:t xml:space="preserve">ra</w:t>
      </w:r>
      <w:r w:rsidRPr="1709819F" w:rsidR="3CCF6EA9">
        <w:rPr>
          <w:rFonts w:ascii="Calibri" w:hAnsi="Calibri" w:eastAsia="Times New Roman" w:cs="Calibri"/>
        </w:rPr>
        <w:t xml:space="preserve">ised </w:t>
      </w:r>
      <w:r w:rsidRPr="1709819F" w:rsidR="3CCF6EA9">
        <w:rPr>
          <w:rFonts w:ascii="Calibri" w:hAnsi="Calibri" w:eastAsia="Times New Roman" w:cs="Calibri"/>
        </w:rPr>
        <w:t xml:space="preserve">concerns about electoral integrity prior to </w:t>
      </w:r>
      <w:r w:rsidRPr="1709819F" w:rsidR="3B2DA029">
        <w:rPr>
          <w:rFonts w:ascii="Calibri" w:hAnsi="Calibri" w:eastAsia="Times New Roman" w:cs="Calibri"/>
        </w:rPr>
        <w:t xml:space="preserve">the election</w:t>
      </w:r>
      <w:r w:rsidRPr="1709819F" w:rsidR="3CCF6EA9">
        <w:rPr>
          <w:rFonts w:ascii="Calibri" w:hAnsi="Calibri" w:eastAsia="Times New Roman" w:cs="Calibri"/>
        </w:rPr>
        <w:t xml:space="preserve">, the percentage of all episodes that </w:t>
      </w:r>
      <w:r w:rsidRPr="1709819F" w:rsidR="3E0A9F51">
        <w:rPr>
          <w:rFonts w:ascii="Calibri" w:hAnsi="Calibri" w:eastAsia="Times New Roman" w:cs="Calibri"/>
        </w:rPr>
        <w:t xml:space="preserve">shared unsubstantiated or false claims about election fraud</w:t>
      </w:r>
      <w:r w:rsidRPr="1709819F" w:rsidR="3CCF6EA9">
        <w:rPr>
          <w:rFonts w:ascii="Calibri" w:hAnsi="Calibri" w:eastAsia="Times New Roman" w:cs="Calibri"/>
        </w:rPr>
        <w:t xml:space="preserve"> remained low in the pre-election period. </w:t>
      </w:r>
      <w:r w:rsidRPr="1709819F" w:rsidR="2B3B751A">
        <w:rPr>
          <w:rFonts w:ascii="Calibri" w:hAnsi="Calibri" w:eastAsia="Times New Roman" w:cs="Calibri"/>
        </w:rPr>
        <w:t xml:space="preserve">After the </w:t>
      </w:r>
      <w:r w:rsidRPr="1709819F" w:rsidR="259381C7">
        <w:rPr>
          <w:rFonts w:ascii="Calibri" w:hAnsi="Calibri" w:eastAsia="Times New Roman" w:cs="Calibri"/>
        </w:rPr>
        <w:t xml:space="preserve">election</w:t>
      </w:r>
      <w:r w:rsidRPr="1709819F" w:rsidR="2B3B751A">
        <w:rPr>
          <w:rFonts w:ascii="Calibri" w:hAnsi="Calibri" w:eastAsia="Times New Roman" w:cs="Calibri"/>
        </w:rPr>
        <w:t xml:space="preserve">,</w:t>
      </w:r>
      <w:r w:rsidRPr="1709819F" w:rsidR="3CCF6EA9">
        <w:rPr>
          <w:rFonts w:ascii="Calibri" w:hAnsi="Calibri" w:eastAsia="Times New Roman" w:cs="Calibri"/>
        </w:rPr>
        <w:t xml:space="preserve"> the number </w:t>
      </w:r>
      <w:r w:rsidRPr="1709819F" w:rsidR="3CBF3E59">
        <w:rPr>
          <w:rFonts w:ascii="Calibri" w:hAnsi="Calibri" w:eastAsia="Times New Roman" w:cs="Calibri"/>
        </w:rPr>
        <w:t xml:space="preserve">of claims </w:t>
      </w:r>
      <w:r w:rsidRPr="1709819F" w:rsidR="67D701AC">
        <w:rPr>
          <w:rFonts w:ascii="Calibri" w:hAnsi="Calibri" w:eastAsia="Times New Roman" w:cs="Calibri"/>
        </w:rPr>
        <w:t xml:space="preserve">spiked </w:t>
      </w:r>
      <w:r w:rsidRPr="1709819F" w:rsidR="3CCF6EA9">
        <w:rPr>
          <w:rFonts w:ascii="Calibri" w:hAnsi="Calibri" w:eastAsia="Times New Roman" w:cs="Calibri"/>
        </w:rPr>
        <w:t xml:space="preserve">dramatically, with </w:t>
      </w:r>
      <w:r w:rsidRPr="1709819F" w:rsidR="59931444">
        <w:rPr>
          <w:rFonts w:ascii="Calibri" w:hAnsi="Calibri" w:eastAsia="Times New Roman" w:cs="Calibri"/>
        </w:rPr>
        <w:t xml:space="preserve">nearly 30</w:t>
      </w:r>
      <w:r w:rsidRPr="1709819F" w:rsidR="3CCF6EA9">
        <w:rPr>
          <w:rFonts w:ascii="Calibri" w:hAnsi="Calibri" w:eastAsia="Times New Roman" w:cs="Calibri"/>
        </w:rPr>
        <w:t xml:space="preserve">% of</w:t>
      </w:r>
      <w:r w:rsidRPr="1709819F" w:rsidR="039BF63D">
        <w:rPr>
          <w:rFonts w:ascii="Calibri" w:hAnsi="Calibri" w:eastAsia="Times New Roman" w:cs="Calibri"/>
        </w:rPr>
        <w:t xml:space="preserve"> all</w:t>
      </w:r>
      <w:r w:rsidRPr="1709819F" w:rsidR="3CCF6EA9">
        <w:rPr>
          <w:rFonts w:ascii="Calibri" w:hAnsi="Calibri" w:eastAsia="Times New Roman" w:cs="Calibri"/>
        </w:rPr>
        <w:t xml:space="preserve"> episodes in </w:t>
      </w:r>
      <w:r w:rsidRPr="1709819F" w:rsidR="3538AA3D">
        <w:rPr>
          <w:rFonts w:ascii="Calibri" w:hAnsi="Calibri" w:eastAsia="Times New Roman" w:cs="Calibri"/>
        </w:rPr>
        <w:t xml:space="preserve">the</w:t>
      </w:r>
      <w:r w:rsidRPr="1709819F" w:rsidR="3CCF6EA9">
        <w:rPr>
          <w:rFonts w:ascii="Calibri" w:hAnsi="Calibri" w:eastAsia="Times New Roman" w:cs="Calibri"/>
        </w:rPr>
        <w:t xml:space="preserve"> sample endorsing false or misleading claims. </w:t>
      </w:r>
      <w:r w:rsidRPr="1709819F" w:rsidR="575A591B">
        <w:rPr>
          <w:rFonts w:ascii="Calibri" w:hAnsi="Calibri" w:eastAsia="Times New Roman" w:cs="Calibri"/>
        </w:rPr>
        <w:t xml:space="preserve">In some weeks, </w:t>
      </w:r>
      <w:r w:rsidRPr="1709819F" w:rsidR="1AEEDB6C">
        <w:rPr>
          <w:rFonts w:ascii="Calibri" w:hAnsi="Calibri" w:eastAsia="Times New Roman" w:cs="Calibri"/>
        </w:rPr>
        <w:t xml:space="preserve">podcasters</w:t>
      </w:r>
      <w:r w:rsidRPr="1709819F" w:rsidR="0C512284">
        <w:rPr>
          <w:rFonts w:ascii="Calibri" w:hAnsi="Calibri" w:eastAsia="Times New Roman" w:cs="Calibri"/>
        </w:rPr>
        <w:t xml:space="preserve"> shared nearly 10 claims per day, or around 70 per week.</w:t>
      </w:r>
      <w:r w:rsidRPr="1709819F" w:rsidR="31314DF5">
        <w:rPr>
          <w:rFonts w:ascii="Calibri" w:hAnsi="Calibri" w:eastAsia="Times New Roman" w:cs="Calibri"/>
        </w:rPr>
        <w:t xml:space="preserve"> </w:t>
      </w:r>
      <w:r w:rsidRPr="1709819F" w:rsidR="246CF906">
        <w:rPr>
          <w:rFonts w:ascii="Calibri" w:hAnsi="Calibri" w:eastAsia="Times New Roman" w:cs="Calibri"/>
        </w:rPr>
        <w:t xml:space="preserve">A</w:t>
      </w:r>
      <w:r w:rsidRPr="1709819F" w:rsidR="31314DF5">
        <w:rPr>
          <w:rFonts w:ascii="Calibri" w:hAnsi="Calibri" w:eastAsia="Times New Roman" w:cs="Calibri"/>
        </w:rPr>
        <w:t xml:space="preserve">mongst shows in Apple’s Top 100 during this period, claims of election fraud featured in over </w:t>
      </w:r>
      <w:r w:rsidRPr="1709819F" w:rsidR="15C74DFB">
        <w:rPr>
          <w:rFonts w:ascii="Calibri" w:hAnsi="Calibri" w:eastAsia="Times New Roman" w:cs="Calibri"/>
        </w:rPr>
        <w:t xml:space="preserve">5</w:t>
      </w:r>
      <w:r w:rsidRPr="1709819F" w:rsidR="31314DF5">
        <w:rPr>
          <w:rFonts w:ascii="Calibri" w:hAnsi="Calibri" w:eastAsia="Times New Roman" w:cs="Calibri"/>
        </w:rPr>
        <w:t xml:space="preserve">0% of all episodes.</w:t>
      </w:r>
    </w:p>
    <w:p w:rsidRPr="00EE3528" w:rsidR="00EE3528" w:rsidP="1709819F" w:rsidRDefault="49963C9B" w14:paraId="5F679260" w14:textId="0B80FAFF">
      <w:pPr>
        <w:textAlignment w:val="baseline"/>
        <w:rPr>
          <w:rFonts w:ascii="Calibri" w:hAnsi="Calibri" w:eastAsia="Times New Roman" w:cs="Calibri"/>
          <w:highlight w:val="yellow"/>
        </w:rPr>
      </w:pPr>
    </w:p>
    <w:p w:rsidRPr="00EE3528" w:rsidR="00EE3528" w:rsidP="1709819F" w:rsidRDefault="49963C9B" w14:textId="49B3E837" w14:paraId="403EC676">
      <w:pPr>
        <w:pStyle w:val="Normal"/>
        <w:textAlignment w:val="baseline"/>
        <w:rPr>
          <w:rFonts w:ascii="Calibri" w:hAnsi="Calibri" w:eastAsia="Times New Roman" w:cs="Calibri"/>
        </w:rPr>
      </w:pPr>
      <w:r w:rsidRPr="1709819F" w:rsidR="29C79E06">
        <w:rPr>
          <w:rFonts w:ascii="Calibri" w:hAnsi="Calibri" w:eastAsia="Times New Roman" w:cs="Calibri"/>
          <w:b w:val="1"/>
          <w:bCs w:val="1"/>
        </w:rPr>
        <w:t xml:space="preserve">FIGURE 10</w:t>
      </w:r>
    </w:p>
    <w:p w:rsidRPr="00EE3528" w:rsidR="00EE3528" w:rsidP="1709819F" w:rsidRDefault="49963C9B" w14:paraId="5F00B5E9" w14:textId="6292444A">
      <w:pPr>
        <w:jc w:val="center"/>
        <w:textAlignment w:val="baseline"/>
      </w:pPr>
      <w:r w:rsidR="34F01CA5">
        <w:drawing>
          <wp:inline wp14:editId="7D984053" wp14:anchorId="42BA56CC">
            <wp:extent cx="4572000" cy="4572000"/>
            <wp:effectExtent l="0" t="0" r="0" b="0"/>
            <wp:docPr id="1495571274" name="" title=""/>
            <wp:cNvGraphicFramePr>
              <a:graphicFrameLocks noChangeAspect="1"/>
            </wp:cNvGraphicFramePr>
            <a:graphic>
              <a:graphicData uri="http://schemas.openxmlformats.org/drawingml/2006/picture">
                <pic:pic>
                  <pic:nvPicPr>
                    <pic:cNvPr id="0" name=""/>
                    <pic:cNvPicPr/>
                  </pic:nvPicPr>
                  <pic:blipFill>
                    <a:blip r:embed="Rda1f2abd34bd480b">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Pr="00EE3528" w:rsidR="00EE3528" w:rsidP="1709819F" w:rsidRDefault="49963C9B" w14:paraId="6C77FAEF" w14:textId="03BCACE6">
      <w:pPr>
        <w:pStyle w:val="Normal"/>
        <w:jc w:val="center"/>
        <w:textAlignment w:val="baseline"/>
        <w:rPr>
          <w:rFonts w:ascii="Calibri" w:hAnsi="Calibri" w:eastAsia="Times New Roman" w:cs="Calibri"/>
        </w:rPr>
      </w:pPr>
    </w:p>
    <w:p w:rsidRPr="00EE3528" w:rsidR="00EE3528" w:rsidP="1709819F" w:rsidRDefault="49963C9B" w14:paraId="4CEC3FCF" w14:textId="5E6ED4E2">
      <w:pPr>
        <w:textAlignment w:val="baseline"/>
        <w:rPr>
          <w:rFonts w:ascii="Segoe UI" w:hAnsi="Segoe UI" w:eastAsia="Times New Roman" w:cs="Segoe UI"/>
          <w:sz w:val="18"/>
          <w:szCs w:val="18"/>
          <w:highlight w:val="yellow"/>
        </w:rPr>
      </w:pPr>
      <w:r w:rsidRPr="1709819F" w:rsidR="3B6C243E">
        <w:rPr>
          <w:rFonts w:ascii="Calibri" w:hAnsi="Calibri" w:eastAsia="Times New Roman" w:cs="Calibri"/>
        </w:rPr>
        <w:t xml:space="preserve">What is particularly striking is that the post-election </w:t>
      </w:r>
      <w:r w:rsidRPr="1709819F" w:rsidR="3B6C243E">
        <w:rPr>
          <w:rFonts w:ascii="Calibri" w:hAnsi="Calibri" w:eastAsia="Times New Roman" w:cs="Calibri"/>
        </w:rPr>
        <w:t>spik</w:t>
      </w:r>
      <w:r w:rsidRPr="1709819F" w:rsidR="3B6C243E">
        <w:rPr>
          <w:rFonts w:ascii="Calibri" w:hAnsi="Calibri" w:eastAsia="Times New Roman" w:cs="Calibri"/>
        </w:rPr>
        <w:t>e</w:t>
      </w:r>
      <w:r w:rsidRPr="1709819F" w:rsidR="3B6C243E">
        <w:rPr>
          <w:rFonts w:ascii="Calibri" w:hAnsi="Calibri" w:eastAsia="Times New Roman" w:cs="Calibri"/>
        </w:rPr>
        <w:t xml:space="preserve"> in misleading electoral claims also proved to be remarkably durable. </w:t>
      </w:r>
      <w:r w:rsidRPr="1709819F" w:rsidR="74CCAFCD">
        <w:rPr>
          <w:rFonts w:ascii="Calibri" w:hAnsi="Calibri" w:eastAsia="Times New Roman" w:cs="Calibri"/>
        </w:rPr>
        <w:t>After the Electoral College’s “safe harbor” deadline on Dec. 8—when states are supposed to resolve election-related disputes—and countless failed court cases, including a case rejected by the Supreme Court on Dec. 11, we might expect a dramatic decline in fraud-related claims across the podcasting ecosystem</w:t>
      </w:r>
      <w:r w:rsidRPr="1709819F" w:rsidR="45197EAD">
        <w:rPr>
          <w:rFonts w:ascii="Calibri" w:hAnsi="Calibri" w:eastAsia="Times New Roman" w:cs="Calibri"/>
        </w:rPr>
        <w:t>.</w:t>
      </w:r>
      <w:r w:rsidRPr="1709819F">
        <w:rPr>
          <w:rStyle w:val="FootnoteReference"/>
          <w:rFonts w:ascii="Calibri" w:hAnsi="Calibri" w:eastAsia="Times New Roman" w:cs="Calibri"/>
        </w:rPr>
        <w:footnoteReference w:id="17354"/>
      </w:r>
      <w:r w:rsidRPr="1709819F" w:rsidR="45197EAD">
        <w:rPr>
          <w:rFonts w:ascii="Calibri" w:hAnsi="Calibri" w:eastAsia="Times New Roman" w:cs="Calibri"/>
        </w:rPr>
        <w:t xml:space="preserve"> Although </w:t>
      </w:r>
      <w:r w:rsidRPr="1709819F" w:rsidR="01BDC176">
        <w:rPr>
          <w:rFonts w:ascii="Calibri" w:hAnsi="Calibri" w:eastAsia="Times New Roman" w:cs="Calibri"/>
        </w:rPr>
        <w:t xml:space="preserve">the </w:t>
      </w:r>
      <w:r w:rsidRPr="1709819F" w:rsidR="45197EAD">
        <w:rPr>
          <w:rFonts w:ascii="Calibri" w:hAnsi="Calibri" w:eastAsia="Times New Roman" w:cs="Calibri"/>
        </w:rPr>
        <w:t>data registers a modest decline</w:t>
      </w:r>
      <w:r w:rsidRPr="1709819F" w:rsidR="6077E42B">
        <w:rPr>
          <w:rFonts w:ascii="Calibri" w:hAnsi="Calibri" w:eastAsia="Times New Roman" w:cs="Calibri"/>
        </w:rPr>
        <w:t xml:space="preserve"> around the holidays</w:t>
      </w:r>
      <w:r w:rsidRPr="1709819F" w:rsidR="45197EAD">
        <w:rPr>
          <w:rFonts w:ascii="Calibri" w:hAnsi="Calibri" w:eastAsia="Times New Roman" w:cs="Calibri"/>
        </w:rPr>
        <w:t>,</w:t>
      </w:r>
      <w:r w:rsidRPr="1709819F" w:rsidR="45197EAD">
        <w:rPr>
          <w:rFonts w:ascii="Calibri" w:hAnsi="Calibri" w:eastAsia="Times New Roman" w:cs="Calibri"/>
        </w:rPr>
        <w:t xml:space="preserve"> </w:t>
      </w:r>
      <w:r w:rsidRPr="1709819F" w:rsidR="705B725C">
        <w:rPr>
          <w:rFonts w:ascii="Calibri" w:hAnsi="Calibri" w:eastAsia="Times New Roman" w:cs="Calibri"/>
        </w:rPr>
        <w:t>i</w:t>
      </w:r>
      <w:r w:rsidRPr="1709819F" w:rsidR="3B6C243E">
        <w:rPr>
          <w:rFonts w:ascii="Calibri" w:hAnsi="Calibri" w:eastAsia="Times New Roman" w:cs="Calibri"/>
        </w:rPr>
        <w:t>n the week</w:t>
      </w:r>
      <w:r w:rsidRPr="1709819F" w:rsidR="6F83E7C4">
        <w:rPr>
          <w:rFonts w:ascii="Calibri" w:hAnsi="Calibri" w:eastAsia="Times New Roman" w:cs="Calibri"/>
        </w:rPr>
        <w:t>s</w:t>
      </w:r>
      <w:r w:rsidRPr="1709819F" w:rsidR="3B6C243E">
        <w:rPr>
          <w:rFonts w:ascii="Calibri" w:hAnsi="Calibri" w:eastAsia="Times New Roman" w:cs="Calibri"/>
        </w:rPr>
        <w:t xml:space="preserve"> prior to the Capitol assault, nearly 30% of popular political podcasts</w:t>
      </w:r>
      <w:r w:rsidRPr="1709819F" w:rsidR="1CD108CD">
        <w:rPr>
          <w:rFonts w:ascii="Calibri" w:hAnsi="Calibri" w:eastAsia="Times New Roman" w:cs="Calibri"/>
        </w:rPr>
        <w:t xml:space="preserve"> episodes--or around </w:t>
      </w:r>
      <w:r w:rsidRPr="1709819F" w:rsidR="06A9DDDE">
        <w:rPr>
          <w:rFonts w:ascii="Calibri" w:hAnsi="Calibri" w:eastAsia="Times New Roman" w:cs="Calibri"/>
        </w:rPr>
        <w:t>8</w:t>
      </w:r>
      <w:r w:rsidRPr="1709819F" w:rsidR="28AB4FC0">
        <w:rPr>
          <w:rFonts w:ascii="Calibri" w:hAnsi="Calibri" w:eastAsia="Times New Roman" w:cs="Calibri"/>
        </w:rPr>
        <w:t xml:space="preserve"> </w:t>
      </w:r>
      <w:r w:rsidRPr="1709819F" w:rsidR="1CD108CD">
        <w:rPr>
          <w:rFonts w:ascii="Calibri" w:hAnsi="Calibri" w:eastAsia="Times New Roman" w:cs="Calibri"/>
        </w:rPr>
        <w:t>episodes per day--</w:t>
      </w:r>
      <w:r w:rsidRPr="1709819F" w:rsidR="3B6C243E">
        <w:rPr>
          <w:rFonts w:ascii="Calibri" w:hAnsi="Calibri" w:eastAsia="Times New Roman" w:cs="Calibri"/>
        </w:rPr>
        <w:t>endorsed election fraud narratives</w:t>
      </w:r>
      <w:r w:rsidRPr="1709819F" w:rsidR="04B661EC">
        <w:rPr>
          <w:rFonts w:ascii="Calibri" w:hAnsi="Calibri" w:eastAsia="Times New Roman" w:cs="Calibri"/>
        </w:rPr>
        <w:t xml:space="preserve">, despite </w:t>
      </w:r>
      <w:r w:rsidRPr="1709819F" w:rsidR="4540E414">
        <w:rPr>
          <w:rFonts w:ascii="Calibri" w:hAnsi="Calibri" w:eastAsia="Times New Roman" w:cs="Calibri"/>
        </w:rPr>
        <w:t xml:space="preserve">substantial </w:t>
      </w:r>
      <w:r w:rsidRPr="1709819F" w:rsidR="04B661EC">
        <w:rPr>
          <w:rFonts w:ascii="Calibri" w:hAnsi="Calibri" w:eastAsia="Times New Roman" w:cs="Calibri"/>
        </w:rPr>
        <w:t>legal defeats</w:t>
      </w:r>
      <w:r w:rsidRPr="1709819F" w:rsidR="3B6C243E">
        <w:rPr>
          <w:rFonts w:ascii="Calibri" w:hAnsi="Calibri" w:eastAsia="Times New Roman" w:cs="Calibri"/>
        </w:rPr>
        <w:t xml:space="preserve">. </w:t>
      </w:r>
    </w:p>
    <w:p w:rsidRPr="00EE3528" w:rsidR="00EE3528" w:rsidP="1709819F" w:rsidRDefault="49963C9B" w14:paraId="654507D8" w14:textId="2C6EE743">
      <w:pPr>
        <w:pStyle w:val="Normal"/>
        <w:textAlignment w:val="baseline"/>
        <w:rPr>
          <w:rFonts w:ascii="Calibri" w:hAnsi="Calibri" w:eastAsia="Times New Roman" w:cs="Calibri"/>
          <w:highlight w:val="yellow"/>
        </w:rPr>
      </w:pPr>
    </w:p>
    <w:p w:rsidRPr="00EE3528" w:rsidR="00EE3528" w:rsidP="1709819F" w:rsidRDefault="49963C9B" w14:paraId="78367EB0" w14:textId="73C2519C">
      <w:pPr>
        <w:pStyle w:val="Normal"/>
        <w:bidi w:val="0"/>
        <w:spacing w:before="0" w:beforeAutospacing="off" w:after="0" w:afterAutospacing="off" w:line="259" w:lineRule="auto"/>
        <w:ind w:left="0" w:right="0"/>
        <w:jc w:val="left"/>
        <w:rPr>
          <w:rFonts w:ascii="Calibri" w:hAnsi="Calibri" w:eastAsia="Times New Roman" w:cs="Calibri"/>
        </w:rPr>
      </w:pPr>
      <w:r w:rsidRPr="1709819F" w:rsidR="412BDE18">
        <w:rPr>
          <w:rFonts w:ascii="Calibri" w:hAnsi="Calibri" w:eastAsia="Times New Roman" w:cs="Calibri"/>
        </w:rPr>
        <w:t>The continued spread of election fraud narratives across political podcasting during this period was important for breathing life into these claims</w:t>
      </w:r>
      <w:r w:rsidRPr="1709819F" w:rsidR="5EE8B040">
        <w:rPr>
          <w:rFonts w:ascii="Calibri" w:hAnsi="Calibri" w:eastAsia="Times New Roman" w:cs="Calibri"/>
        </w:rPr>
        <w:t xml:space="preserve">, particularly as social media platforms and mainstream media outlets </w:t>
      </w:r>
      <w:r w:rsidRPr="1709819F" w:rsidR="257E2220">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took action to </w:t>
      </w:r>
      <w:r w:rsidRPr="1709819F" w:rsidR="403353A2">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s</w:t>
      </w:r>
      <w:r w:rsidRPr="1709819F" w:rsidR="015CFCCC">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tem their reach</w:t>
      </w:r>
      <w:r w:rsidRPr="1709819F" w:rsidR="257E2220">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For example, </w:t>
      </w:r>
      <w:r w:rsidRPr="1709819F" w:rsidR="697A6C52">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after the safe harbor deadline passed, </w:t>
      </w:r>
      <w:r w:rsidRPr="1709819F" w:rsidR="257E2220">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YouTube</w:t>
      </w:r>
      <w:r w:rsidRPr="1709819F" w:rsidR="257E2220">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w:t>
      </w:r>
      <w:r w:rsidRPr="1709819F" w:rsidR="29115AE6">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launched an effort to remove content that alleged</w:t>
      </w:r>
      <w:r w:rsidRPr="1709819F" w:rsidR="257E2220">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“widespread fraud or errors </w:t>
      </w:r>
      <w:r w:rsidRPr="1709819F" w:rsidR="257E2220">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changed the</w:t>
      </w:r>
      <w:r w:rsidRPr="1709819F" w:rsidR="5199E9C7">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w:t>
      </w:r>
      <w:r w:rsidRPr="1709819F" w:rsidR="5199E9C7">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outcome of the 2020 U.S. Presidential election</w:t>
      </w:r>
      <w:r w:rsidRPr="1709819F" w:rsidR="2A6BEDFE">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w:t>
      </w:r>
      <w:r w:rsidRPr="1709819F" w:rsidR="257E2220">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w:t>
      </w:r>
      <w:r w:rsidRPr="1709819F" w:rsidR="72F07454">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w:t>
      </w:r>
      <w:r w:rsidRPr="1709819F" w:rsidR="72F07454">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a</w:t>
      </w:r>
      <w:r w:rsidRPr="1709819F" w:rsidR="72F07454">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n</w:t>
      </w:r>
      <w:r w:rsidRPr="1709819F" w:rsidR="72F07454">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d</w:t>
      </w:r>
      <w:r w:rsidRPr="1709819F" w:rsidR="72F07454">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w:t>
      </w:r>
      <w:r w:rsidRPr="1709819F" w:rsidR="4CA34FF3">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continued its practice of linking users </w:t>
      </w:r>
      <w:r w:rsidRPr="1709819F" w:rsidR="3158F0BA">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searching for election-related information </w:t>
      </w:r>
      <w:r w:rsidRPr="1709819F" w:rsidR="4CA34FF3">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to third-party fact checkers and authoritative content.</w:t>
      </w:r>
      <w:r w:rsidRPr="1709819F">
        <w:rPr>
          <w:rStyle w:val="FootnoteReference"/>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footnoteReference w:id="28047"/>
      </w:r>
      <w:r w:rsidRPr="1709819F" w:rsidR="257E2220">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w:t>
      </w:r>
      <w:r w:rsidRPr="1709819F" w:rsidR="1318FD3F">
        <w:rPr>
          <w:rFonts w:ascii="Calibri" w:hAnsi="Calibri" w:eastAsia="Times New Roman" w:cs="Calibri"/>
        </w:rPr>
        <w:t xml:space="preserve">Facebook took preemptive action to stem the reach of political content prior to the election, putting into place what they called </w:t>
      </w:r>
      <w:r w:rsidRPr="1709819F" w:rsidR="064BD077">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w:t>
      </w:r>
      <w:r w:rsidRPr="1709819F" w:rsidR="1318FD3F">
        <w:rPr>
          <w:rFonts w:ascii="Calibri" w:hAnsi="Calibri" w:eastAsia="Times New Roman" w:cs="Calibri"/>
        </w:rPr>
        <w:t xml:space="preserve">break the glass” measures that restricted the viral spread of </w:t>
      </w:r>
      <w:r w:rsidRPr="1709819F" w:rsidR="18FB6181">
        <w:rPr>
          <w:rFonts w:ascii="Calibri" w:hAnsi="Calibri" w:eastAsia="Times New Roman" w:cs="Calibri"/>
        </w:rPr>
        <w:t>political groups where election falsehoods tended to thrive</w:t>
      </w:r>
      <w:r w:rsidRPr="1709819F" w:rsidR="1318FD3F">
        <w:rPr>
          <w:rFonts w:ascii="Calibri" w:hAnsi="Calibri" w:eastAsia="Times New Roman" w:cs="Calibri"/>
        </w:rPr>
        <w:t>.</w:t>
      </w:r>
      <w:r w:rsidRPr="1709819F">
        <w:rPr>
          <w:rStyle w:val="FootnoteReference"/>
          <w:rFonts w:ascii="Calibri" w:hAnsi="Calibri" w:eastAsia="Times New Roman" w:cs="Calibri"/>
        </w:rPr>
        <w:footnoteReference w:id="25156"/>
      </w:r>
      <w:r w:rsidRPr="1709819F" w:rsidR="7B8A2C7A">
        <w:rPr>
          <w:rFonts w:ascii="Calibri" w:hAnsi="Calibri" w:eastAsia="Times New Roman" w:cs="Calibri"/>
        </w:rPr>
        <w:t xml:space="preserve"> </w:t>
      </w:r>
      <w:r w:rsidRPr="1709819F" w:rsidR="0C0FFDB1">
        <w:rPr>
          <w:rFonts w:ascii="Calibri" w:hAnsi="Calibri" w:eastAsia="Times New Roman" w:cs="Calibri"/>
        </w:rPr>
        <w:t>In the aftermath of the election, Facebook banned a viral</w:t>
      </w:r>
      <w:r w:rsidRPr="1709819F" w:rsidR="7B8A2C7A">
        <w:rPr>
          <w:rFonts w:ascii="Calibri" w:hAnsi="Calibri" w:eastAsia="Times New Roman" w:cs="Calibri"/>
        </w:rPr>
        <w:t xml:space="preserve"> </w:t>
      </w:r>
      <w:r w:rsidRPr="1709819F" w:rsidR="5286F217">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w:t>
      </w:r>
      <w:r w:rsidRPr="1709819F" w:rsidR="5286F217">
        <w:rPr>
          <w:rFonts w:ascii="Calibri" w:hAnsi="Calibri" w:eastAsia="Times New Roman" w:cs="Calibri"/>
        </w:rPr>
        <w:t>Stop the Steal” campaign group</w:t>
      </w:r>
      <w:r w:rsidRPr="1709819F" w:rsidR="7B8A2C7A">
        <w:rPr>
          <w:rFonts w:ascii="Calibri" w:hAnsi="Calibri" w:eastAsia="Times New Roman" w:cs="Calibri"/>
        </w:rPr>
        <w:t>,</w:t>
      </w:r>
      <w:r w:rsidRPr="1709819F" w:rsidR="64B250FF">
        <w:rPr>
          <w:rFonts w:ascii="Calibri" w:hAnsi="Calibri" w:eastAsia="Times New Roman" w:cs="Calibri"/>
        </w:rPr>
        <w:t xml:space="preserve"> though </w:t>
      </w:r>
      <w:r w:rsidRPr="1709819F" w:rsidR="64B250FF">
        <w:rPr>
          <w:rFonts w:ascii="Calibri" w:hAnsi="Calibri" w:eastAsia="Times New Roman" w:cs="Calibri"/>
        </w:rPr>
        <w:t xml:space="preserve">some </w:t>
      </w:r>
      <w:r w:rsidRPr="1709819F" w:rsidR="30C75B2B">
        <w:rPr>
          <w:rFonts w:ascii="Calibri" w:hAnsi="Calibri" w:eastAsia="Times New Roman" w:cs="Calibri"/>
        </w:rPr>
        <w:t xml:space="preserve">employees and onlookers </w:t>
      </w:r>
      <w:r w:rsidRPr="1709819F" w:rsidR="64B250FF">
        <w:rPr>
          <w:rFonts w:ascii="Calibri" w:hAnsi="Calibri" w:eastAsia="Times New Roman" w:cs="Calibri"/>
        </w:rPr>
        <w:t>criticized these measures as too lax and temporary</w:t>
      </w:r>
      <w:r w:rsidRPr="1709819F" w:rsidR="72643F79">
        <w:rPr>
          <w:rFonts w:ascii="Calibri" w:hAnsi="Calibri" w:eastAsia="Times New Roman" w:cs="Calibri"/>
        </w:rPr>
        <w:t>.</w:t>
      </w:r>
      <w:r w:rsidRPr="1709819F">
        <w:rPr>
          <w:rStyle w:val="FootnoteReference"/>
          <w:rFonts w:ascii="Calibri" w:hAnsi="Calibri" w:eastAsia="Times New Roman" w:cs="Calibri"/>
        </w:rPr>
        <w:footnoteReference w:id="5855"/>
      </w:r>
      <w:r w:rsidRPr="1709819F" w:rsidR="72643F79">
        <w:rPr>
          <w:rFonts w:ascii="Calibri" w:hAnsi="Calibri" w:eastAsia="Times New Roman" w:cs="Calibri"/>
        </w:rPr>
        <w:t xml:space="preserve"> Twitter also </w:t>
      </w:r>
      <w:r w:rsidRPr="1709819F" w:rsidR="40AB8885">
        <w:rPr>
          <w:rFonts w:ascii="Calibri" w:hAnsi="Calibri" w:eastAsia="Times New Roman" w:cs="Calibri"/>
        </w:rPr>
        <w:t>took action by flagging</w:t>
      </w:r>
      <w:r w:rsidRPr="1709819F" w:rsidR="08933D6A">
        <w:rPr>
          <w:rFonts w:ascii="Calibri" w:hAnsi="Calibri" w:eastAsia="Times New Roman" w:cs="Calibri"/>
        </w:rPr>
        <w:t xml:space="preserve"> posts </w:t>
      </w:r>
      <w:r w:rsidRPr="1709819F" w:rsidR="685B8168">
        <w:rPr>
          <w:rFonts w:ascii="Calibri" w:hAnsi="Calibri" w:eastAsia="Times New Roman" w:cs="Calibri"/>
        </w:rPr>
        <w:t xml:space="preserve">from </w:t>
      </w:r>
      <w:r w:rsidRPr="1709819F" w:rsidR="08933D6A">
        <w:rPr>
          <w:rFonts w:ascii="Calibri" w:hAnsi="Calibri" w:eastAsia="Times New Roman" w:cs="Calibri"/>
        </w:rPr>
        <w:t xml:space="preserve">President Trump and others </w:t>
      </w:r>
      <w:r w:rsidRPr="1709819F" w:rsidR="038D0E65">
        <w:rPr>
          <w:rFonts w:ascii="Calibri" w:hAnsi="Calibri" w:eastAsia="Times New Roman" w:cs="Calibri"/>
        </w:rPr>
        <w:t xml:space="preserve">who </w:t>
      </w:r>
      <w:r w:rsidRPr="1709819F" w:rsidR="1066D591">
        <w:rPr>
          <w:rFonts w:ascii="Calibri" w:hAnsi="Calibri" w:eastAsia="Times New Roman" w:cs="Calibri"/>
        </w:rPr>
        <w:t>violat</w:t>
      </w:r>
      <w:r w:rsidRPr="1709819F" w:rsidR="5E8FB8A4">
        <w:rPr>
          <w:rFonts w:ascii="Calibri" w:hAnsi="Calibri" w:eastAsia="Times New Roman" w:cs="Calibri"/>
        </w:rPr>
        <w:t>ed</w:t>
      </w:r>
      <w:r w:rsidRPr="1709819F" w:rsidR="1066D591">
        <w:rPr>
          <w:rFonts w:ascii="Calibri" w:hAnsi="Calibri" w:eastAsia="Times New Roman" w:cs="Calibri"/>
        </w:rPr>
        <w:t xml:space="preserve"> its </w:t>
      </w:r>
      <w:r w:rsidRPr="1709819F" w:rsidR="60441EDE">
        <w:rPr>
          <w:rFonts w:ascii="Calibri" w:hAnsi="Calibri" w:eastAsia="Times New Roman" w:cs="Calibri"/>
        </w:rPr>
        <w:t xml:space="preserve">policies </w:t>
      </w:r>
      <w:r w:rsidRPr="1709819F" w:rsidR="24F3C12D">
        <w:rPr>
          <w:rFonts w:ascii="Calibri" w:hAnsi="Calibri" w:eastAsia="Times New Roman" w:cs="Calibri"/>
        </w:rPr>
        <w:t xml:space="preserve">related to </w:t>
      </w:r>
      <w:r w:rsidRPr="1709819F" w:rsidR="76027134">
        <w:rPr>
          <w:rFonts w:ascii="Calibri" w:hAnsi="Calibri" w:eastAsia="Times New Roman" w:cs="Calibri"/>
        </w:rPr>
        <w:t xml:space="preserve">election fraud </w:t>
      </w:r>
      <w:r w:rsidRPr="1709819F" w:rsidR="24F3C12D">
        <w:rPr>
          <w:rFonts w:ascii="Calibri" w:hAnsi="Calibri" w:eastAsia="Times New Roman" w:cs="Calibri"/>
        </w:rPr>
        <w:t>claims o</w:t>
      </w:r>
      <w:r w:rsidRPr="1709819F" w:rsidR="3E3242C2">
        <w:rPr>
          <w:rFonts w:ascii="Calibri" w:hAnsi="Calibri" w:eastAsia="Times New Roman" w:cs="Calibri"/>
        </w:rPr>
        <w:t>r</w:t>
      </w:r>
      <w:r w:rsidRPr="1709819F" w:rsidR="24F3C12D">
        <w:rPr>
          <w:rFonts w:ascii="Calibri" w:hAnsi="Calibri" w:eastAsia="Times New Roman" w:cs="Calibri"/>
        </w:rPr>
        <w:t xml:space="preserve"> </w:t>
      </w:r>
      <w:r w:rsidRPr="1709819F" w:rsidR="0C3C6DD3">
        <w:rPr>
          <w:rFonts w:ascii="Calibri" w:hAnsi="Calibri" w:eastAsia="Times New Roman" w:cs="Calibri"/>
        </w:rPr>
        <w:t>added warning labels and additional context to election-related tweets.</w:t>
      </w:r>
      <w:r w:rsidRPr="1709819F">
        <w:rPr>
          <w:rStyle w:val="FootnoteReference"/>
          <w:rFonts w:ascii="Calibri" w:hAnsi="Calibri" w:eastAsia="Times New Roman" w:cs="Calibri"/>
        </w:rPr>
        <w:footnoteReference w:id="12114"/>
      </w:r>
    </w:p>
    <w:p w:rsidRPr="00EE3528" w:rsidR="00EE3528" w:rsidP="1709819F" w:rsidRDefault="49963C9B" w14:paraId="786F80B2" w14:textId="77772340">
      <w:pPr>
        <w:pStyle w:val="Normal"/>
        <w:bidi w:val="0"/>
        <w:spacing w:before="0" w:beforeAutospacing="off" w:after="0" w:afterAutospacing="off" w:line="259" w:lineRule="auto"/>
        <w:ind w:left="0" w:right="0"/>
        <w:jc w:val="left"/>
        <w:rPr>
          <w:rFonts w:ascii="Calibri" w:hAnsi="Calibri" w:eastAsia="Times New Roman" w:cs="Calibri"/>
        </w:rPr>
      </w:pPr>
    </w:p>
    <w:p w:rsidRPr="00EE3528" w:rsidR="00EE3528" w:rsidP="1709819F" w:rsidRDefault="49963C9B" w14:paraId="4567FD3C" w14:textId="3579D4AE">
      <w:pPr>
        <w:pStyle w:val="Normal"/>
        <w:bidi w:val="0"/>
        <w:spacing w:before="0" w:beforeAutospacing="off" w:after="0" w:afterAutospacing="off" w:line="259" w:lineRule="auto"/>
        <w:ind w:left="0" w:right="0"/>
        <w:jc w:val="left"/>
        <w:rPr>
          <w:rFonts w:ascii="Segoe UI" w:hAnsi="Segoe UI" w:eastAsia="Times New Roman" w:cs="Segoe UI"/>
          <w:sz w:val="18"/>
          <w:szCs w:val="18"/>
        </w:rPr>
      </w:pPr>
      <w:r w:rsidRPr="1709819F" w:rsidR="5D25576C">
        <w:rPr>
          <w:rFonts w:ascii="Calibri" w:hAnsi="Calibri" w:eastAsia="Times New Roman" w:cs="Calibri"/>
        </w:rPr>
        <w:t>E</w:t>
      </w:r>
      <w:r w:rsidRPr="1709819F" w:rsidR="4FF7BFE7">
        <w:rPr>
          <w:rFonts w:ascii="Calibri" w:hAnsi="Calibri" w:eastAsia="Times New Roman" w:cs="Calibri"/>
        </w:rPr>
        <w:t xml:space="preserve">ven conservative mainstream media </w:t>
      </w:r>
      <w:r w:rsidRPr="1709819F" w:rsidR="412BDE18">
        <w:rPr>
          <w:rFonts w:ascii="Calibri" w:hAnsi="Calibri" w:eastAsia="Times New Roman" w:cs="Calibri"/>
        </w:rPr>
        <w:t>d</w:t>
      </w:r>
      <w:r w:rsidRPr="1709819F" w:rsidR="231D73F0">
        <w:rPr>
          <w:rFonts w:ascii="Calibri" w:hAnsi="Calibri" w:eastAsia="Times New Roman" w:cs="Calibri"/>
        </w:rPr>
        <w:t>istanced itself from</w:t>
      </w:r>
      <w:r w:rsidRPr="1709819F" w:rsidR="412BDE18">
        <w:rPr>
          <w:rFonts w:ascii="Calibri" w:hAnsi="Calibri" w:eastAsia="Times New Roman" w:cs="Calibri"/>
        </w:rPr>
        <w:t xml:space="preserve"> Trump’s claims that the election had been stolen. </w:t>
      </w:r>
      <w:r w:rsidRPr="1709819F" w:rsidR="7F6159E0">
        <w:rPr>
          <w:rFonts w:ascii="Calibri" w:hAnsi="Calibri" w:eastAsia="Times New Roman" w:cs="Calibri"/>
        </w:rPr>
        <w:t xml:space="preserve">Just after the election, </w:t>
      </w:r>
      <w:r w:rsidRPr="1709819F" w:rsidR="412BDE18">
        <w:rPr>
          <w:rFonts w:ascii="Calibri" w:hAnsi="Calibri" w:eastAsia="Times New Roman" w:cs="Calibri"/>
        </w:rPr>
        <w:t xml:space="preserve">some </w:t>
      </w:r>
      <w:r w:rsidRPr="1709819F" w:rsidR="6C0949F5">
        <w:rPr>
          <w:rFonts w:ascii="Calibri" w:hAnsi="Calibri" w:eastAsia="Times New Roman" w:cs="Calibri"/>
        </w:rPr>
        <w:t>Fox News</w:t>
      </w:r>
      <w:r w:rsidRPr="1709819F" w:rsidR="09B78650">
        <w:rPr>
          <w:rFonts w:ascii="Calibri" w:hAnsi="Calibri" w:eastAsia="Times New Roman" w:cs="Calibri"/>
        </w:rPr>
        <w:t xml:space="preserve"> hosts</w:t>
      </w:r>
      <w:r w:rsidRPr="1709819F" w:rsidR="745FF8C2">
        <w:rPr>
          <w:rFonts w:ascii="Calibri" w:hAnsi="Calibri" w:eastAsia="Times New Roman" w:cs="Calibri"/>
        </w:rPr>
        <w:t xml:space="preserve"> cut away </w:t>
      </w:r>
      <w:r w:rsidRPr="1709819F" w:rsidR="412BDE18">
        <w:rPr>
          <w:rFonts w:ascii="Calibri" w:hAnsi="Calibri" w:eastAsia="Times New Roman" w:cs="Calibri"/>
        </w:rPr>
        <w:t xml:space="preserve">from </w:t>
      </w:r>
      <w:r w:rsidRPr="1709819F" w:rsidR="7AC68F26">
        <w:rPr>
          <w:rFonts w:ascii="Calibri" w:hAnsi="Calibri" w:eastAsia="Times New Roman" w:cs="Calibri"/>
        </w:rPr>
        <w:t xml:space="preserve">election fraud </w:t>
      </w:r>
      <w:r w:rsidRPr="1709819F" w:rsidR="7AC68F26">
        <w:rPr>
          <w:rFonts w:ascii="Calibri" w:hAnsi="Calibri" w:eastAsia="Times New Roman" w:cs="Calibri"/>
        </w:rPr>
        <w:t xml:space="preserve">briefings by </w:t>
      </w:r>
      <w:r w:rsidRPr="1709819F" w:rsidR="412BDE18">
        <w:rPr>
          <w:rFonts w:ascii="Calibri" w:hAnsi="Calibri" w:eastAsia="Times New Roman" w:cs="Calibri"/>
        </w:rPr>
        <w:t>Trump administration officials</w:t>
      </w:r>
      <w:r w:rsidRPr="1709819F" w:rsidR="4F5B96D1">
        <w:rPr>
          <w:rFonts w:ascii="Calibri" w:hAnsi="Calibri" w:eastAsia="Times New Roman" w:cs="Calibri"/>
        </w:rPr>
        <w:t xml:space="preserve">, and </w:t>
      </w:r>
      <w:r w:rsidRPr="1709819F" w:rsidR="6B49994D">
        <w:rPr>
          <w:rFonts w:ascii="Calibri" w:hAnsi="Calibri" w:eastAsia="Times New Roman" w:cs="Calibri"/>
        </w:rPr>
        <w:t xml:space="preserve">Rupert Murdoch-owned </w:t>
      </w:r>
      <w:r w:rsidRPr="1709819F" w:rsidR="412BDE18">
        <w:rPr>
          <w:rFonts w:ascii="Calibri" w:hAnsi="Calibri" w:eastAsia="Times New Roman" w:cs="Calibri"/>
        </w:rPr>
        <w:t xml:space="preserve">outlets </w:t>
      </w:r>
      <w:r w:rsidRPr="1709819F" w:rsidR="56ECD31A">
        <w:rPr>
          <w:rFonts w:ascii="Calibri" w:hAnsi="Calibri" w:eastAsia="Times New Roman" w:cs="Calibri"/>
        </w:rPr>
        <w:t xml:space="preserve">encouraged </w:t>
      </w:r>
      <w:r w:rsidRPr="1709819F" w:rsidR="412BDE18">
        <w:rPr>
          <w:rFonts w:ascii="Calibri" w:hAnsi="Calibri" w:eastAsia="Times New Roman" w:cs="Calibri"/>
        </w:rPr>
        <w:t xml:space="preserve">Trump to </w:t>
      </w:r>
      <w:r w:rsidRPr="1709819F" w:rsidR="79273BAC">
        <w:rPr>
          <w:rFonts w:ascii="Calibri" w:hAnsi="Calibri" w:eastAsia="Times New Roman" w:cs="Calibri"/>
        </w:rPr>
        <w:t>concede</w:t>
      </w:r>
      <w:r w:rsidRPr="1709819F" w:rsidR="111057C4">
        <w:rPr>
          <w:rFonts w:ascii="Calibri" w:hAnsi="Calibri" w:eastAsia="Times New Roman" w:cs="Calibri"/>
        </w:rPr>
        <w:t>.</w:t>
      </w:r>
      <w:r w:rsidRPr="1709819F">
        <w:rPr>
          <w:rStyle w:val="FootnoteReference"/>
          <w:rFonts w:ascii="Calibri" w:hAnsi="Calibri" w:eastAsia="Times New Roman" w:cs="Calibri"/>
        </w:rPr>
        <w:footnoteReference w:id="8877"/>
      </w:r>
      <w:r w:rsidRPr="1709819F" w:rsidR="111057C4">
        <w:rPr>
          <w:rFonts w:ascii="Calibri" w:hAnsi="Calibri" w:eastAsia="Times New Roman" w:cs="Calibri"/>
        </w:rPr>
        <w:t xml:space="preserve"> </w:t>
      </w:r>
      <w:r w:rsidRPr="1709819F" w:rsidR="0BFB7B34">
        <w:rPr>
          <w:rFonts w:ascii="Calibri" w:hAnsi="Calibri" w:eastAsia="Times New Roman" w:cs="Calibri"/>
        </w:rPr>
        <w:t xml:space="preserve">In response to a legal threat from election software company Smartmatic, </w:t>
      </w:r>
      <w:r w:rsidRPr="1709819F" w:rsidR="2AD3EF0C">
        <w:rPr>
          <w:rFonts w:ascii="Calibri" w:hAnsi="Calibri" w:eastAsia="Times New Roman" w:cs="Calibri"/>
        </w:rPr>
        <w:t xml:space="preserve">Fox News </w:t>
      </w:r>
      <w:r w:rsidRPr="1709819F" w:rsidR="2AD3EF0C">
        <w:rPr>
          <w:rFonts w:ascii="Calibri" w:hAnsi="Calibri" w:eastAsia="Times New Roman" w:cs="Calibri"/>
        </w:rPr>
        <w:t xml:space="preserve">also aired a </w:t>
      </w:r>
      <w:r w:rsidRPr="1709819F" w:rsidR="6902DB35">
        <w:rPr>
          <w:rFonts w:ascii="Calibri" w:hAnsi="Calibri" w:eastAsia="Times New Roman" w:cs="Calibri"/>
        </w:rPr>
        <w:t xml:space="preserve">news </w:t>
      </w:r>
      <w:r w:rsidRPr="1709819F" w:rsidR="2AD3EF0C">
        <w:rPr>
          <w:rFonts w:ascii="Calibri" w:hAnsi="Calibri" w:eastAsia="Times New Roman" w:cs="Calibri"/>
        </w:rPr>
        <w:t xml:space="preserve">segment debunking various allegations of election fraud </w:t>
      </w:r>
      <w:r w:rsidRPr="1709819F" w:rsidR="7F59B85C">
        <w:rPr>
          <w:rFonts w:ascii="Calibri" w:hAnsi="Calibri" w:eastAsia="Times New Roman" w:cs="Calibri"/>
        </w:rPr>
        <w:t xml:space="preserve">about the 2020 Election </w:t>
      </w:r>
      <w:r w:rsidRPr="1709819F" w:rsidR="2AD3EF0C">
        <w:rPr>
          <w:rFonts w:ascii="Calibri" w:hAnsi="Calibri" w:eastAsia="Times New Roman" w:cs="Calibri"/>
        </w:rPr>
        <w:t xml:space="preserve">from </w:t>
      </w:r>
      <w:r w:rsidRPr="1709819F" w:rsidR="763ED0A7">
        <w:rPr>
          <w:rFonts w:ascii="Calibri" w:hAnsi="Calibri" w:eastAsia="Times New Roman" w:cs="Calibri"/>
        </w:rPr>
        <w:t>some of its own hosts</w:t>
      </w:r>
      <w:r w:rsidRPr="1709819F" w:rsidR="5ACABF1E">
        <w:rPr>
          <w:rFonts w:ascii="Calibri" w:hAnsi="Calibri" w:eastAsia="Times New Roman" w:cs="Calibri"/>
        </w:rPr>
        <w:t>.</w:t>
      </w:r>
      <w:r w:rsidRPr="1709819F">
        <w:rPr>
          <w:rStyle w:val="FootnoteReference"/>
          <w:rFonts w:ascii="Calibri" w:hAnsi="Calibri" w:eastAsia="Times New Roman" w:cs="Calibri"/>
        </w:rPr>
        <w:footnoteReference w:id="13118"/>
      </w:r>
      <w:r w:rsidRPr="1709819F" w:rsidR="235ED425">
        <w:rPr>
          <w:rFonts w:ascii="Calibri" w:hAnsi="Calibri" w:eastAsia="Times New Roman" w:cs="Calibri"/>
        </w:rPr>
        <w:t xml:space="preserve"> </w:t>
      </w:r>
      <w:r w:rsidRPr="1709819F" w:rsidR="36D37C0F">
        <w:rPr>
          <w:rFonts w:ascii="Calibri" w:hAnsi="Calibri" w:eastAsia="Times New Roman" w:cs="Calibri"/>
        </w:rPr>
        <w:t>Although t</w:t>
      </w:r>
      <w:r w:rsidRPr="1709819F" w:rsidR="4D13567F">
        <w:rPr>
          <w:rFonts w:ascii="Calibri" w:hAnsi="Calibri" w:eastAsia="Times New Roman" w:cs="Calibri"/>
        </w:rPr>
        <w:t xml:space="preserve">he </w:t>
      </w:r>
      <w:r w:rsidRPr="1709819F" w:rsidR="36D37C0F">
        <w:rPr>
          <w:rFonts w:ascii="Calibri" w:hAnsi="Calibri" w:eastAsia="Times New Roman" w:cs="Calibri"/>
        </w:rPr>
        <w:t xml:space="preserve">restrictions </w:t>
      </w:r>
      <w:r w:rsidRPr="1709819F" w:rsidR="626D62D5">
        <w:rPr>
          <w:rFonts w:ascii="Calibri" w:hAnsi="Calibri" w:eastAsia="Times New Roman" w:cs="Calibri"/>
        </w:rPr>
        <w:t xml:space="preserve">put in place </w:t>
      </w:r>
      <w:r w:rsidRPr="1709819F" w:rsidR="36D37C0F">
        <w:rPr>
          <w:rFonts w:ascii="Calibri" w:hAnsi="Calibri" w:eastAsia="Times New Roman" w:cs="Calibri"/>
        </w:rPr>
        <w:t xml:space="preserve">failed to wholly halt the spread of election fraud claims </w:t>
      </w:r>
      <w:r w:rsidRPr="1709819F" w:rsidR="2FE58E64">
        <w:rPr>
          <w:rFonts w:ascii="Calibri" w:hAnsi="Calibri" w:eastAsia="Times New Roman" w:cs="Calibri"/>
        </w:rPr>
        <w:t>across social and mainstream media,</w:t>
      </w:r>
      <w:r w:rsidRPr="1709819F" w:rsidR="36D37C0F">
        <w:rPr>
          <w:rFonts w:ascii="Calibri" w:hAnsi="Calibri" w:eastAsia="Times New Roman" w:cs="Calibri"/>
        </w:rPr>
        <w:t xml:space="preserve"> </w:t>
      </w:r>
      <w:r w:rsidRPr="1709819F" w:rsidR="36D37C0F">
        <w:rPr>
          <w:rFonts w:ascii="Calibri" w:hAnsi="Calibri" w:eastAsia="Times New Roman" w:cs="Calibri"/>
        </w:rPr>
        <w:t xml:space="preserve">on </w:t>
      </w:r>
      <w:r w:rsidRPr="1709819F" w:rsidR="2EE23C74">
        <w:rPr>
          <w:rFonts w:ascii="Calibri" w:hAnsi="Calibri" w:eastAsia="Times New Roman" w:cs="Calibri"/>
        </w:rPr>
        <w:t>conservative</w:t>
      </w:r>
      <w:r w:rsidRPr="1709819F" w:rsidR="412BDE18">
        <w:rPr>
          <w:rFonts w:ascii="Calibri" w:hAnsi="Calibri" w:eastAsia="Times New Roman" w:cs="Calibri"/>
        </w:rPr>
        <w:t xml:space="preserve"> podcast</w:t>
      </w:r>
      <w:r w:rsidRPr="1709819F" w:rsidR="56F3B22B">
        <w:rPr>
          <w:rFonts w:ascii="Calibri" w:hAnsi="Calibri" w:eastAsia="Times New Roman" w:cs="Calibri"/>
        </w:rPr>
        <w:t>ing</w:t>
      </w:r>
      <w:r w:rsidRPr="1709819F" w:rsidR="49D95FA4">
        <w:rPr>
          <w:rFonts w:ascii="Calibri" w:hAnsi="Calibri" w:eastAsia="Times New Roman" w:cs="Calibri"/>
        </w:rPr>
        <w:t>,</w:t>
      </w:r>
      <w:r w:rsidRPr="1709819F" w:rsidR="7B727F71">
        <w:rPr>
          <w:rFonts w:ascii="Calibri" w:hAnsi="Calibri" w:eastAsia="Times New Roman" w:cs="Calibri"/>
        </w:rPr>
        <w:t xml:space="preserve"> the </w:t>
      </w:r>
      <w:r w:rsidRPr="1709819F" w:rsidR="4DDB4A62">
        <w:rPr>
          <w:rFonts w:ascii="Calibri" w:hAnsi="Calibri" w:eastAsia="Times New Roman" w:cs="Calibri"/>
        </w:rPr>
        <w:t xml:space="preserve">false allegation </w:t>
      </w:r>
      <w:r w:rsidRPr="1709819F" w:rsidR="7B727F71">
        <w:rPr>
          <w:rFonts w:ascii="Calibri" w:hAnsi="Calibri" w:eastAsia="Times New Roman" w:cs="Calibri"/>
        </w:rPr>
        <w:t>that the election had been stolen</w:t>
      </w:r>
      <w:r w:rsidRPr="1709819F" w:rsidR="412BDE18">
        <w:rPr>
          <w:rFonts w:ascii="Calibri" w:hAnsi="Calibri" w:eastAsia="Times New Roman" w:cs="Calibri"/>
        </w:rPr>
        <w:t xml:space="preserve"> </w:t>
      </w:r>
      <w:r w:rsidRPr="1709819F" w:rsidR="22AAFF7F">
        <w:rPr>
          <w:rFonts w:ascii="Calibri" w:hAnsi="Calibri" w:eastAsia="Times New Roman" w:cs="Calibri"/>
        </w:rPr>
        <w:t>spread</w:t>
      </w:r>
      <w:r w:rsidRPr="1709819F" w:rsidR="412BDE18">
        <w:rPr>
          <w:rFonts w:ascii="Calibri" w:hAnsi="Calibri" w:eastAsia="Times New Roman" w:cs="Calibri"/>
        </w:rPr>
        <w:t xml:space="preserve"> un</w:t>
      </w:r>
      <w:r w:rsidRPr="1709819F" w:rsidR="240CB66D">
        <w:rPr>
          <w:rFonts w:ascii="Calibri" w:hAnsi="Calibri" w:eastAsia="Times New Roman" w:cs="Calibri"/>
        </w:rPr>
        <w:t>encumbered</w:t>
      </w:r>
      <w:r w:rsidRPr="1709819F" w:rsidR="0652D933">
        <w:rPr>
          <w:rFonts w:ascii="Calibri" w:hAnsi="Calibri" w:eastAsia="Times New Roman" w:cs="Calibri"/>
        </w:rPr>
        <w:t xml:space="preserve"> and without scrutiny</w:t>
      </w:r>
      <w:r w:rsidRPr="1709819F" w:rsidR="412BDE18">
        <w:rPr>
          <w:rFonts w:ascii="Calibri" w:hAnsi="Calibri" w:eastAsia="Times New Roman" w:cs="Calibri"/>
        </w:rPr>
        <w:t>.  </w:t>
      </w:r>
    </w:p>
    <w:p w:rsidRPr="00EE3528" w:rsidR="00EE3528" w:rsidP="1709819F" w:rsidRDefault="49963C9B" w14:paraId="21B15653" w14:textId="730B4701">
      <w:pPr>
        <w:pStyle w:val="Normal"/>
        <w:textAlignment w:val="baseline"/>
        <w:rPr>
          <w:rFonts w:ascii="Calibri" w:hAnsi="Calibri" w:eastAsia="Times New Roman" w:cs="Calibri"/>
          <w:highlight w:val="yellow"/>
        </w:rPr>
      </w:pPr>
    </w:p>
    <w:p w:rsidRPr="00EE3528" w:rsidR="00EE3528" w:rsidP="1709819F" w:rsidRDefault="49963C9B" w14:paraId="040F0D11" w14:textId="66CC1100">
      <w:pPr>
        <w:textAlignment w:val="baseline"/>
        <w:rPr>
          <w:rFonts w:ascii="Segoe UI" w:hAnsi="Segoe UI" w:eastAsia="Times New Roman" w:cs="Segoe UI"/>
          <w:sz w:val="18"/>
          <w:szCs w:val="18"/>
        </w:rPr>
      </w:pPr>
      <w:r w:rsidRPr="1709819F" w:rsidR="4B95EBE2">
        <w:rPr>
          <w:rFonts w:ascii="Calibri" w:hAnsi="Calibri" w:eastAsia="Times New Roman" w:cs="Calibri"/>
        </w:rPr>
        <w:t>A</w:t>
      </w:r>
      <w:r w:rsidRPr="1709819F" w:rsidR="74EFB420">
        <w:rPr>
          <w:rFonts w:ascii="Calibri" w:hAnsi="Calibri" w:eastAsia="Times New Roman" w:cs="Calibri"/>
        </w:rPr>
        <w:t xml:space="preserve">s </w:t>
      </w:r>
      <w:r w:rsidRPr="1709819F" w:rsidR="74EFB420">
        <w:rPr>
          <w:rFonts w:ascii="Calibri" w:hAnsi="Calibri" w:eastAsia="Times New Roman" w:cs="Calibri"/>
          <w:b w:val="1"/>
          <w:bCs w:val="1"/>
        </w:rPr>
        <w:t xml:space="preserve">Figure </w:t>
      </w:r>
      <w:r w:rsidRPr="1709819F" w:rsidR="26427237">
        <w:rPr>
          <w:rFonts w:ascii="Calibri" w:hAnsi="Calibri" w:eastAsia="Times New Roman" w:cs="Calibri"/>
          <w:b w:val="1"/>
          <w:bCs w:val="1"/>
        </w:rPr>
        <w:t>11</w:t>
      </w:r>
      <w:r w:rsidRPr="1709819F" w:rsidR="26427237">
        <w:rPr>
          <w:rFonts w:ascii="Calibri" w:hAnsi="Calibri" w:eastAsia="Times New Roman" w:cs="Calibri"/>
          <w:b w:val="1"/>
          <w:bCs w:val="1"/>
        </w:rPr>
        <w:t xml:space="preserve"> </w:t>
      </w:r>
      <w:r w:rsidRPr="1709819F" w:rsidR="74EFB420">
        <w:rPr>
          <w:rFonts w:ascii="Calibri" w:hAnsi="Calibri" w:eastAsia="Times New Roman" w:cs="Calibri"/>
        </w:rPr>
        <w:t xml:space="preserve">illustrates, </w:t>
      </w:r>
      <w:r w:rsidRPr="1709819F" w:rsidR="37CCD594">
        <w:rPr>
          <w:rFonts w:ascii="Calibri" w:hAnsi="Calibri" w:eastAsia="Times New Roman" w:cs="Calibri"/>
        </w:rPr>
        <w:t xml:space="preserve">much of the content tied to election fraud was driven by a few shows that </w:t>
      </w:r>
      <w:r w:rsidRPr="1709819F" w:rsidR="37CCD594">
        <w:rPr>
          <w:rFonts w:ascii="Calibri" w:hAnsi="Calibri" w:eastAsia="Times New Roman" w:cs="Calibri"/>
        </w:rPr>
        <w:t xml:space="preserve">both </w:t>
      </w:r>
      <w:r w:rsidRPr="1709819F" w:rsidR="0B0BF877">
        <w:rPr>
          <w:rFonts w:ascii="Calibri" w:hAnsi="Calibri" w:eastAsia="Times New Roman" w:cs="Calibri"/>
        </w:rPr>
        <w:t>aired a</w:t>
      </w:r>
      <w:r w:rsidRPr="1709819F" w:rsidR="37CCD594">
        <w:rPr>
          <w:rFonts w:ascii="Calibri" w:hAnsi="Calibri" w:eastAsia="Times New Roman" w:cs="Calibri"/>
        </w:rPr>
        <w:t xml:space="preserve"> </w:t>
      </w:r>
      <w:r w:rsidRPr="1709819F" w:rsidR="519ED84F">
        <w:rPr>
          <w:rFonts w:ascii="Calibri" w:hAnsi="Calibri" w:eastAsia="Times New Roman" w:cs="Calibri"/>
        </w:rPr>
        <w:t xml:space="preserve">high number of </w:t>
      </w:r>
      <w:r w:rsidRPr="1709819F" w:rsidR="4A01FD6A">
        <w:rPr>
          <w:rFonts w:ascii="Calibri" w:hAnsi="Calibri" w:eastAsia="Times New Roman" w:cs="Calibri"/>
        </w:rPr>
        <w:t xml:space="preserve">episodes </w:t>
      </w:r>
      <w:r w:rsidRPr="1709819F" w:rsidR="37CCD594">
        <w:rPr>
          <w:rFonts w:ascii="Calibri" w:hAnsi="Calibri" w:eastAsia="Times New Roman" w:cs="Calibri"/>
        </w:rPr>
        <w:t xml:space="preserve">and shared misleading narratives tied to election integrity </w:t>
      </w:r>
      <w:r w:rsidRPr="1709819F" w:rsidR="23B06667">
        <w:rPr>
          <w:rFonts w:ascii="Calibri" w:hAnsi="Calibri" w:eastAsia="Times New Roman" w:cs="Calibri"/>
        </w:rPr>
        <w:t>frequently</w:t>
      </w:r>
      <w:r w:rsidRPr="1709819F" w:rsidR="37CCD594">
        <w:rPr>
          <w:rFonts w:ascii="Calibri" w:hAnsi="Calibri" w:eastAsia="Times New Roman" w:cs="Calibri"/>
        </w:rPr>
        <w:t xml:space="preserve">. Although </w:t>
      </w:r>
      <w:r w:rsidRPr="1709819F" w:rsidR="19A1C145">
        <w:rPr>
          <w:rFonts w:ascii="Calibri" w:hAnsi="Calibri" w:eastAsia="Times New Roman" w:cs="Calibri"/>
        </w:rPr>
        <w:t xml:space="preserve">29 series shared unsubstantiated or false claims, </w:t>
      </w:r>
      <w:r w:rsidRPr="1709819F" w:rsidR="43734B0B">
        <w:rPr>
          <w:rFonts w:ascii="Calibri" w:hAnsi="Calibri" w:eastAsia="Times New Roman" w:cs="Calibri"/>
        </w:rPr>
        <w:t>10 series shared either 25 or more claims or devoted more than 50% of their post-election episodes to election fraud.</w:t>
      </w:r>
      <w:r w:rsidRPr="1709819F" w:rsidR="43734B0B">
        <w:rPr>
          <w:rFonts w:ascii="Calibri" w:hAnsi="Calibri" w:eastAsia="Times New Roman" w:cs="Calibri"/>
        </w:rPr>
        <w:t xml:space="preserve"> </w:t>
      </w:r>
      <w:r w:rsidRPr="1709819F" w:rsidR="0ED6D44D">
        <w:rPr>
          <w:rFonts w:ascii="Calibri" w:hAnsi="Calibri" w:eastAsia="Times New Roman" w:cs="Calibri"/>
        </w:rPr>
        <w:t>Of note is Bannon’s War Room. In keeping with his Trump-era media strategy of “flooding the zone” with inflammatory information (real or fabricated), Bannon not only devoted over 130 episodes to promoting election fraud narratives but also did so on nearly 80% of all episodes recorded during this period</w:t>
      </w:r>
      <w:r w:rsidRPr="1709819F" w:rsidR="74EFB420">
        <w:rPr>
          <w:rFonts w:ascii="Calibri" w:hAnsi="Calibri" w:eastAsia="Times New Roman" w:cs="Calibri"/>
        </w:rPr>
        <w:t>.</w:t>
      </w:r>
      <w:r w:rsidRPr="1709819F">
        <w:rPr>
          <w:rStyle w:val="FootnoteReference"/>
          <w:rFonts w:ascii="Calibri" w:hAnsi="Calibri" w:eastAsia="Times New Roman" w:cs="Calibri"/>
        </w:rPr>
        <w:footnoteReference w:id="6773"/>
      </w:r>
      <w:r w:rsidRPr="1709819F" w:rsidR="74EFB420">
        <w:rPr>
          <w:rFonts w:ascii="Calibri" w:hAnsi="Calibri" w:eastAsia="Times New Roman" w:cs="Calibri"/>
        </w:rPr>
        <w:t>      </w:t>
      </w:r>
    </w:p>
    <w:p w:rsidRPr="00EE3528" w:rsidR="00EE3528" w:rsidP="1709819F" w:rsidRDefault="49963C9B" w14:paraId="28EC6DB7" w14:textId="1917FDAA">
      <w:pPr>
        <w:pStyle w:val="Normal"/>
        <w:textAlignment w:val="baseline"/>
        <w:rPr>
          <w:rFonts w:ascii="Calibri" w:hAnsi="Calibri" w:eastAsia="Times New Roman" w:cs="Calibri"/>
        </w:rPr>
      </w:pPr>
    </w:p>
    <w:p w:rsidRPr="00EE3528" w:rsidR="00EE3528" w:rsidP="1709819F" w:rsidRDefault="49963C9B" w14:paraId="4EF9A160" w14:textId="58B855FD">
      <w:pPr>
        <w:pStyle w:val="Normal"/>
        <w:textAlignment w:val="baseline"/>
        <w:rPr>
          <w:rFonts w:ascii="Segoe UI" w:hAnsi="Segoe UI" w:eastAsia="Times New Roman" w:cs="Segoe UI"/>
          <w:sz w:val="18"/>
          <w:szCs w:val="18"/>
        </w:rPr>
      </w:pPr>
      <w:r w:rsidRPr="1709819F" w:rsidR="71AF30DC">
        <w:rPr>
          <w:rFonts w:ascii="Calibri" w:hAnsi="Calibri" w:eastAsia="Times New Roman" w:cs="Calibri"/>
          <w:b w:val="1"/>
          <w:bCs w:val="1"/>
        </w:rPr>
        <w:t>FIGURE 11</w:t>
      </w:r>
      <w:r w:rsidRPr="1709819F" w:rsidR="7418BDFF">
        <w:rPr>
          <w:rFonts w:ascii="Calibri" w:hAnsi="Calibri" w:eastAsia="Times New Roman" w:cs="Calibri"/>
        </w:rPr>
        <w:t> </w:t>
      </w:r>
    </w:p>
    <w:p w:rsidRPr="00EE3528" w:rsidR="00EE3528" w:rsidP="1709819F" w:rsidRDefault="5C6D40DF" w14:paraId="59B0C1CE" w14:textId="5944D441">
      <w:pPr>
        <w:jc w:val="center"/>
        <w:textAlignment w:val="baseline"/>
        <w:rPr>
          <w:rFonts w:ascii="Calibri" w:hAnsi="Calibri" w:eastAsia="Times New Roman" w:cs="Calibri"/>
          <w:highlight w:val="yellow"/>
        </w:rPr>
      </w:pPr>
      <w:r w:rsidRPr="1709819F" w:rsidR="7418BDFF">
        <w:rPr>
          <w:rFonts w:ascii="Calibri" w:hAnsi="Calibri" w:eastAsia="Times New Roman" w:cs="Calibri"/>
          <w:highlight w:val="yellow"/>
        </w:rPr>
        <w:t> </w:t>
      </w:r>
      <w:r w:rsidR="45BACC1D">
        <w:drawing>
          <wp:inline wp14:editId="542C0AD4" wp14:anchorId="241DDBB5">
            <wp:extent cx="4572000" cy="3200400"/>
            <wp:effectExtent l="0" t="0" r="0" b="0"/>
            <wp:docPr id="1666699843" name="" title=""/>
            <wp:cNvGraphicFramePr>
              <a:graphicFrameLocks noChangeAspect="1"/>
            </wp:cNvGraphicFramePr>
            <a:graphic>
              <a:graphicData uri="http://schemas.openxmlformats.org/drawingml/2006/picture">
                <pic:pic>
                  <pic:nvPicPr>
                    <pic:cNvPr id="0" name=""/>
                    <pic:cNvPicPr/>
                  </pic:nvPicPr>
                  <pic:blipFill>
                    <a:blip r:embed="Rb2085eead9d646fc">
                      <a:extLst>
                        <a:ext xmlns:a="http://schemas.openxmlformats.org/drawingml/2006/main" uri="{28A0092B-C50C-407E-A947-70E740481C1C}">
                          <a14:useLocalDpi val="0"/>
                        </a:ext>
                      </a:extLst>
                    </a:blip>
                    <a:stretch>
                      <a:fillRect/>
                    </a:stretch>
                  </pic:blipFill>
                  <pic:spPr>
                    <a:xfrm>
                      <a:off x="0" y="0"/>
                      <a:ext cx="4572000" cy="3200400"/>
                    </a:xfrm>
                    <a:prstGeom prst="rect">
                      <a:avLst/>
                    </a:prstGeom>
                  </pic:spPr>
                </pic:pic>
              </a:graphicData>
            </a:graphic>
          </wp:inline>
        </w:drawing>
      </w:r>
    </w:p>
    <w:p w:rsidRPr="00EE3528" w:rsidR="00EE3528" w:rsidP="1709819F" w:rsidRDefault="5C6D40DF" w14:paraId="1A7F8D5B" w14:textId="2EB21013">
      <w:pPr>
        <w:jc w:val="center"/>
        <w:textAlignment w:val="baseline"/>
        <w:rPr>
          <w:rFonts w:ascii="Segoe UI" w:hAnsi="Segoe UI" w:eastAsia="Times New Roman" w:cs="Segoe UI"/>
          <w:sz w:val="18"/>
          <w:szCs w:val="18"/>
        </w:rPr>
      </w:pPr>
      <w:r w:rsidRPr="1709819F" w:rsidR="7418BDFF">
        <w:rPr>
          <w:rFonts w:ascii="Calibri" w:hAnsi="Calibri" w:eastAsia="Times New Roman" w:cs="Calibri"/>
        </w:rPr>
        <w:t> </w:t>
      </w:r>
    </w:p>
    <w:p w:rsidRPr="00EE3528" w:rsidR="00EE3528" w:rsidP="1709819F" w:rsidRDefault="5C6D40DF" w14:paraId="3DE84B8D" w14:textId="2095EB42">
      <w:pPr>
        <w:pStyle w:val="Normal"/>
        <w:textAlignment w:val="baseline"/>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pPr>
      <w:r w:rsidRPr="1709819F" w:rsidR="7EF72E0E">
        <w:rPr>
          <w:rFonts w:ascii="Calibri" w:hAnsi="Calibri" w:eastAsia="Times New Roman" w:cs="Calibri"/>
        </w:rPr>
        <w:t xml:space="preserve">These podcasters </w:t>
      </w:r>
      <w:r w:rsidRPr="1709819F" w:rsidR="149A4F2B">
        <w:rPr>
          <w:rFonts w:ascii="Calibri" w:hAnsi="Calibri" w:eastAsia="Times New Roman" w:cs="Calibri"/>
        </w:rPr>
        <w:t xml:space="preserve">devoted significant attention toward making election fraud claims seem </w:t>
      </w:r>
      <w:r w:rsidRPr="1709819F" w:rsidR="2C8BB04F">
        <w:rPr>
          <w:rFonts w:ascii="Calibri" w:hAnsi="Calibri" w:eastAsia="Times New Roman" w:cs="Calibri"/>
        </w:rPr>
        <w:t xml:space="preserve">credible</w:t>
      </w:r>
      <w:r w:rsidRPr="1709819F" w:rsidR="703D5742">
        <w:rPr>
          <w:rFonts w:ascii="Calibri" w:hAnsi="Calibri" w:eastAsia="Times New Roman" w:cs="Calibri"/>
        </w:rPr>
        <w:t xml:space="preserve"> by pointing</w:t>
      </w:r>
      <w:r w:rsidRPr="1709819F" w:rsidR="23032DBC">
        <w:rPr>
          <w:rFonts w:ascii="Calibri" w:hAnsi="Calibri" w:eastAsia="Times New Roman" w:cs="Calibri"/>
        </w:rPr>
        <w:t xml:space="preserve"> out </w:t>
      </w:r>
      <w:r w:rsidRPr="1709819F" w:rsidR="43B0BB23">
        <w:rPr>
          <w:rFonts w:ascii="Calibri" w:hAnsi="Calibri" w:eastAsia="Times New Roman" w:cs="Calibri"/>
        </w:rPr>
        <w:t xml:space="preserve">the legal consequences</w:t>
      </w:r>
      <w:r w:rsidRPr="1709819F" w:rsidR="43B0BB23">
        <w:rPr>
          <w:rFonts w:ascii="Calibri" w:hAnsi="Calibri" w:eastAsia="Times New Roman" w:cs="Calibri"/>
        </w:rPr>
        <w:t xml:space="preserve"> of</w:t>
      </w:r>
      <w:r w:rsidRPr="1709819F" w:rsidR="2C8BB04F">
        <w:rPr>
          <w:rFonts w:ascii="Calibri" w:hAnsi="Calibri" w:eastAsia="Times New Roman" w:cs="Calibri"/>
          <w:color w:val="auto"/>
          <w:u w:val="none"/>
        </w:rPr>
        <w:t xml:space="preserve"> </w:t>
      </w:r>
      <w:r w:rsidRPr="1709819F" w:rsidR="4C546280">
        <w:rPr>
          <w:rFonts w:ascii="Calibri" w:hAnsi="Calibri" w:eastAsia="Times New Roman" w:cs="Calibri"/>
          <w:color w:val="auto"/>
          <w:u w:val="none"/>
        </w:rPr>
        <w:t xml:space="preserve">signing a </w:t>
      </w:r>
      <w:r w:rsidR="2C8BB04F">
        <w:t>false</w:t>
      </w:r>
      <w:r w:rsidRPr="151099E7" w:rsidR="00EE3528">
        <w:rPr>
          <w:rStyle w:val="FootnoteReference"/>
          <w:rFonts w:ascii="Calibri" w:hAnsi="Calibri" w:eastAsia="Times New Roman" w:cs="Calibri"/>
          <w:highlight w:val="yellow"/>
        </w:rPr>
        <w:footnoteReference w:id="67"/>
      </w:r>
      <w:r w:rsidRPr="151099E7" w:rsidR="26A16D9E">
        <w:rPr>
          <w:rFonts w:ascii="Calibri" w:hAnsi="Calibri" w:eastAsia="Times New Roman" w:cs="Calibri"/>
          <w:highlight w:val="yellow"/>
        </w:rPr>
        <w:t xml:space="preserve"> </w:t>
      </w:r>
      <w:hyperlink r:id="Rc72878b54c4f4c76">
        <w:r w:rsidRPr="151099E7" w:rsidR="26A16D9E">
          <w:rPr>
            <w:rFonts w:ascii="Calibri" w:hAnsi="Calibri" w:eastAsia="Times New Roman" w:cs="Calibri"/>
            <w:color w:val="0563C1"/>
            <w:highlight w:val="yellow"/>
            <w:u w:val="single"/>
          </w:rPr>
          <w:t>affidavits</w:t>
        </w:r>
      </w:hyperlink>
      <w:r w:rsidRPr="151099E7" w:rsidR="00EE3528">
        <w:rPr>
          <w:rStyle w:val="FootnoteReference"/>
          <w:rFonts w:ascii="Calibri" w:hAnsi="Calibri" w:eastAsia="Times New Roman" w:cs="Calibri"/>
          <w:highlight w:val="yellow"/>
        </w:rPr>
        <w:footnoteReference w:id="68"/>
      </w:r>
      <w:r w:rsidRPr="151099E7" w:rsidR="26A16D9E">
        <w:rPr>
          <w:rFonts w:ascii="Calibri" w:hAnsi="Calibri" w:eastAsia="Times New Roman" w:cs="Calibri"/>
          <w:highlight w:val="yellow"/>
        </w:rPr>
        <w:t xml:space="preserve"> or highlighted </w:t>
      </w:r>
      <w:hyperlink r:id="R71acf6c441cb4487">
        <w:r w:rsidRPr="151099E7" w:rsidR="26A16D9E">
          <w:rPr>
            <w:rFonts w:ascii="Calibri" w:hAnsi="Calibri" w:eastAsia="Times New Roman" w:cs="Calibri"/>
            <w:color w:val="0563C1"/>
            <w:highlight w:val="yellow"/>
            <w:u w:val="single"/>
          </w:rPr>
          <w:t>the</w:t>
        </w:r>
      </w:hyperlink>
      <w:r w:rsidRPr="151099E7" w:rsidR="26A16D9E">
        <w:rPr>
          <w:rFonts w:ascii="Calibri" w:hAnsi="Calibri" w:eastAsia="Times New Roman" w:cs="Calibri"/>
          <w:highlight w:val="yellow"/>
        </w:rPr>
        <w:t xml:space="preserve"> </w:t>
      </w:r>
      <w:hyperlink r:id="Rd24bdc47b4144b20">
        <w:r w:rsidRPr="151099E7" w:rsidR="26A16D9E">
          <w:rPr>
            <w:rFonts w:ascii="Calibri" w:hAnsi="Calibri" w:eastAsia="Times New Roman" w:cs="Calibri"/>
            <w:color w:val="0563C1"/>
            <w:highlight w:val="yellow"/>
            <w:u w:val="single"/>
          </w:rPr>
          <w:t>credentials</w:t>
        </w:r>
      </w:hyperlink>
      <w:r w:rsidRPr="151099E7" w:rsidR="00EE3528">
        <w:rPr>
          <w:rStyle w:val="FootnoteReference"/>
          <w:rFonts w:ascii="Calibri" w:hAnsi="Calibri" w:eastAsia="Times New Roman" w:cs="Calibri"/>
          <w:highlight w:val="yellow"/>
        </w:rPr>
        <w:footnoteReference w:id="69"/>
      </w:r>
      <w:r w:rsidRPr="151099E7" w:rsidR="26A16D9E">
        <w:rPr>
          <w:rFonts w:ascii="Calibri" w:hAnsi="Calibri" w:eastAsia="Times New Roman" w:cs="Calibri"/>
          <w:highlight w:val="yellow"/>
        </w:rPr>
        <w:t xml:space="preserve"> of Trump lawyer Rudy Giuliani (who “took down the mafia in New York City”) and Sidney Powell (who “worked for Michael Flynn”) to signal their credibility. Other podcasters blindly parroted even the most farfetched narratives, including those that claimed Venezuelan leader </w:t>
      </w:r>
      <w:hyperlink r:id="R265c055543a34518">
        <w:r w:rsidRPr="151099E7" w:rsidR="26A16D9E">
          <w:rPr>
            <w:rFonts w:ascii="Calibri" w:hAnsi="Calibri" w:eastAsia="Times New Roman" w:cs="Calibri"/>
            <w:color w:val="0563C1"/>
            <w:highlight w:val="yellow"/>
            <w:u w:val="single"/>
          </w:rPr>
          <w:t>Hugo</w:t>
        </w:r>
      </w:hyperlink>
      <w:r w:rsidRPr="151099E7" w:rsidR="00EE3528">
        <w:rPr>
          <w:rStyle w:val="FootnoteReference"/>
          <w:rFonts w:ascii="Calibri" w:hAnsi="Calibri" w:eastAsia="Times New Roman" w:cs="Calibri"/>
          <w:highlight w:val="yellow"/>
        </w:rPr>
        <w:footnoteReference w:id="70"/>
      </w:r>
      <w:r w:rsidRPr="151099E7" w:rsidR="26A16D9E">
        <w:rPr>
          <w:rFonts w:ascii="Calibri" w:hAnsi="Calibri" w:eastAsia="Times New Roman" w:cs="Calibri"/>
          <w:highlight w:val="yellow"/>
        </w:rPr>
        <w:t xml:space="preserve"> </w:t>
      </w:r>
      <w:hyperlink r:id="R6064206d422d45b1">
        <w:r w:rsidRPr="151099E7" w:rsidR="26A16D9E">
          <w:rPr>
            <w:rFonts w:ascii="Calibri" w:hAnsi="Calibri" w:eastAsia="Times New Roman" w:cs="Calibri"/>
            <w:color w:val="0563C1"/>
            <w:highlight w:val="yellow"/>
            <w:u w:val="single"/>
          </w:rPr>
          <w:t>Chavez</w:t>
        </w:r>
      </w:hyperlink>
      <w:r w:rsidRPr="151099E7" w:rsidR="00EE3528">
        <w:rPr>
          <w:rStyle w:val="FootnoteReference"/>
          <w:rFonts w:ascii="Calibri" w:hAnsi="Calibri" w:eastAsia="Times New Roman" w:cs="Calibri"/>
          <w:highlight w:val="yellow"/>
        </w:rPr>
        <w:footnoteReference w:id="71"/>
      </w:r>
      <w:r w:rsidRPr="151099E7" w:rsidR="26A16D9E">
        <w:rPr>
          <w:rFonts w:ascii="Calibri" w:hAnsi="Calibri" w:eastAsia="Times New Roman" w:cs="Calibri"/>
          <w:highlight w:val="yellow"/>
        </w:rPr>
        <w:t xml:space="preserve"> had played a role in rigging the election, alleged that rogue </w:t>
      </w:r>
      <w:hyperlink r:id="R806d04673a8d45cd">
        <w:r w:rsidRPr="151099E7" w:rsidR="26A16D9E">
          <w:rPr>
            <w:rFonts w:ascii="Calibri" w:hAnsi="Calibri" w:eastAsia="Times New Roman" w:cs="Calibri"/>
            <w:color w:val="0563C1"/>
            <w:highlight w:val="yellow"/>
            <w:u w:val="single"/>
          </w:rPr>
          <w:t>USB</w:t>
        </w:r>
      </w:hyperlink>
      <w:r w:rsidRPr="151099E7" w:rsidR="00EE3528">
        <w:rPr>
          <w:rStyle w:val="FootnoteReference"/>
          <w:rFonts w:ascii="Calibri" w:hAnsi="Calibri" w:eastAsia="Times New Roman" w:cs="Calibri"/>
          <w:highlight w:val="yellow"/>
        </w:rPr>
        <w:footnoteReference w:id="72"/>
      </w:r>
      <w:r w:rsidRPr="151099E7" w:rsidR="26A16D9E">
        <w:rPr>
          <w:rFonts w:ascii="Calibri" w:hAnsi="Calibri" w:eastAsia="Times New Roman" w:cs="Calibri"/>
          <w:highlight w:val="yellow"/>
        </w:rPr>
        <w:t xml:space="preserve"> cards had added votes to the election tally in Pennsylvania, or blamed the distribution of </w:t>
      </w:r>
      <w:hyperlink r:id="Rc204c622ef9a451a">
        <w:r w:rsidRPr="151099E7" w:rsidR="26A16D9E">
          <w:rPr>
            <w:rFonts w:ascii="Calibri" w:hAnsi="Calibri" w:eastAsia="Times New Roman" w:cs="Calibri"/>
            <w:color w:val="0563C1"/>
            <w:highlight w:val="yellow"/>
            <w:u w:val="single"/>
          </w:rPr>
          <w:t>sharpies</w:t>
        </w:r>
      </w:hyperlink>
      <w:r w:rsidRPr="151099E7" w:rsidR="26A16D9E">
        <w:rPr>
          <w:rFonts w:ascii="Calibri" w:hAnsi="Calibri" w:eastAsia="Times New Roman" w:cs="Calibri"/>
          <w:highlight w:val="yellow"/>
        </w:rPr>
        <w:t xml:space="preserve"> for Biden’s win in Arizona.  </w:t>
      </w:r>
      <w:r w:rsidRPr="1709819F" w:rsidR="2C8BB04F">
        <w:rPr>
          <w:rFonts w:ascii="Calibri" w:hAnsi="Calibri" w:eastAsia="Times New Roman" w:cs="Calibri"/>
          <w:color w:val="auto"/>
          <w:u w:val="none"/>
        </w:rPr>
        <w:t xml:space="preserve"> </w:t>
      </w:r>
      <w:r w:rsidRPr="1709819F" w:rsidR="2C8BB04F">
        <w:rPr>
          <w:rFonts w:ascii="Calibri" w:hAnsi="Calibri" w:eastAsia="Times New Roman" w:cs="Calibri"/>
          <w:color w:val="auto"/>
          <w:u w:val="none"/>
        </w:rPr>
        <w:t>affid</w:t>
      </w:r>
      <w:r w:rsidRPr="1709819F" w:rsidR="2C8BB04F">
        <w:rPr>
          <w:rFonts w:ascii="Calibri" w:hAnsi="Calibri" w:eastAsia="Times New Roman" w:cs="Calibri"/>
          <w:color w:val="auto"/>
          <w:u w:val="none"/>
        </w:rPr>
        <w:t>avit</w:t>
      </w:r>
      <w:r w:rsidRPr="1709819F" w:rsidR="2C8BB04F">
        <w:rPr>
          <w:rFonts w:ascii="Calibri" w:hAnsi="Calibri" w:eastAsia="Times New Roman" w:cs="Calibri"/>
          <w:color w:val="auto"/>
          <w:u w:val="none"/>
        </w:rPr>
        <w:t xml:space="preserve"> </w:t>
      </w:r>
      <w:r w:rsidRPr="1709819F" w:rsidR="0ED74378">
        <w:rPr>
          <w:rFonts w:ascii="Calibri" w:hAnsi="Calibri" w:eastAsia="Times New Roman" w:cs="Calibri"/>
          <w:color w:val="auto"/>
          <w:u w:val="none"/>
        </w:rPr>
        <w:t xml:space="preserve">and </w:t>
      </w:r>
      <w:r w:rsidRPr="1709819F" w:rsidR="2C8BB04F">
        <w:rPr>
          <w:rFonts w:ascii="Calibri" w:hAnsi="Calibri" w:eastAsia="Times New Roman" w:cs="Calibri"/>
          <w:color w:val="auto"/>
          <w:u w:val="none"/>
        </w:rPr>
        <w:t>h</w:t>
      </w:r>
      <w:r w:rsidRPr="1709819F" w:rsidR="1F894A51">
        <w:rPr>
          <w:rFonts w:ascii="Calibri" w:hAnsi="Calibri" w:eastAsia="Times New Roman" w:cs="Calibri"/>
          <w:color w:val="auto"/>
          <w:u w:val="none"/>
        </w:rPr>
        <w:t xml:space="preserve">ighlighting </w:t>
      </w:r>
      <w:r w:rsidRPr="1709819F" w:rsidR="2C8BB04F">
        <w:rPr>
          <w:rFonts w:ascii="Calibri" w:hAnsi="Calibri" w:eastAsia="Times New Roman" w:cs="Calibri"/>
          <w:color w:val="auto"/>
          <w:u w:val="none"/>
        </w:rPr>
        <w:t>the</w:t>
      </w:r>
      <w:r w:rsidRPr="1709819F" w:rsidR="2C8BB04F">
        <w:rPr>
          <w:rFonts w:ascii="Calibri" w:hAnsi="Calibri" w:eastAsia="Times New Roman" w:cs="Calibri"/>
          <w:color w:val="auto"/>
          <w:u w:val="none"/>
        </w:rPr>
        <w:t xml:space="preserve"> </w:t>
      </w:r>
      <w:r w:rsidRPr="1709819F" w:rsidR="048ED42E">
        <w:rPr>
          <w:rFonts w:ascii="Calibri" w:hAnsi="Calibri" w:eastAsia="Times New Roman" w:cs="Calibri"/>
          <w:color w:val="auto"/>
          <w:u w:val="none"/>
        </w:rPr>
        <w:t>careers of Trump’s lawyers, including</w:t>
      </w:r>
      <w:r w:rsidRPr="1709819F" w:rsidR="2C8BB04F">
        <w:rPr>
          <w:rFonts w:ascii="Calibri" w:hAnsi="Calibri" w:eastAsia="Times New Roman" w:cs="Calibri"/>
          <w:color w:val="auto"/>
          <w:u w:val="none"/>
        </w:rPr>
        <w:t xml:space="preserve"> </w:t>
      </w:r>
      <w:r w:rsidRPr="1709819F" w:rsidR="2C8BB04F">
        <w:rPr>
          <w:rFonts w:ascii="Calibri" w:hAnsi="Calibri" w:eastAsia="Times New Roman" w:cs="Calibri"/>
          <w:color w:val="auto"/>
        </w:rPr>
        <w:t xml:space="preserve">Rudy Giuliani (who “took down the mafia in New York City”) and Sidney Powell (who “worked for Michael Flynn”) </w:t>
      </w:r>
      <w:r w:rsidRPr="1709819F" w:rsidR="39125950">
        <w:rPr>
          <w:rFonts w:ascii="Calibri" w:hAnsi="Calibri" w:eastAsia="Times New Roman" w:cs="Calibri"/>
          <w:color w:val="auto"/>
        </w:rPr>
        <w:t xml:space="preserve">as a signal of their </w:t>
      </w:r>
      <w:r w:rsidRPr="1709819F" w:rsidR="39125950">
        <w:rPr>
          <w:rFonts w:ascii="Calibri" w:hAnsi="Calibri" w:eastAsia="Times New Roman" w:cs="Calibri"/>
          <w:color w:val="auto"/>
          <w:u w:val="none"/>
        </w:rPr>
        <w:t>prestige</w:t>
      </w:r>
      <w:r w:rsidRPr="1709819F" w:rsidR="2C8BB04F">
        <w:rPr>
          <w:rFonts w:ascii="Calibri" w:hAnsi="Calibri" w:eastAsia="Times New Roman" w:cs="Calibri"/>
          <w:color w:val="auto"/>
        </w:rPr>
        <w:t>.</w:t>
      </w:r>
      <w:r w:rsidRPr="1709819F">
        <w:rPr>
          <w:rStyle w:val="FootnoteReference"/>
          <w:rFonts w:ascii="Calibri" w:hAnsi="Calibri" w:eastAsia="Times New Roman" w:cs="Calibri"/>
        </w:rPr>
        <w:footnoteReference w:id="30742"/>
      </w:r>
      <w:r w:rsidRPr="1709819F" w:rsidR="2C8BB04F">
        <w:rPr>
          <w:rFonts w:ascii="Calibri" w:hAnsi="Calibri" w:eastAsia="Times New Roman" w:cs="Calibri"/>
          <w:color w:val="auto"/>
          <w:u w:val="none"/>
        </w:rPr>
        <w:t xml:space="preserve"> </w:t>
      </w:r>
      <w:r w:rsidRPr="1709819F" w:rsidR="408AAD6F">
        <w:rPr>
          <w:rFonts w:ascii="Calibri" w:hAnsi="Calibri" w:eastAsia="Times New Roman" w:cs="Calibri"/>
          <w:color w:val="auto"/>
          <w:u w:val="none"/>
        </w:rPr>
        <w:t>They also</w:t>
      </w:r>
      <w:r w:rsidRPr="1709819F" w:rsidR="2C8BB04F">
        <w:rPr>
          <w:rFonts w:ascii="Calibri" w:hAnsi="Calibri" w:eastAsia="Times New Roman" w:cs="Calibri"/>
          <w:color w:val="auto"/>
        </w:rPr>
        <w:t xml:space="preserve"> </w:t>
      </w:r>
      <w:r w:rsidRPr="1709819F" w:rsidR="6284AF1F">
        <w:rPr>
          <w:rFonts w:ascii="Calibri" w:hAnsi="Calibri" w:eastAsia="Times New Roman" w:cs="Calibri"/>
          <w:color w:val="auto"/>
        </w:rPr>
        <w:t xml:space="preserve">regularly shared some of the most </w:t>
      </w:r>
      <w:r w:rsidRPr="1709819F" w:rsidR="1D779D34">
        <w:rPr>
          <w:rFonts w:ascii="Calibri" w:hAnsi="Calibri" w:eastAsia="Times New Roman" w:cs="Calibri"/>
          <w:color w:val="auto"/>
        </w:rPr>
        <w:t xml:space="preserve">implausible </w:t>
      </w:r>
      <w:r w:rsidRPr="1709819F" w:rsidR="6284AF1F">
        <w:rPr>
          <w:rFonts w:ascii="Calibri" w:hAnsi="Calibri" w:eastAsia="Times New Roman" w:cs="Calibri"/>
          <w:color w:val="auto"/>
        </w:rPr>
        <w:t>election fraud claims</w:t>
      </w:r>
      <w:r w:rsidRPr="1709819F" w:rsidR="2C8BB04F">
        <w:rPr>
          <w:rFonts w:ascii="Calibri" w:hAnsi="Calibri" w:eastAsia="Times New Roman" w:cs="Calibri"/>
          <w:color w:val="auto"/>
        </w:rPr>
        <w:t xml:space="preserve">, including those that </w:t>
      </w:r>
      <w:r w:rsidRPr="1709819F" w:rsidR="7690D7D0">
        <w:rPr>
          <w:rFonts w:ascii="Calibri" w:hAnsi="Calibri" w:eastAsia="Times New Roman" w:cs="Calibri"/>
          <w:color w:val="auto"/>
        </w:rPr>
        <w:t xml:space="preserve">linked deceased </w:t>
      </w:r>
      <w:r w:rsidRPr="1709819F" w:rsidR="2C8BB04F">
        <w:rPr>
          <w:rFonts w:ascii="Calibri" w:hAnsi="Calibri" w:eastAsia="Times New Roman" w:cs="Calibri"/>
          <w:color w:val="auto"/>
        </w:rPr>
        <w:t xml:space="preserve">Venezuelan leader </w:t>
      </w:r>
      <w:r w:rsidRPr="1709819F" w:rsidR="2C8BB04F">
        <w:rPr>
          <w:rFonts w:ascii="Calibri" w:hAnsi="Calibri" w:eastAsia="Times New Roman" w:cs="Calibri"/>
          <w:color w:val="auto"/>
        </w:rPr>
        <w:t>Hugo</w:t>
      </w:r>
      <w:r w:rsidRPr="1709819F" w:rsidR="2C8BB04F">
        <w:rPr>
          <w:rFonts w:ascii="Calibri" w:hAnsi="Calibri" w:eastAsia="Times New Roman" w:cs="Calibri"/>
          <w:color w:val="auto"/>
        </w:rPr>
        <w:t xml:space="preserve"> </w:t>
      </w:r>
      <w:r w:rsidRPr="1709819F" w:rsidR="2C8BB04F">
        <w:rPr>
          <w:rFonts w:ascii="Calibri" w:hAnsi="Calibri" w:eastAsia="Times New Roman" w:cs="Calibri"/>
          <w:color w:val="auto"/>
        </w:rPr>
        <w:t>Chavez</w:t>
      </w:r>
      <w:r w:rsidRPr="1709819F" w:rsidR="2C8BB04F">
        <w:rPr>
          <w:rFonts w:ascii="Calibri" w:hAnsi="Calibri" w:eastAsia="Times New Roman" w:cs="Calibri"/>
          <w:color w:val="auto"/>
        </w:rPr>
        <w:t xml:space="preserve"> </w:t>
      </w:r>
      <w:r w:rsidRPr="1709819F" w:rsidR="03489B21">
        <w:rPr>
          <w:rFonts w:ascii="Calibri" w:hAnsi="Calibri" w:eastAsia="Times New Roman" w:cs="Calibri"/>
          <w:color w:val="auto"/>
        </w:rPr>
        <w:t xml:space="preserve">to election fraud and blamed </w:t>
      </w:r>
      <w:r w:rsidRPr="1709819F" w:rsidR="03489B21">
        <w:rPr>
          <w:rFonts w:ascii="Calibri" w:hAnsi="Calibri" w:eastAsia="Times New Roman" w:cs="Calibri"/>
          <w:color w:val="auto"/>
        </w:rPr>
        <w:t>Biden</w:t>
      </w:r>
      <w:r w:rsidRPr="1709819F" w:rsidR="678FAE0A">
        <w:rPr>
          <w:rFonts w:ascii="Calibri" w:hAnsi="Calibri" w:eastAsia="Times New Roman" w:cs="Calibri"/>
          <w:color w:val="auto"/>
        </w:rPr>
        <w:t>’</w:t>
      </w:r>
      <w:r w:rsidRPr="1709819F" w:rsidR="03489B21">
        <w:rPr>
          <w:rFonts w:ascii="Calibri" w:hAnsi="Calibri" w:eastAsia="Times New Roman" w:cs="Calibri"/>
          <w:color w:val="auto"/>
        </w:rPr>
        <w:t>s victory in Arizona on the distribution of sharpie pens</w:t>
      </w:r>
      <w:r w:rsidRPr="1709819F" w:rsidR="03489B21">
        <w:rPr>
          <w:rFonts w:ascii="Calibri" w:hAnsi="Calibri" w:eastAsia="Times New Roman" w:cs="Calibri"/>
          <w:color w:val="auto"/>
        </w:rPr>
        <w:t>.</w:t>
      </w:r>
      <w:r w:rsidRPr="1709819F">
        <w:rPr>
          <w:rStyle w:val="FootnoteReference"/>
          <w:rFonts w:ascii="Calibri" w:hAnsi="Calibri" w:eastAsia="Times New Roman" w:cs="Calibri"/>
        </w:rPr>
        <w:footnoteReference w:id="10075"/>
      </w:r>
      <w:r w:rsidRPr="1709819F" w:rsidR="2C8BB04F">
        <w:rPr>
          <w:rFonts w:ascii="Calibri" w:hAnsi="Calibri" w:eastAsia="Times New Roman" w:cs="Calibri"/>
        </w:rPr>
        <w:t> </w:t>
      </w:r>
      <w:r w:rsidRPr="1709819F" w:rsidR="59EAEFAD">
        <w:rPr>
          <w:rFonts w:ascii="Calibri" w:hAnsi="Calibri" w:eastAsia="Times New Roman" w:cs="Calibri"/>
          <w:color w:val="auto"/>
        </w:rPr>
        <w:t xml:space="preserve"> </w:t>
      </w:r>
    </w:p>
    <w:p w:rsidRPr="00EE3528" w:rsidR="00EE3528" w:rsidP="1709819F" w:rsidRDefault="5C6D40DF" w14:paraId="2A5E977A" w14:textId="40CE35D5">
      <w:pPr>
        <w:pStyle w:val="Normal"/>
        <w:textAlignment w:val="baseline"/>
        <w:rPr>
          <w:rFonts w:ascii="Calibri" w:hAnsi="Calibri" w:eastAsia="Times New Roman" w:cs="Calibri"/>
          <w:highlight w:val="yellow"/>
        </w:rPr>
      </w:pPr>
    </w:p>
    <w:p w:rsidRPr="00EE3528" w:rsidR="00EE3528" w:rsidP="1709819F" w:rsidRDefault="5C6D40DF" w14:paraId="5968F789" w14:textId="69419C15">
      <w:pPr>
        <w:pStyle w:val="Normal"/>
        <w:textAlignment w:val="baseline"/>
        <w:rPr>
          <w:b w:val="1"/>
          <w:bCs w:val="1"/>
        </w:rPr>
      </w:pPr>
      <w:r w:rsidRPr="1709819F" w:rsidR="06932ED5">
        <w:rPr>
          <w:rFonts w:ascii="Calibri" w:hAnsi="Calibri" w:eastAsia="Times New Roman" w:cs="Calibri"/>
        </w:rPr>
        <w:t xml:space="preserve">Due to the decentralized nature of the medium, </w:t>
      </w:r>
      <w:r w:rsidRPr="1709819F" w:rsidR="4D184472">
        <w:rPr>
          <w:rFonts w:ascii="Calibri" w:hAnsi="Calibri" w:eastAsia="Times New Roman" w:cs="Calibri"/>
        </w:rPr>
        <w:t xml:space="preserve">a</w:t>
      </w:r>
      <w:r w:rsidRPr="1709819F" w:rsidR="4D184472">
        <w:rPr>
          <w:rFonts w:ascii="Calibri" w:hAnsi="Calibri" w:eastAsia="Times New Roman" w:cs="Calibri"/>
        </w:rPr>
        <w:t xml:space="preserve">nd because podcasters often cross-post on other </w:t>
      </w:r>
      <w:r w:rsidRPr="1709819F" w:rsidR="6C9A80B7">
        <w:rPr>
          <w:rFonts w:ascii="Calibri" w:hAnsi="Calibri" w:eastAsia="Times New Roman" w:cs="Calibri"/>
        </w:rPr>
        <w:t>websites</w:t>
      </w:r>
      <w:r w:rsidRPr="1709819F" w:rsidR="4D184472">
        <w:rPr>
          <w:rFonts w:ascii="Calibri" w:hAnsi="Calibri" w:eastAsia="Times New Roman" w:cs="Calibri"/>
        </w:rPr>
        <w:t xml:space="preserve"> or rebroadcast over terrestrial radio, </w:t>
      </w:r>
      <w:r w:rsidRPr="1709819F" w:rsidR="06932ED5">
        <w:rPr>
          <w:rFonts w:ascii="Calibri" w:hAnsi="Calibri" w:eastAsia="Times New Roman" w:cs="Calibri"/>
        </w:rPr>
        <w:t xml:space="preserve">it is difficult to grasp the </w:t>
      </w:r>
      <w:r w:rsidRPr="1709819F" w:rsidR="77010E73">
        <w:rPr>
          <w:rFonts w:ascii="Calibri" w:hAnsi="Calibri" w:eastAsia="Times New Roman" w:cs="Calibri"/>
        </w:rPr>
        <w:t xml:space="preserve">size of the </w:t>
      </w:r>
      <w:r w:rsidRPr="1709819F" w:rsidR="331B9126">
        <w:rPr>
          <w:rFonts w:ascii="Calibri" w:hAnsi="Calibri" w:eastAsia="Times New Roman" w:cs="Calibri"/>
        </w:rPr>
        <w:t xml:space="preserve">audience </w:t>
      </w:r>
      <w:r w:rsidRPr="1709819F" w:rsidR="5860CADF">
        <w:rPr>
          <w:rFonts w:ascii="Calibri" w:hAnsi="Calibri" w:eastAsia="Times New Roman" w:cs="Calibri"/>
        </w:rPr>
        <w:t xml:space="preserve">for </w:t>
      </w:r>
      <w:r w:rsidRPr="1709819F" w:rsidR="06932ED5">
        <w:rPr>
          <w:rFonts w:ascii="Calibri" w:hAnsi="Calibri" w:eastAsia="Times New Roman" w:cs="Calibri"/>
        </w:rPr>
        <w:t xml:space="preserve">these episodes. </w:t>
      </w:r>
      <w:r w:rsidRPr="1709819F" w:rsidR="06D6A191">
        <w:rPr>
          <w:rFonts w:ascii="Calibri" w:hAnsi="Calibri" w:eastAsia="Times New Roman" w:cs="Calibri"/>
        </w:rPr>
        <w:t xml:space="preserve">Despite</w:t>
      </w:r>
      <w:r w:rsidRPr="1709819F" w:rsidR="06D6A191">
        <w:rPr>
          <w:rFonts w:ascii="Calibri" w:hAnsi="Calibri" w:eastAsia="Times New Roman" w:cs="Calibri"/>
        </w:rPr>
        <w:t xml:space="preserve"> this challenge, </w:t>
      </w:r>
      <w:r w:rsidRPr="1709819F" w:rsidR="7311F73D">
        <w:rPr>
          <w:rFonts w:ascii="Calibri" w:hAnsi="Calibri" w:eastAsia="Times New Roman" w:cs="Calibri"/>
        </w:rPr>
        <w:t xml:space="preserve">other data points can at least provide a glimpse into their possible reach. </w:t>
      </w:r>
      <w:r w:rsidRPr="1709819F" w:rsidR="4FA186AD">
        <w:rPr>
          <w:rFonts w:ascii="Calibri" w:hAnsi="Calibri" w:eastAsia="Times New Roman" w:cs="Calibri"/>
        </w:rPr>
        <w:t xml:space="preserve">In </w:t>
      </w:r>
      <w:r w:rsidRPr="1709819F" w:rsidR="4FA186AD">
        <w:rPr>
          <w:rFonts w:ascii="Calibri" w:hAnsi="Calibri" w:eastAsia="Times New Roman" w:cs="Calibri"/>
        </w:rPr>
        <w:t xml:space="preserve">March 2022, </w:t>
      </w:r>
      <w:r w:rsidRPr="1709819F" w:rsidR="456FC65C">
        <w:rPr>
          <w:rFonts w:ascii="Calibri" w:hAnsi="Calibri" w:eastAsia="Times New Roman" w:cs="Calibri"/>
        </w:rPr>
        <w:t xml:space="preserve">Steve Bannon’s show, for example, </w:t>
      </w:r>
      <w:r w:rsidRPr="1709819F" w:rsidR="5C7430A3">
        <w:rPr>
          <w:rFonts w:ascii="Calibri" w:hAnsi="Calibri" w:eastAsia="Times New Roman" w:cs="Calibri"/>
        </w:rPr>
        <w:t xml:space="preserve">claimed to have been downloaded </w:t>
      </w:r>
      <w:r w:rsidRPr="1709819F" w:rsidR="5C7430A3">
        <w:rPr>
          <w:rFonts w:ascii="Calibri" w:hAnsi="Calibri" w:eastAsia="Times New Roman" w:cs="Calibri"/>
        </w:rPr>
        <w:t>over 135 million times.</w:t>
      </w:r>
      <w:r w:rsidRPr="1709819F">
        <w:rPr>
          <w:rStyle w:val="FootnoteReference"/>
          <w:rFonts w:ascii="Calibri" w:hAnsi="Calibri" w:eastAsia="Times New Roman" w:cs="Calibri"/>
        </w:rPr>
        <w:footnoteReference w:id="7432"/>
      </w:r>
      <w:r w:rsidRPr="1709819F" w:rsidR="52E89BF8">
        <w:rPr>
          <w:rFonts w:ascii="Calibri" w:hAnsi="Calibri" w:eastAsia="Times New Roman" w:cs="Calibri"/>
        </w:rPr>
        <w:t xml:space="preserve"> </w:t>
      </w:r>
      <w:r w:rsidRPr="1709819F" w:rsidR="2C6AB70B">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Ben Shapiro’s podcast </w:t>
      </w:r>
      <w:r w:rsidRPr="1709819F" w:rsidR="2C6AB70B">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US"/>
        </w:rPr>
        <w:t>claims</w:t>
      </w:r>
      <w:r w:rsidRPr="1709819F" w:rsidR="2C6AB70B">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to see 15 million downloads per month, and The Verdict with Ted Cruz reportedly had at least </w:t>
      </w:r>
      <w:r w:rsidRPr="1709819F" w:rsidR="2C6AB70B">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en-US"/>
        </w:rPr>
        <w:t>20 million downloads</w:t>
      </w:r>
      <w:r w:rsidRPr="1709819F" w:rsidR="2C6AB70B">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in 2020.</w:t>
      </w:r>
      <w:r w:rsidRPr="1709819F">
        <w:rPr>
          <w:rStyle w:val="FootnoteReference"/>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footnoteReference w:id="1307"/>
      </w:r>
      <w:r w:rsidRPr="1709819F" w:rsidR="2C6AB70B">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w:t>
      </w:r>
      <w:r w:rsidRPr="1709819F" w:rsidR="5B31CB38">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In </w:t>
      </w:r>
      <w:r w:rsidRPr="1709819F" w:rsidR="67C0B66D">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the </w:t>
      </w:r>
      <w:r w:rsidRPr="1709819F" w:rsidR="5B31CB38">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dataset,</w:t>
      </w:r>
      <w:r w:rsidRPr="1709819F" w:rsidR="595A365C">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hosts that shared unsubstantiated or false content reached a total of 58 millio</w:t>
      </w:r>
      <w:r w:rsidRPr="1709819F" w:rsidR="595A365C">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n followers on Twitter and </w:t>
      </w:r>
      <w:r w:rsidRPr="1709819F" w:rsidR="2B378308">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51 million Facebook followers. T</w:t>
      </w:r>
      <w:r w:rsidRPr="1709819F" w:rsidR="2C6AB70B">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he </w:t>
      </w:r>
      <w:r w:rsidRPr="1709819F" w:rsidR="2C6AB70B">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average</w:t>
      </w:r>
      <w:r w:rsidRPr="1709819F" w:rsidR="2C6AB70B">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w:t>
      </w:r>
      <w:r w:rsidRPr="1709819F" w:rsidR="17892286">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number of followers across Twitter and </w:t>
      </w:r>
      <w:r w:rsidRPr="1709819F" w:rsidR="0AC3261C">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Facebook for</w:t>
      </w:r>
      <w:r w:rsidRPr="1709819F" w:rsidR="17892286">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hosts </w:t>
      </w:r>
      <w:r w:rsidRPr="1709819F" w:rsidR="2C6AB70B">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sharing </w:t>
      </w:r>
      <w:r w:rsidRPr="1709819F" w:rsidR="6554970F">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election-fraud related content</w:t>
      </w:r>
      <w:r w:rsidRPr="1709819F" w:rsidR="2C6AB70B">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w:t>
      </w:r>
      <w:r w:rsidRPr="1709819F" w:rsidR="5335B3F5">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was </w:t>
      </w:r>
      <w:r w:rsidRPr="1709819F" w:rsidR="2114B731">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nearly 4 million</w:t>
      </w:r>
      <w:r w:rsidRPr="1709819F" w:rsidR="426F11F0">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and the median host enjoyed a reach of 2 million across both platforms.</w:t>
      </w:r>
      <w:r w:rsidRPr="1709819F" w:rsidR="3D705D1A">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As social media platforms and mainstream media outlets cracked down on election-fraud related claims in late 2020, </w:t>
      </w:r>
      <w:r w:rsidRPr="1709819F" w:rsidR="0B3BDCFE">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it is clear based on the data that these </w:t>
      </w:r>
      <w:r w:rsidRPr="1709819F" w:rsidR="3D705D1A">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narratives</w:t>
      </w:r>
      <w:r w:rsidRPr="1709819F" w:rsidR="3D705D1A">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 xml:space="preserve"> found a home amongst </w:t>
      </w:r>
      <w:r w:rsidRPr="1709819F" w:rsidR="110C4049">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a subset of prominent political podcasters</w:t>
      </w:r>
      <w:r w:rsidRPr="1709819F" w:rsidR="3D705D1A">
        <w:rPr>
          <w:rFonts w:ascii="Calibri" w:hAnsi="Calibri" w:eastAsia="Calibri" w:cs="Calibri" w:asciiTheme="minorAscii" w:hAnsiTheme="minorAscii" w:eastAsiaTheme="minorAscii" w:cstheme="minorAscii"/>
          <w:b w:val="0"/>
          <w:bCs w:val="0"/>
          <w:i w:val="0"/>
          <w:iCs w:val="0"/>
          <w:caps w:val="0"/>
          <w:smallCaps w:val="0"/>
          <w:noProof w:val="0"/>
          <w:color w:val="101010"/>
          <w:sz w:val="24"/>
          <w:szCs w:val="24"/>
          <w:lang w:val="en-US"/>
        </w:rPr>
        <w:t>.</w:t>
      </w:r>
      <w:r w:rsidRPr="1709819F">
        <w:rPr>
          <w:b w:val="1"/>
          <w:bCs w:val="1"/>
        </w:rPr>
        <w:br w:type="page"/>
      </w:r>
    </w:p>
    <w:p w:rsidR="00664CE9" w:rsidP="1709819F" w:rsidRDefault="42017C24" w14:paraId="2C034D12" w14:textId="26B21EA6">
      <w:pPr>
        <w:pStyle w:val="Heading1"/>
        <w:rPr>
          <w:i w:val="1"/>
          <w:iCs w:val="1"/>
        </w:rPr>
      </w:pPr>
      <w:r w:rsidR="2F15990A">
        <w:rPr/>
        <w:t>5</w:t>
      </w:r>
      <w:r w:rsidR="67F34606">
        <w:rPr/>
        <w:t xml:space="preserve">. How podcasters spread </w:t>
      </w:r>
      <w:r w:rsidRPr="1709819F" w:rsidR="77CC29E8">
        <w:rPr>
          <w:rFonts w:ascii="Calibri" w:hAnsi="Calibri" w:eastAsia="Times New Roman" w:cs="Calibri"/>
          <w:b w:val="0"/>
          <w:bCs w:val="0"/>
        </w:rPr>
        <w:t>unsubstantiated or false</w:t>
      </w:r>
      <w:r w:rsidRPr="1709819F" w:rsidR="77CC29E8">
        <w:rPr>
          <w:rFonts w:ascii="Calibri" w:hAnsi="Calibri" w:eastAsia="Times New Roman" w:cs="Calibri"/>
        </w:rPr>
        <w:t xml:space="preserve"> </w:t>
      </w:r>
      <w:r w:rsidR="67F34606">
        <w:rPr/>
        <w:t xml:space="preserve">health-related </w:t>
      </w:r>
      <w:r w:rsidR="355804A3">
        <w:rPr/>
        <w:t xml:space="preserve">claims </w:t>
      </w:r>
      <w:r w:rsidR="67F34606">
        <w:rPr/>
        <w:t>during the coronavirus pandemic</w:t>
      </w:r>
    </w:p>
    <w:p w:rsidR="00664CE9" w:rsidP="27AB976F" w:rsidRDefault="00664CE9" w14:paraId="51C0DFE6" w14:textId="6DC76E0B"/>
    <w:p w:rsidR="00664CE9" w:rsidP="27AB976F" w:rsidRDefault="0059B55C" w14:paraId="57DE321A" w14:textId="507C2A0B">
      <w:r w:rsidR="0CF64DCD">
        <w:rPr/>
        <w:t xml:space="preserve">Days before the first coronavirus </w:t>
      </w:r>
      <w:r w:rsidR="0CF64DCD">
        <w:rPr/>
        <w:t xml:space="preserve">death </w:t>
      </w:r>
      <w:r w:rsidR="7465A85C">
        <w:rPr/>
        <w:t>struck</w:t>
      </w:r>
      <w:r w:rsidR="0CF64DCD">
        <w:rPr/>
        <w:t xml:space="preserve"> the United States in late-February 2020, podcaster Glenn Beck, founder and CEO of </w:t>
      </w:r>
      <w:r w:rsidR="323A9751">
        <w:rPr/>
        <w:t>T</w:t>
      </w:r>
      <w:r w:rsidR="0CF64DCD">
        <w:rPr/>
        <w:t>he Blaze</w:t>
      </w:r>
      <w:r w:rsidR="0CF64DCD">
        <w:rPr/>
        <w:t>, warned his listeners of the virus’s potential impact should it spread: “the coronavirus is going to hammer the global economy if it becomes a pandemic.”</w:t>
      </w:r>
      <w:r w:rsidRPr="27AB976F" w:rsidR="00664CE9">
        <w:rPr>
          <w:rStyle w:val="FootnoteReference"/>
        </w:rPr>
        <w:footnoteReference w:id="75"/>
      </w:r>
      <w:r w:rsidR="0CF64DCD">
        <w:rPr/>
        <w:t xml:space="preserve"> But the looming threat of a global pandemic did not register for many podcasters. As coronavirus infections and death</w:t>
      </w:r>
      <w:r w:rsidR="0CF64DCD">
        <w:rPr/>
        <w:t xml:space="preserve">s </w:t>
      </w:r>
      <w:r w:rsidR="50AEF0DF">
        <w:rPr/>
        <w:t xml:space="preserve">soared </w:t>
      </w:r>
      <w:r w:rsidR="0CF64DCD">
        <w:rPr/>
        <w:t xml:space="preserve">in New York City in April and May 2020, offering a stark warning for the rest of the nation, podcaster Daniel </w:t>
      </w:r>
      <w:r w:rsidR="0CF64DCD">
        <w:rPr/>
        <w:t>Horowitz</w:t>
      </w:r>
      <w:r w:rsidR="0DABF998">
        <w:rPr/>
        <w:t>--</w:t>
      </w:r>
      <w:r w:rsidR="0CF64DCD">
        <w:rPr/>
        <w:t xml:space="preserve">whose podcast promises listeners to “explore the politically right way to think about the </w:t>
      </w:r>
      <w:proofErr w:type="gramStart"/>
      <w:r w:rsidR="0CF64DCD">
        <w:rPr/>
        <w:t>issues”</w:t>
      </w:r>
      <w:r w:rsidR="1E1F52FE">
        <w:rPr/>
        <w:t>--</w:t>
      </w:r>
      <w:proofErr w:type="gramEnd"/>
      <w:r w:rsidR="0CF64DCD">
        <w:rPr/>
        <w:t>downplayed the severity of the disease: “if you take out New York City, which is unique, how many people is that? You’re talking about getting struck by lightning, you’re talking about risk levels that are not elevated above any other activity associated with your daily lives.” And John Solomon, a former Fox News contributor and executive and editor-in-chief at The Washington Times, argued that coronavirus “does exactly what all other respiratory disease epidemics during the flu season do: they come for two weeks, they stay at the peak, they go, and it's over.”</w:t>
      </w:r>
      <w:r w:rsidRPr="27AB976F" w:rsidR="00664CE9">
        <w:rPr>
          <w:rStyle w:val="FootnoteReference"/>
        </w:rPr>
        <w:footnoteReference w:id="76"/>
      </w:r>
    </w:p>
    <w:p w:rsidR="00664CE9" w:rsidP="27AB976F" w:rsidRDefault="00664CE9" w14:paraId="09DF55F5" w14:textId="7487B306"/>
    <w:p w:rsidR="00664CE9" w:rsidP="1B65643D" w:rsidRDefault="0059B55C" w14:paraId="378B91FD" w14:textId="7050FCB0">
      <w:pPr>
        <w:spacing w:line="259" w:lineRule="auto"/>
      </w:pPr>
      <w:r w:rsidR="0CF64DCD">
        <w:rPr/>
        <w:t>No other issue has illustrated both the devastating consequences of—and challenges with classifying—</w:t>
      </w:r>
      <w:r w:rsidRPr="1B65643D" w:rsidR="70F3C42F">
        <w:rPr>
          <w:rFonts w:ascii="Calibri" w:hAnsi="Calibri" w:eastAsia="Times New Roman" w:cs="Calibri"/>
        </w:rPr>
        <w:t xml:space="preserve">unsubstantiated or false claims</w:t>
      </w:r>
      <w:r w:rsidR="70F3C42F">
        <w:rPr/>
        <w:t xml:space="preserve"> </w:t>
      </w:r>
      <w:r w:rsidR="0CF64DCD">
        <w:rPr/>
        <w:t>more so than the coronavirus pandemic. These consequences are numerous and well-documented.</w:t>
      </w:r>
      <w:r w:rsidRPr="27AB976F" w:rsidR="00664CE9">
        <w:rPr>
          <w:rStyle w:val="FootnoteReference"/>
        </w:rPr>
        <w:footnoteReference w:id="77"/>
      </w:r>
      <w:r w:rsidR="0CF64DCD">
        <w:rPr/>
        <w:t xml:space="preserve"> According to the Department of Health and Human Services</w:t>
      </w:r>
      <w:r w:rsidR="7BE92AA0">
        <w:rPr/>
        <w:t xml:space="preserve">,</w:t>
      </w:r>
      <w:r w:rsidR="0CF64DCD">
        <w:rPr/>
        <w:t xml:space="preserve"> the “</w:t>
      </w:r>
      <w:proofErr w:type="spellStart"/>
      <w:r w:rsidR="0CF64DCD">
        <w:rPr/>
        <w:t xml:space="preserve">infodemic</w:t>
      </w:r>
      <w:proofErr w:type="spellEnd"/>
      <w:r w:rsidR="0CF64DCD">
        <w:rPr/>
        <w:t xml:space="preserve">” </w:t>
      </w:r>
      <w:r w:rsidR="43ED45C0">
        <w:rPr/>
        <w:t xml:space="preserve">of unsubstantiated and false content </w:t>
      </w:r>
      <w:r w:rsidR="0CF64DCD">
        <w:rPr/>
        <w:t>tied to the pandemic “has led people to decline vaccines, reject public health measures, and use unproven treatments.</w:t>
      </w:r>
      <w:r w:rsidR="0CF64DCD">
        <w:rPr/>
        <w:t xml:space="preserve"> Health misinformation has also led to harassment and violence against health workers, airline staff, and other frontline workers tasked with communicating evolving public health measures.”</w:t>
      </w:r>
      <w:r w:rsidRPr="27AB976F" w:rsidR="00664CE9">
        <w:rPr>
          <w:rStyle w:val="FootnoteReference"/>
        </w:rPr>
        <w:footnoteReference w:id="78"/>
      </w:r>
    </w:p>
    <w:p w:rsidR="00664CE9" w:rsidP="1B65643D" w:rsidRDefault="00664CE9" w14:paraId="47085A1F" w14:textId="2C7ADA04">
      <w:pPr>
        <w:spacing w:line="259" w:lineRule="auto"/>
      </w:pPr>
    </w:p>
    <w:p w:rsidR="00664CE9" w:rsidP="1B65643D" w:rsidRDefault="17FC8507" w14:paraId="6C282031" w14:textId="3B4F2DF1">
      <w:pPr>
        <w:spacing w:line="259" w:lineRule="auto"/>
      </w:pPr>
      <w:r w:rsidR="349BE6F2">
        <w:rPr/>
        <w:t>As a result, u</w:t>
      </w:r>
      <w:r w:rsidR="0CF64DCD">
        <w:rPr/>
        <w:t xml:space="preserve">nderstanding how and why </w:t>
      </w:r>
      <w:r w:rsidRPr="1B65643D" w:rsidR="262090BF">
        <w:rPr>
          <w:rFonts w:ascii="Calibri" w:hAnsi="Calibri" w:eastAsia="Times New Roman" w:cs="Calibri"/>
        </w:rPr>
        <w:t xml:space="preserve">these </w:t>
      </w:r>
      <w:r w:rsidRPr="1B65643D" w:rsidR="25C1D44F">
        <w:rPr>
          <w:rFonts w:ascii="Calibri" w:hAnsi="Calibri" w:eastAsia="Times New Roman" w:cs="Calibri"/>
        </w:rPr>
        <w:t>claims</w:t>
      </w:r>
      <w:r w:rsidR="25C1D44F">
        <w:rPr/>
        <w:t xml:space="preserve"> </w:t>
      </w:r>
      <w:r w:rsidR="0CF64DCD">
        <w:rPr/>
        <w:t xml:space="preserve">spread across popular information platforms is of vital importance</w:t>
      </w:r>
      <w:r w:rsidR="0CF64DCD">
        <w:rPr/>
        <w:t xml:space="preserve">. Since the pandemic</w:t>
      </w:r>
      <w:r w:rsidR="78657009">
        <w:rPr/>
        <w:t xml:space="preserve"> began</w:t>
      </w:r>
      <w:r w:rsidR="0CF64DCD">
        <w:rPr/>
        <w:t xml:space="preserve">, social media companies</w:t>
      </w:r>
      <w:r w:rsidR="0CF64DCD">
        <w:rPr/>
        <w:t xml:space="preserve"> like Meta, Twitter</w:t>
      </w:r>
      <w:r w:rsidR="7582943C">
        <w:rPr/>
        <w:t xml:space="preserve">,</w:t>
      </w:r>
      <w:r w:rsidR="0CF64DCD">
        <w:rPr/>
        <w:t xml:space="preserve"> and Google </w:t>
      </w:r>
      <w:r w:rsidR="0CF64DCD">
        <w:rPr/>
        <w:t xml:space="preserve">have taken a leading role in</w:t>
      </w:r>
      <w:r w:rsidR="0CF64DCD">
        <w:rPr/>
        <w:t xml:space="preserve"> framing the contours of </w:t>
      </w:r>
      <w:r w:rsidR="6EBFD345">
        <w:rPr/>
        <w:t xml:space="preserve">conversation</w:t>
      </w:r>
      <w:r w:rsidR="0CF64DCD">
        <w:rPr/>
        <w:t xml:space="preserve">, </w:t>
      </w:r>
      <w:r w:rsidR="66E42EF7">
        <w:rPr/>
        <w:t xml:space="preserve">with </w:t>
      </w:r>
      <w:r w:rsidR="66E42EF7">
        <w:rPr/>
        <w:t xml:space="preserve">mixed </w:t>
      </w:r>
      <w:r w:rsidR="733AF39B">
        <w:rPr/>
        <w:t>success</w:t>
      </w:r>
      <w:r w:rsidR="0CF64DCD">
        <w:rPr/>
        <w:t>.</w:t>
      </w:r>
      <w:r w:rsidRPr="1709819F">
        <w:rPr>
          <w:rStyle w:val="FootnoteReference"/>
        </w:rPr>
        <w:footnoteReference w:id="28552"/>
      </w:r>
      <w:r w:rsidR="0CF64DCD">
        <w:rPr/>
        <w:t xml:space="preserve"> </w:t>
      </w:r>
      <w:r w:rsidR="398C789C">
        <w:rPr/>
        <w:t>T</w:t>
      </w:r>
      <w:r w:rsidR="0CF64DCD">
        <w:rPr/>
        <w:t xml:space="preserve">he role of podcasting remains absent from these </w:t>
      </w:r>
      <w:r w:rsidR="2EA9C0C7">
        <w:rPr/>
        <w:t>discussions</w:t>
      </w:r>
      <w:r w:rsidR="0CF64DCD">
        <w:rPr/>
        <w:t>, despite some referring to it as the “Wild West” fo</w:t>
      </w:r>
      <w:r w:rsidR="36634A75">
        <w:rPr/>
        <w:t xml:space="preserve">r </w:t>
      </w:r>
      <w:r w:rsidRPr="1B65643D" w:rsidR="36634A75">
        <w:rPr>
          <w:rFonts w:ascii="Calibri" w:hAnsi="Calibri" w:eastAsia="Times New Roman" w:cs="Calibri"/>
        </w:rPr>
        <w:t>unsubstantiated or false claims</w:t>
      </w:r>
      <w:r w:rsidR="36634A75">
        <w:rPr/>
        <w:t xml:space="preserve"> related to COVID </w:t>
      </w:r>
      <w:r w:rsidR="0CF64DCD">
        <w:rPr/>
        <w:t>due to the medium’s unregulated nature.</w:t>
      </w:r>
      <w:r w:rsidRPr="27AB976F" w:rsidR="00664CE9">
        <w:rPr>
          <w:rStyle w:val="FootnoteReference"/>
        </w:rPr>
        <w:footnoteReference w:id="79"/>
      </w:r>
      <w:r w:rsidR="0CF64DCD">
        <w:rPr/>
        <w:t xml:space="preserve"> Yet apart from public backlash against podcast host Joe Rogan for promoting unproven COVID-19 treatments, the spread of </w:t>
      </w:r>
      <w:r w:rsidRPr="1B65643D" w:rsidR="4EB8E9D7">
        <w:rPr>
          <w:rFonts w:ascii="Calibri" w:hAnsi="Calibri" w:eastAsia="Times New Roman" w:cs="Calibri"/>
        </w:rPr>
        <w:t>unsubstantiated or false claims</w:t>
      </w:r>
      <w:r w:rsidR="4EB8E9D7">
        <w:rPr/>
        <w:t xml:space="preserve"> tied to the pandemic</w:t>
      </w:r>
      <w:r w:rsidR="0CF64DCD">
        <w:rPr/>
        <w:t xml:space="preserve"> in </w:t>
      </w:r>
      <w:r w:rsidR="446576B2">
        <w:rPr/>
        <w:t xml:space="preserve">popular political </w:t>
      </w:r>
      <w:r w:rsidR="0CF64DCD">
        <w:rPr/>
        <w:t xml:space="preserve">podcasting has not received significant attention.</w:t>
      </w:r>
      <w:r w:rsidRPr="27AB976F" w:rsidR="00664CE9">
        <w:rPr>
          <w:rStyle w:val="FootnoteReference"/>
        </w:rPr>
        <w:footnoteReference w:id="80"/>
      </w:r>
    </w:p>
    <w:p w:rsidR="00664CE9" w:rsidP="27AB976F" w:rsidRDefault="00664CE9" w14:paraId="62990835" w14:textId="79FDCDE5">
      <w:pPr>
        <w:spacing w:line="259" w:lineRule="auto"/>
      </w:pPr>
    </w:p>
    <w:p w:rsidR="00664CE9" w:rsidP="27AB976F" w:rsidRDefault="3B3DB353" w14:paraId="6E0DB598" w14:textId="5841B1EF">
      <w:r w:rsidR="7998D15B">
        <w:rPr/>
        <w:t>To understand the role of podcasters</w:t>
      </w:r>
      <w:r w:rsidR="2916077F">
        <w:rPr/>
        <w:t xml:space="preserve"> </w:t>
      </w:r>
      <w:r w:rsidR="7998D15B">
        <w:rPr/>
        <w:t xml:space="preserve">during the first two years of the pandemic, </w:t>
      </w:r>
      <w:r w:rsidR="1EC798EC">
        <w:rPr/>
        <w:t xml:space="preserve">I </w:t>
      </w:r>
      <w:r w:rsidR="7998D15B">
        <w:rPr/>
        <w:t xml:space="preserve">evaluated the content of </w:t>
      </w:r>
      <w:r w:rsidR="41873106">
        <w:rPr/>
        <w:t>more than five thousand</w:t>
      </w:r>
      <w:r w:rsidR="7998D15B">
        <w:rPr/>
        <w:t xml:space="preserve"> episodes beginning in January 2020, when the first cases of coronavirus were reported in Washington state. </w:t>
      </w:r>
      <w:r w:rsidR="2CDAFEC1">
        <w:rPr/>
        <w:t xml:space="preserve">I </w:t>
      </w:r>
      <w:r w:rsidR="7998D15B">
        <w:rPr/>
        <w:t>found that</w:t>
      </w:r>
      <w:r w:rsidR="7998D15B">
        <w:rPr/>
        <w:t>:</w:t>
      </w:r>
    </w:p>
    <w:p w:rsidR="00664CE9" w:rsidP="27AB976F" w:rsidRDefault="00664CE9" w14:paraId="2442977A" w14:textId="3E9EE262"/>
    <w:p w:rsidR="00664CE9" w:rsidP="1709819F" w:rsidRDefault="247E903C" w14:paraId="0972A7F8" w14:textId="5BD91A9E">
      <w:pPr>
        <w:pStyle w:val="ListParagraph"/>
        <w:numPr>
          <w:ilvl w:val="0"/>
          <w:numId w:val="33"/>
        </w:numPr>
        <w:rPr/>
      </w:pPr>
      <w:r w:rsidRPr="1709819F" w:rsidR="19A612A3">
        <w:rPr>
          <w:rFonts w:ascii="Calibri" w:hAnsi="Calibri" w:eastAsia="Times New Roman" w:cs="Calibri"/>
        </w:rPr>
        <w:t>Unsubstantiated or false claims tied to COVID</w:t>
      </w:r>
      <w:r w:rsidR="7998D15B">
        <w:rPr/>
        <w:t xml:space="preserve"> </w:t>
      </w:r>
      <w:r w:rsidR="7323B51B">
        <w:rPr/>
        <w:t>were</w:t>
      </w:r>
      <w:r w:rsidR="7998D15B">
        <w:rPr/>
        <w:t xml:space="preserve"> </w:t>
      </w:r>
      <w:proofErr w:type="gramStart"/>
      <w:r w:rsidR="7998D15B">
        <w:rPr/>
        <w:t>fairly common</w:t>
      </w:r>
      <w:proofErr w:type="gramEnd"/>
      <w:r w:rsidR="7998D15B">
        <w:rPr/>
        <w:t xml:space="preserve">, reaching </w:t>
      </w:r>
      <w:r w:rsidR="14166C30">
        <w:rPr/>
        <w:t xml:space="preserve">one out of every eight episodes </w:t>
      </w:r>
      <w:r w:rsidR="04D95152">
        <w:rPr/>
        <w:t>examined during this period</w:t>
      </w:r>
      <w:r w:rsidR="13E4068C">
        <w:rPr/>
        <w:t>.</w:t>
      </w:r>
    </w:p>
    <w:p w:rsidR="00664CE9" w:rsidP="1709819F" w:rsidRDefault="70848D6F" w14:paraId="4AE5625B" w14:textId="4F0B38A4">
      <w:pPr>
        <w:pStyle w:val="ListParagraph"/>
        <w:numPr>
          <w:ilvl w:val="0"/>
          <w:numId w:val="33"/>
        </w:numPr>
        <w:rPr/>
      </w:pPr>
      <w:r w:rsidR="6CA93D67">
        <w:rPr/>
        <w:t>These claims</w:t>
      </w:r>
      <w:r w:rsidR="7998D15B">
        <w:rPr/>
        <w:t xml:space="preserve"> </w:t>
      </w:r>
      <w:r w:rsidR="563C10C5">
        <w:rPr/>
        <w:t xml:space="preserve">primarily </w:t>
      </w:r>
      <w:r w:rsidR="7998D15B">
        <w:rPr/>
        <w:t>focused on unproven</w:t>
      </w:r>
      <w:r w:rsidR="6F53552A">
        <w:rPr/>
        <w:t>,</w:t>
      </w:r>
      <w:r w:rsidR="7998D15B">
        <w:rPr/>
        <w:t xml:space="preserve"> alternative treatments and preventions, with more than </w:t>
      </w:r>
      <w:r w:rsidR="721036A3">
        <w:rPr/>
        <w:t xml:space="preserve">3 </w:t>
      </w:r>
      <w:r w:rsidR="7998D15B">
        <w:rPr/>
        <w:t>times as many episodes promoting these claims as the next most common category tied to vaccine efficacy and side effects.</w:t>
      </w:r>
    </w:p>
    <w:p w:rsidR="00664CE9" w:rsidP="1709819F" w:rsidRDefault="3B3DB353" w14:paraId="62781A03" w14:textId="74D7CAEE">
      <w:pPr>
        <w:pStyle w:val="ListParagraph"/>
        <w:numPr>
          <w:ilvl w:val="0"/>
          <w:numId w:val="33"/>
        </w:numPr>
        <w:spacing w:line="259" w:lineRule="auto"/>
        <w:rPr/>
      </w:pPr>
      <w:r w:rsidR="7726BD71">
        <w:rPr/>
        <w:t>T</w:t>
      </w:r>
      <w:r w:rsidR="69540B47">
        <w:rPr/>
        <w:t>he shift of pandemic response responsibilities from Republican President Donald Trump to Democratic President Joe Biden</w:t>
      </w:r>
      <w:r w:rsidR="72D57C96">
        <w:rPr/>
        <w:t xml:space="preserve"> did not visibly </w:t>
      </w:r>
      <w:r w:rsidR="1589C6B0">
        <w:rPr/>
        <w:t xml:space="preserve">alter </w:t>
      </w:r>
      <w:r w:rsidR="72D57C96">
        <w:rPr/>
        <w:t xml:space="preserve">the spread of </w:t>
      </w:r>
      <w:r w:rsidRPr="1709819F" w:rsidR="72D57C96">
        <w:rPr>
          <w:rFonts w:ascii="Calibri" w:hAnsi="Calibri" w:eastAsia="Times New Roman" w:cs="Calibri"/>
        </w:rPr>
        <w:t>unsubstantiated or false claims tied to coronavirus</w:t>
      </w:r>
    </w:p>
    <w:p w:rsidR="00664CE9" w:rsidP="1709819F" w:rsidRDefault="3B3DB353" w14:paraId="73946080" w14:textId="290FE845">
      <w:pPr>
        <w:pStyle w:val="ListParagraph"/>
        <w:numPr>
          <w:ilvl w:val="0"/>
          <w:numId w:val="33"/>
        </w:numPr>
        <w:spacing w:line="259" w:lineRule="auto"/>
        <w:rPr/>
      </w:pPr>
      <w:r w:rsidR="7998D15B">
        <w:rPr/>
        <w:t xml:space="preserve">Spikes in </w:t>
      </w:r>
      <w:r w:rsidRPr="1709819F" w:rsidR="7B508D48">
        <w:rPr>
          <w:rFonts w:ascii="Calibri" w:hAnsi="Calibri" w:eastAsia="Times New Roman" w:cs="Calibri"/>
        </w:rPr>
        <w:t xml:space="preserve">unsubstantiated or false </w:t>
      </w:r>
      <w:r w:rsidR="7998D15B">
        <w:rPr/>
        <w:t xml:space="preserve">coronavirus-related </w:t>
      </w:r>
      <w:r w:rsidR="3BEA229B">
        <w:rPr/>
        <w:t xml:space="preserve">claims </w:t>
      </w:r>
      <w:r w:rsidR="7998D15B">
        <w:rPr/>
        <w:t xml:space="preserve">can be clearly tied to specific events through the pandemic. </w:t>
      </w:r>
      <w:r w:rsidR="7998D15B">
        <w:rPr/>
        <w:t xml:space="preserve">For example, the single most consequential event for </w:t>
      </w:r>
      <w:r w:rsidR="665945A2">
        <w:rPr/>
        <w:t>content tied to</w:t>
      </w:r>
      <w:r w:rsidR="7998D15B">
        <w:rPr/>
        <w:t xml:space="preserve"> alternative treatments and prevention was a press conference held by </w:t>
      </w:r>
      <w:r w:rsidR="7998D15B">
        <w:rPr/>
        <w:t>America’s Frontline Doctors</w:t>
      </w:r>
      <w:r w:rsidR="7998D15B">
        <w:rPr/>
        <w:t xml:space="preserve"> </w:t>
      </w:r>
      <w:r w:rsidR="1C8E5702">
        <w:rPr/>
        <w:t xml:space="preserve">touting the benefits of hydroxychloroquine </w:t>
      </w:r>
      <w:r w:rsidR="7998D15B">
        <w:rPr/>
        <w:t xml:space="preserve">in front of the Supreme Court Building in July 2020. </w:t>
      </w:r>
    </w:p>
    <w:p w:rsidR="3980E71A" w:rsidP="1709819F" w:rsidRDefault="3980E71A" w14:paraId="57B6458C" w14:textId="5B260F10">
      <w:pPr>
        <w:pStyle w:val="ListParagraph"/>
        <w:numPr>
          <w:ilvl w:val="0"/>
          <w:numId w:val="33"/>
        </w:numPr>
        <w:spacing w:line="259" w:lineRule="auto"/>
        <w:rPr/>
      </w:pPr>
      <w:r w:rsidR="638C7166">
        <w:rPr/>
        <w:t xml:space="preserve">Fringe </w:t>
      </w:r>
      <w:r w:rsidR="7334042A">
        <w:rPr/>
        <w:t>conspiracy theories, like vaccines containing a microchip, were for the most part absent from coronavirus discussions</w:t>
      </w:r>
      <w:r w:rsidR="6EB89493">
        <w:rPr/>
        <w:t xml:space="preserve"> amongst popular political podcasters</w:t>
      </w:r>
      <w:r w:rsidR="7334042A">
        <w:rPr/>
        <w:t xml:space="preserve">. Instead, </w:t>
      </w:r>
      <w:r w:rsidRPr="1709819F" w:rsidR="57F4F60B">
        <w:rPr>
          <w:rFonts w:ascii="Calibri" w:hAnsi="Calibri" w:eastAsia="Times New Roman" w:cs="Calibri"/>
        </w:rPr>
        <w:t>unsubstantiated or false claims</w:t>
      </w:r>
      <w:r w:rsidR="57F4F60B">
        <w:rPr/>
        <w:t xml:space="preserve"> </w:t>
      </w:r>
      <w:r w:rsidR="7334042A">
        <w:rPr/>
        <w:t>w</w:t>
      </w:r>
      <w:r w:rsidR="232F03C1">
        <w:rPr/>
        <w:t xml:space="preserve">ere </w:t>
      </w:r>
      <w:r w:rsidR="7334042A">
        <w:rPr/>
        <w:t>far more nuanced and rooted in misunderstandings of science and a heavy reliance on non-peer reviewed preprints.</w:t>
      </w:r>
    </w:p>
    <w:p w:rsidR="00664CE9" w:rsidP="27AB976F" w:rsidRDefault="00664CE9" w14:paraId="6AB64B4E" w14:textId="3380F88E">
      <w:pPr>
        <w:pStyle w:val="ListParagraph"/>
      </w:pPr>
    </w:p>
    <w:p w:rsidR="567EDC7E" w:rsidP="1709819F" w:rsidRDefault="567EDC7E" w14:paraId="6150AF9B" w14:textId="11F73404">
      <w:pPr>
        <w:pStyle w:val="Heading2"/>
        <w:bidi w:val="0"/>
        <w:spacing w:before="40" w:beforeAutospacing="off" w:after="0" w:afterAutospacing="off" w:line="259" w:lineRule="auto"/>
        <w:ind w:left="0" w:right="0"/>
        <w:jc w:val="left"/>
      </w:pPr>
      <w:r w:rsidR="567EDC7E">
        <w:rPr/>
        <w:t xml:space="preserve">The Trajectory of </w:t>
      </w:r>
      <w:r w:rsidR="096D3246">
        <w:rPr/>
        <w:t>Unsubstantiated</w:t>
      </w:r>
      <w:r w:rsidR="096D3246">
        <w:rPr/>
        <w:t xml:space="preserve"> and False Claims during the COVID-19 Pandemic</w:t>
      </w:r>
    </w:p>
    <w:p w:rsidR="00664CE9" w:rsidP="6A36E946" w:rsidRDefault="00664CE9" w14:paraId="26B64CA4" w14:textId="101EF7E4"/>
    <w:p w:rsidR="7B554382" w:rsidP="1709819F" w:rsidRDefault="5682DCB8" w14:paraId="30DD772E" w14:textId="36357CAE">
      <w:pPr>
        <w:pStyle w:val="Normal"/>
        <w:spacing w:line="259" w:lineRule="auto"/>
      </w:pPr>
      <w:r w:rsidR="41FD001E">
        <w:rPr/>
        <w:t xml:space="preserve">Throughout the pandemic, </w:t>
      </w:r>
      <w:r w:rsidRPr="1B65643D" w:rsidR="4A241792">
        <w:rPr>
          <w:rFonts w:ascii="Calibri" w:hAnsi="Calibri" w:eastAsia="Times New Roman" w:cs="Calibri"/>
        </w:rPr>
        <w:t xml:space="preserve">unsubstantiated or false </w:t>
      </w:r>
      <w:r w:rsidR="41FD001E">
        <w:rPr/>
        <w:t xml:space="preserve">health-related </w:t>
      </w:r>
      <w:r w:rsidRPr="1B65643D" w:rsidR="54F38A7B">
        <w:rPr>
          <w:rFonts w:ascii="Calibri" w:hAnsi="Calibri" w:eastAsia="Times New Roman" w:cs="Calibri"/>
        </w:rPr>
        <w:t>claims</w:t>
      </w:r>
      <w:r w:rsidR="54F38A7B">
        <w:rPr/>
        <w:t xml:space="preserve"> </w:t>
      </w:r>
      <w:r w:rsidR="02BF355E">
        <w:rPr/>
        <w:t xml:space="preserve">remained a constant </w:t>
      </w:r>
      <w:r w:rsidR="1721C954">
        <w:rPr/>
        <w:t>challenge hindering the public health response.</w:t>
      </w:r>
      <w:r w:rsidRPr="1B65643D" w:rsidR="7B554382">
        <w:rPr>
          <w:rStyle w:val="FootnoteReference"/>
        </w:rPr>
        <w:footnoteReference w:id="81"/>
      </w:r>
      <w:r w:rsidR="1721C954">
        <w:rPr/>
        <w:t xml:space="preserve"> </w:t>
      </w:r>
      <w:r w:rsidR="11091197">
        <w:rPr/>
        <w:t xml:space="preserve">In tandem with the </w:t>
      </w:r>
      <w:r w:rsidR="1721C954">
        <w:rPr/>
        <w:t xml:space="preserve">evolving nature of the pan</w:t>
      </w:r>
      <w:r w:rsidRPr="5D034705" w:rsidR="1721C954">
        <w:rPr/>
        <w:t>demic</w:t>
      </w:r>
      <w:r w:rsidRPr="5D034705" w:rsidR="6F1BFDD8">
        <w:rPr/>
        <w:t>,</w:t>
      </w:r>
      <w:r w:rsidRPr="5D034705" w:rsidR="5D0AB3D6">
        <w:rPr/>
        <w:t xml:space="preserve"> a widespread “</w:t>
      </w:r>
      <w:proofErr w:type="spellStart"/>
      <w:r w:rsidRPr="5D034705" w:rsidR="5D0AB3D6">
        <w:rPr/>
        <w:t>infodemic</w:t>
      </w:r>
      <w:proofErr w:type="spellEnd"/>
      <w:r w:rsidRPr="5D034705" w:rsidR="5D0AB3D6">
        <w:rPr/>
        <w:t xml:space="preserve">“ </w:t>
      </w:r>
      <w:r w:rsidRPr="5D034705" w:rsidR="69B0AE45">
        <w:rPr/>
        <w:t>made it far more difficult for public health officials to share important information with the public, often due to t</w:t>
      </w:r>
      <w:r w:rsidRPr="5D034705" w:rsidR="2A643E2C">
        <w:rPr/>
        <w:t xml:space="preserve">he viral spread of </w:t>
      </w:r>
      <w:r w:rsidRPr="5D034705" w:rsidR="72BF412C">
        <w:rPr/>
        <w:t>contradictory--and often false--</w:t>
      </w:r>
      <w:r w:rsidRPr="5D034705" w:rsidR="2A643E2C">
        <w:rPr/>
        <w:t>claims tied to</w:t>
      </w:r>
      <w:r w:rsidRPr="5D034705" w:rsidR="5A9C651E">
        <w:rPr/>
        <w:t xml:space="preserve"> the </w:t>
      </w:r>
      <w:r w:rsidRPr="5D034705" w:rsidR="5A9C651E">
        <w:rPr/>
        <w:t>coronavirus</w:t>
      </w:r>
      <w:r w:rsidRPr="5D034705" w:rsidR="0A8AF0F5">
        <w:rPr/>
        <w:t xml:space="preserve"> response.</w:t>
      </w:r>
      <w:r w:rsidR="238990F6">
        <w:rPr/>
        <w:t xml:space="preserve"> The viral spread of </w:t>
      </w:r>
      <w:r w:rsidR="20D8A47C">
        <w:rPr/>
        <w:t>unsubstantiated claims</w:t>
      </w:r>
      <w:r w:rsidR="238990F6">
        <w:rPr/>
        <w:t xml:space="preserve"> h</w:t>
      </w:r>
      <w:r w:rsidR="354BB7AD">
        <w:rPr/>
        <w:t xml:space="preserve">ad </w:t>
      </w:r>
      <w:r w:rsidR="238990F6">
        <w:rPr/>
        <w:t>the effect of “diluting the pool of legitimate information</w:t>
      </w:r>
      <w:r w:rsidR="452A1929">
        <w:rPr/>
        <w:t>” and “</w:t>
      </w:r>
      <w:proofErr w:type="spellStart"/>
      <w:r w:rsidR="452A1929">
        <w:rPr/>
        <w:t>undermin</w:t>
      </w:r>
      <w:proofErr w:type="spellEnd"/>
      <w:r w:rsidR="452A1929">
        <w:rPr/>
        <w:t>[</w:t>
      </w:r>
      <w:proofErr w:type="spellStart"/>
      <w:r w:rsidR="452A1929">
        <w:rPr/>
        <w:t>ing</w:t>
      </w:r>
      <w:proofErr w:type="spellEnd"/>
      <w:r w:rsidR="452A1929">
        <w:rPr/>
        <w:t xml:space="preserve">] trust in health institutions and </w:t>
      </w:r>
      <w:proofErr w:type="spellStart"/>
      <w:r w:rsidR="452A1929">
        <w:rPr/>
        <w:t>programmes</w:t>
      </w:r>
      <w:proofErr w:type="spellEnd"/>
      <w:r w:rsidR="452A1929">
        <w:rPr/>
        <w:t>” in service of “the comfort of an explanation in times of uncertainty and anxiety.”</w:t>
      </w:r>
      <w:r w:rsidRPr="1709819F">
        <w:rPr>
          <w:rStyle w:val="FootnoteReference"/>
        </w:rPr>
        <w:footnoteReference w:id="24748"/>
      </w:r>
      <w:r w:rsidR="0F80262A">
        <w:rPr/>
        <w:t xml:space="preserve"> </w:t>
      </w:r>
    </w:p>
    <w:p w:rsidR="7B554382" w:rsidP="1709819F" w:rsidRDefault="5682DCB8" w14:paraId="38A1B36C" w14:textId="59CDAE07">
      <w:pPr>
        <w:pStyle w:val="Normal"/>
        <w:spacing w:line="259" w:lineRule="auto"/>
      </w:pPr>
    </w:p>
    <w:p w:rsidR="7B554382" w:rsidP="1709819F" w:rsidRDefault="5682DCB8" w14:paraId="6D5F8759" w14:textId="6977CC56">
      <w:pPr>
        <w:pStyle w:val="Normal"/>
        <w:bidi w:val="0"/>
        <w:spacing w:before="0" w:beforeAutospacing="off" w:after="0" w:afterAutospacing="off" w:line="259" w:lineRule="auto"/>
        <w:ind w:left="0" w:right="0"/>
        <w:jc w:val="left"/>
      </w:pPr>
      <w:r w:rsidR="65343E9A">
        <w:rPr/>
        <w:t>Podcasters played a</w:t>
      </w:r>
      <w:r w:rsidR="5A18272F">
        <w:rPr/>
        <w:t xml:space="preserve"> clear </w:t>
      </w:r>
      <w:r w:rsidR="65343E9A">
        <w:rPr/>
        <w:t xml:space="preserve">role in perpetuating this </w:t>
      </w:r>
      <w:proofErr w:type="spellStart"/>
      <w:r w:rsidR="65343E9A">
        <w:rPr/>
        <w:t>infodemic</w:t>
      </w:r>
      <w:proofErr w:type="spellEnd"/>
      <w:r w:rsidR="65343E9A">
        <w:rPr/>
        <w:t xml:space="preserve">. </w:t>
      </w:r>
      <w:r w:rsidR="6B7F3ED4">
        <w:rPr/>
        <w:t xml:space="preserve">In total, </w:t>
      </w:r>
      <w:r w:rsidR="264549FA">
        <w:rPr/>
        <w:t xml:space="preserve">I </w:t>
      </w:r>
      <w:r w:rsidR="6B7F3ED4">
        <w:rPr/>
        <w:t xml:space="preserve">find that </w:t>
      </w:r>
      <w:r w:rsidR="37BE4138">
        <w:rPr/>
        <w:t>these</w:t>
      </w:r>
      <w:r w:rsidR="6B7F3ED4">
        <w:rPr/>
        <w:t xml:space="preserve"> </w:t>
      </w:r>
      <w:r w:rsidR="0CDD8859">
        <w:rPr/>
        <w:t xml:space="preserve">claims </w:t>
      </w:r>
      <w:r w:rsidR="6B7F3ED4">
        <w:rPr/>
        <w:t>made up a healthy percentage of the</w:t>
      </w:r>
      <w:r w:rsidR="1433A0F0">
        <w:rPr/>
        <w:t xml:space="preserve"> podcast</w:t>
      </w:r>
      <w:r w:rsidR="6B7F3ED4">
        <w:rPr/>
        <w:t xml:space="preserve"> episodes – about one in </w:t>
      </w:r>
      <w:r w:rsidR="32128536">
        <w:rPr/>
        <w:t>every</w:t>
      </w:r>
      <w:r w:rsidR="6B7F3ED4">
        <w:rPr/>
        <w:t xml:space="preserve"> </w:t>
      </w:r>
      <w:r w:rsidR="219AA4A1">
        <w:rPr/>
        <w:t xml:space="preserve">eight </w:t>
      </w:r>
      <w:r w:rsidR="6B7F3ED4">
        <w:rPr/>
        <w:t xml:space="preserve">episodes </w:t>
      </w:r>
      <w:r w:rsidR="09F2F542">
        <w:rPr/>
        <w:t>I</w:t>
      </w:r>
      <w:r w:rsidR="6B7F3ED4">
        <w:rPr/>
        <w:t xml:space="preserve"> assessed contained claims that were not backed by scientific consensus. </w:t>
      </w:r>
      <w:r w:rsidR="47A25B3E">
        <w:rPr/>
        <w:t>Thirteen</w:t>
      </w:r>
      <w:r w:rsidR="005434F6">
        <w:rPr/>
        <w:t xml:space="preserve"> </w:t>
      </w:r>
      <w:r w:rsidR="08B53A66">
        <w:rPr/>
        <w:t xml:space="preserve">series in </w:t>
      </w:r>
      <w:r w:rsidR="3D1953DB">
        <w:rPr/>
        <w:t xml:space="preserve">the </w:t>
      </w:r>
      <w:r w:rsidR="08B53A66">
        <w:rPr/>
        <w:t xml:space="preserve">dataset shared </w:t>
      </w:r>
      <w:r w:rsidR="58293090">
        <w:rPr/>
        <w:t xml:space="preserve">10 or more </w:t>
      </w:r>
      <w:r w:rsidR="08B53A66">
        <w:rPr/>
        <w:t xml:space="preserve">unproven claims tied to the pandemic, reaching </w:t>
      </w:r>
      <w:r w:rsidR="40943892">
        <w:rPr/>
        <w:t>nearly 40 million across Twitter and Facebook</w:t>
      </w:r>
      <w:r w:rsidR="08B53A66">
        <w:rPr/>
        <w:t xml:space="preserve">. </w:t>
      </w:r>
    </w:p>
    <w:p w:rsidR="1B65643D" w:rsidP="1B65643D" w:rsidRDefault="1B65643D" w14:paraId="79FE3715" w14:textId="4B309BC0"/>
    <w:p w:rsidR="6DE530A3" w:rsidP="1709819F" w:rsidRDefault="6DE530A3" w14:paraId="0C4D210D" w14:textId="13DF6CEA">
      <w:pPr>
        <w:pStyle w:val="Normal"/>
        <w:spacing w:line="259" w:lineRule="auto"/>
      </w:pPr>
      <w:r w:rsidR="19900A56">
        <w:rPr/>
        <w:t>As Figure</w:t>
      </w:r>
      <w:r w:rsidR="00CDEB48">
        <w:rPr/>
        <w:t xml:space="preserve"> </w:t>
      </w:r>
      <w:r w:rsidR="1199DC94">
        <w:rPr/>
        <w:t xml:space="preserve">12 </w:t>
      </w:r>
      <w:r w:rsidR="00CDEB48">
        <w:rPr/>
        <w:t>demonstrates</w:t>
      </w:r>
      <w:r w:rsidR="00CDEB48">
        <w:rPr/>
        <w:t>, by far the most common focus of t</w:t>
      </w:r>
      <w:r w:rsidR="3FC8A759">
        <w:rPr/>
        <w:t xml:space="preserve">hese </w:t>
      </w:r>
      <w:r w:rsidR="7A486AF6">
        <w:rPr/>
        <w:t>claims</w:t>
      </w:r>
      <w:r w:rsidR="3FC8A759">
        <w:rPr/>
        <w:t xml:space="preserve"> </w:t>
      </w:r>
      <w:r w:rsidR="00CDEB48">
        <w:rPr/>
        <w:t>stemmed from the promotion of alternative treatments and prevention</w:t>
      </w:r>
      <w:r w:rsidR="1B27A1D7">
        <w:rPr/>
        <w:t xml:space="preserve">. </w:t>
      </w:r>
      <w:r w:rsidR="684BB16B">
        <w:rPr/>
        <w:t xml:space="preserve">Amongst these claims </w:t>
      </w:r>
      <w:r w:rsidR="2243F670">
        <w:rPr/>
        <w:t xml:space="preserve">are </w:t>
      </w:r>
      <w:r w:rsidR="684BB16B">
        <w:rPr/>
        <w:t xml:space="preserve">the beliefs that </w:t>
      </w:r>
      <w:r w:rsidR="43C0ACA3">
        <w:rPr/>
        <w:t>hydroxychloroquine and ivermectin —</w:t>
      </w:r>
      <w:r w:rsidR="398114B2">
        <w:rPr/>
        <w:t xml:space="preserve"> an anti-malaria drug and anti-parasitic drug,</w:t>
      </w:r>
      <w:r w:rsidR="6656DB09">
        <w:rPr/>
        <w:t xml:space="preserve"> respectively</w:t>
      </w:r>
      <w:r w:rsidR="3DF0166E">
        <w:rPr/>
        <w:t xml:space="preserve"> – could treat or prevent COVID-19 altogether. </w:t>
      </w:r>
      <w:r w:rsidR="52E641F0">
        <w:rPr/>
        <w:t xml:space="preserve">In the early days of the pandemic, Trump </w:t>
      </w:r>
      <w:r w:rsidR="075AD671">
        <w:rPr/>
        <w:t>and</w:t>
      </w:r>
      <w:r w:rsidR="36302D77">
        <w:rPr/>
        <w:t xml:space="preserve"> other </w:t>
      </w:r>
      <w:r w:rsidR="075AD671">
        <w:rPr/>
        <w:t xml:space="preserve">public figures </w:t>
      </w:r>
      <w:r w:rsidR="3C049725">
        <w:rPr/>
        <w:t xml:space="preserve">speculated about the efficacy of </w:t>
      </w:r>
      <w:r w:rsidR="3D8297E0">
        <w:rPr/>
        <w:t>hydroxychloroquine, and</w:t>
      </w:r>
      <w:r w:rsidR="4A07B8D3">
        <w:rPr/>
        <w:t xml:space="preserve"> </w:t>
      </w:r>
      <w:r w:rsidR="158E312C">
        <w:rPr/>
        <w:t>the FDA</w:t>
      </w:r>
      <w:r w:rsidR="4A07B8D3">
        <w:rPr/>
        <w:t xml:space="preserve"> </w:t>
      </w:r>
      <w:r w:rsidR="4A07B8D3">
        <w:rPr/>
        <w:t xml:space="preserve">listed the drug as </w:t>
      </w:r>
      <w:r w:rsidR="2251713B">
        <w:rPr/>
        <w:t>a</w:t>
      </w:r>
      <w:r w:rsidR="4A07B8D3">
        <w:rPr/>
        <w:t xml:space="preserve"> </w:t>
      </w:r>
      <w:r w:rsidR="21534AC2">
        <w:rPr/>
        <w:t>potential treatment and prophylaxis</w:t>
      </w:r>
      <w:r w:rsidR="7D7EA039">
        <w:rPr/>
        <w:t xml:space="preserve"> among hospitalized</w:t>
      </w:r>
      <w:r w:rsidR="1C7977BB">
        <w:rPr/>
        <w:t xml:space="preserve"> </w:t>
      </w:r>
      <w:r w:rsidR="0A275DFC">
        <w:rPr/>
        <w:t>COVID-19</w:t>
      </w:r>
      <w:r w:rsidR="09A575D5">
        <w:rPr/>
        <w:t xml:space="preserve"> patients</w:t>
      </w:r>
      <w:r w:rsidR="3C049725">
        <w:rPr/>
        <w:t>.</w:t>
      </w:r>
      <w:r w:rsidRPr="1709819F">
        <w:rPr>
          <w:rStyle w:val="FootnoteReference"/>
        </w:rPr>
        <w:footnoteReference w:id="24050"/>
      </w:r>
      <w:r w:rsidR="75BEA1FF">
        <w:rPr/>
        <w:t>Following reports of cardiac adverse events in COVID-19 patients receiving hydroxychloroquine treatments, the FDA issued caution against using the drug outside of a hospital or clinical trial setting. The president, however, continued to tout its purported efficacy.</w:t>
      </w:r>
      <w:r w:rsidR="7CF12C07">
        <w:rPr/>
        <w:t xml:space="preserve"> By June 2020, the FDA</w:t>
      </w:r>
      <w:r w:rsidR="4FE9297B">
        <w:rPr/>
        <w:t xml:space="preserve"> </w:t>
      </w:r>
      <w:r w:rsidR="4178757B">
        <w:rPr/>
        <w:t xml:space="preserve">had already revoked </w:t>
      </w:r>
      <w:r w:rsidR="3D805332">
        <w:rPr/>
        <w:t xml:space="preserve">hydroxychloroquine’s </w:t>
      </w:r>
      <w:r w:rsidR="07025FB5">
        <w:rPr/>
        <w:t xml:space="preserve">emergency use </w:t>
      </w:r>
      <w:r w:rsidR="07025FB5">
        <w:rPr/>
        <w:t xml:space="preserve">authorization </w:t>
      </w:r>
      <w:r w:rsidR="07025FB5">
        <w:rPr/>
        <w:t>(EUA)</w:t>
      </w:r>
      <w:r w:rsidR="2C68CCA1">
        <w:rPr/>
        <w:t>.</w:t>
      </w:r>
      <w:r w:rsidRPr="1709819F">
        <w:rPr>
          <w:rStyle w:val="FootnoteReference"/>
        </w:rPr>
        <w:footnoteReference w:id="20125"/>
      </w:r>
      <w:r w:rsidR="3C049725">
        <w:rPr/>
        <w:t xml:space="preserve"> </w:t>
      </w:r>
      <w:r w:rsidR="442071FE">
        <w:rPr/>
        <w:t xml:space="preserve">The Trump administration reacted to the move by calling it a </w:t>
      </w:r>
      <w:r w:rsidR="1709819F">
        <w:rPr/>
        <w:t>“Deep State blindside by bureaucrats”</w:t>
      </w:r>
      <w:r w:rsidR="1709819F">
        <w:rPr/>
        <w:t xml:space="preserve"> </w:t>
      </w:r>
      <w:r w:rsidR="598D6903">
        <w:rPr/>
        <w:t xml:space="preserve">and continued to </w:t>
      </w:r>
      <w:r w:rsidR="303FA74F">
        <w:rPr/>
        <w:t>push</w:t>
      </w:r>
      <w:r w:rsidR="598D6903">
        <w:rPr/>
        <w:t xml:space="preserve"> the medication into the summer 202</w:t>
      </w:r>
      <w:r w:rsidR="6AB79405">
        <w:rPr/>
        <w:t xml:space="preserve">0, even as many public health officials deemed it </w:t>
      </w:r>
      <w:r w:rsidR="6AB79405">
        <w:rPr/>
        <w:t>ineffective.</w:t>
      </w:r>
      <w:r w:rsidRPr="1709819F">
        <w:rPr>
          <w:rStyle w:val="FootnoteReference"/>
        </w:rPr>
        <w:footnoteReference w:id="7968"/>
      </w:r>
      <w:r w:rsidR="70A128A5">
        <w:rPr/>
        <w:t xml:space="preserve"> </w:t>
      </w:r>
      <w:r w:rsidR="70A128A5">
        <w:rPr/>
        <w:t>In podcast data, claims about the efficacy of hydroxychloroquine</w:t>
      </w:r>
      <w:r w:rsidR="47D80323">
        <w:rPr/>
        <w:t xml:space="preserve">--which </w:t>
      </w:r>
      <w:r w:rsidR="43F91D4B">
        <w:rPr/>
        <w:t xml:space="preserve">I </w:t>
      </w:r>
      <w:r w:rsidR="47D80323">
        <w:rPr/>
        <w:t xml:space="preserve">only began tracking after the FDA revoked its EUA--skyrocketed in the summer of 2020 and </w:t>
      </w:r>
      <w:r w:rsidR="70A128A5">
        <w:rPr/>
        <w:t>remained a constant</w:t>
      </w:r>
      <w:r w:rsidR="3BFDD127">
        <w:rPr/>
        <w:t xml:space="preserve"> feature</w:t>
      </w:r>
      <w:r w:rsidR="70A128A5">
        <w:rPr/>
        <w:t xml:space="preserve"> throughout the period of analysis</w:t>
      </w:r>
      <w:r w:rsidR="5C53D446">
        <w:rPr/>
        <w:t>.</w:t>
      </w:r>
    </w:p>
    <w:p w:rsidR="6DE530A3" w:rsidP="1709819F" w:rsidRDefault="6DE530A3" w14:paraId="756292A4" w14:textId="6B9E7232">
      <w:pPr>
        <w:pStyle w:val="Normal"/>
        <w:spacing w:line="259" w:lineRule="auto"/>
      </w:pPr>
    </w:p>
    <w:p w:rsidR="6DE530A3" w:rsidP="1709819F" w:rsidRDefault="6DE530A3" w14:paraId="02CA9DF1" w14:textId="7D7D308D">
      <w:pPr>
        <w:pStyle w:val="Normal"/>
        <w:spacing w:line="259" w:lineRule="auto"/>
      </w:pPr>
      <w:r w:rsidRPr="1709819F" w:rsidR="0BB77852">
        <w:rPr>
          <w:b w:val="1"/>
          <w:bCs w:val="1"/>
        </w:rPr>
        <w:t xml:space="preserve">FIGURE 12 </w:t>
      </w:r>
    </w:p>
    <w:p w:rsidR="6DE530A3" w:rsidP="1709819F" w:rsidRDefault="6DE530A3" w14:paraId="56F47F1D" w14:textId="2BC364CC">
      <w:pPr>
        <w:pStyle w:val="Normal"/>
        <w:spacing w:line="259" w:lineRule="auto"/>
        <w:jc w:val="center"/>
      </w:pPr>
      <w:r w:rsidR="2BF8BC9E">
        <w:drawing>
          <wp:inline wp14:editId="31433359" wp14:anchorId="070CA991">
            <wp:extent cx="4572000" cy="2286000"/>
            <wp:effectExtent l="0" t="0" r="0" b="0"/>
            <wp:docPr id="450872447" name="" title=""/>
            <wp:cNvGraphicFramePr>
              <a:graphicFrameLocks noChangeAspect="1"/>
            </wp:cNvGraphicFramePr>
            <a:graphic>
              <a:graphicData uri="http://schemas.openxmlformats.org/drawingml/2006/picture">
                <pic:pic>
                  <pic:nvPicPr>
                    <pic:cNvPr id="0" name=""/>
                    <pic:cNvPicPr/>
                  </pic:nvPicPr>
                  <pic:blipFill>
                    <a:blip r:embed="R339f8e85ea264038">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6DE530A3" w:rsidP="1709819F" w:rsidRDefault="6DE530A3" w14:paraId="66A8C4E1" w14:textId="73EA177B">
      <w:pPr>
        <w:pStyle w:val="Normal"/>
        <w:spacing w:line="259" w:lineRule="auto"/>
      </w:pPr>
    </w:p>
    <w:p w:rsidR="6DE530A3" w:rsidP="1709819F" w:rsidRDefault="6DE530A3" w14:paraId="5C125373" w14:textId="4D998EB7">
      <w:pPr>
        <w:pStyle w:val="Normal"/>
        <w:bidi w:val="0"/>
        <w:spacing w:before="0" w:beforeAutospacing="off" w:after="0" w:afterAutospacing="off" w:line="259" w:lineRule="auto"/>
        <w:ind w:left="0" w:right="0"/>
        <w:jc w:val="left"/>
      </w:pPr>
      <w:r w:rsidR="1709819F">
        <w:rPr/>
        <w:t>The use of ivermectin as a potential treatment or prophylactic for COVID-19 emerged more organically</w:t>
      </w:r>
      <w:r w:rsidR="6F995AD6">
        <w:rPr/>
        <w:t xml:space="preserve"> than hydroxychloroquine</w:t>
      </w:r>
      <w:r w:rsidR="1709819F">
        <w:rPr/>
        <w:t>, as part of a</w:t>
      </w:r>
      <w:r w:rsidR="57AC3B45">
        <w:rPr/>
        <w:t xml:space="preserve"> </w:t>
      </w:r>
      <w:r w:rsidR="7E3C2CEE">
        <w:rPr/>
        <w:t xml:space="preserve">punditry-led </w:t>
      </w:r>
      <w:r w:rsidR="79375A00">
        <w:rPr/>
        <w:t>process</w:t>
      </w:r>
      <w:r w:rsidR="7E3C2CEE">
        <w:rPr/>
        <w:t xml:space="preserve"> instead of government-driven politicization.</w:t>
      </w:r>
      <w:r w:rsidR="1709819F">
        <w:rPr/>
        <w:t xml:space="preserve"> </w:t>
      </w:r>
      <w:r w:rsidR="15C5BDF7">
        <w:rPr/>
        <w:t xml:space="preserve">The first reference of ivermectin in </w:t>
      </w:r>
      <w:r w:rsidR="6DFE355D">
        <w:rPr/>
        <w:t xml:space="preserve">the </w:t>
      </w:r>
      <w:r w:rsidR="15C5BDF7">
        <w:rPr/>
        <w:t>dataset can be traced to</w:t>
      </w:r>
      <w:r w:rsidR="5CBF75AB">
        <w:rPr/>
        <w:t xml:space="preserve"> </w:t>
      </w:r>
      <w:r w:rsidR="225CFD58">
        <w:rPr/>
        <w:t>August 2020</w:t>
      </w:r>
      <w:r w:rsidR="55715CFA">
        <w:rPr/>
        <w:t>, a</w:t>
      </w:r>
      <w:r w:rsidR="1941FA1A">
        <w:rPr/>
        <w:t xml:space="preserve"> </w:t>
      </w:r>
      <w:r w:rsidR="2DF80F81">
        <w:rPr/>
        <w:t xml:space="preserve">guest on Charlie Kirk’s podcast </w:t>
      </w:r>
      <w:r w:rsidR="1941FA1A">
        <w:rPr/>
        <w:t xml:space="preserve">included </w:t>
      </w:r>
      <w:r w:rsidR="55715CFA">
        <w:rPr/>
        <w:t>it</w:t>
      </w:r>
      <w:r w:rsidR="241F5EE9">
        <w:rPr/>
        <w:t xml:space="preserve"> among a list of drugs that “should also be available to doctors</w:t>
      </w:r>
      <w:r w:rsidR="53B035AF">
        <w:rPr/>
        <w:t>.</w:t>
      </w:r>
      <w:r w:rsidR="028B3871">
        <w:rPr/>
        <w:t>”</w:t>
      </w:r>
      <w:r w:rsidRPr="1709819F">
        <w:rPr>
          <w:rStyle w:val="FootnoteReference"/>
        </w:rPr>
        <w:footnoteReference w:id="4196"/>
      </w:r>
      <w:r w:rsidR="028B3871">
        <w:rPr/>
        <w:t xml:space="preserve"> </w:t>
      </w:r>
      <w:r w:rsidR="09922CC9">
        <w:rPr/>
        <w:t xml:space="preserve">In </w:t>
      </w:r>
      <w:r w:rsidR="6328496C">
        <w:rPr/>
        <w:t>early September</w:t>
      </w:r>
      <w:r w:rsidR="3F9747BD">
        <w:rPr/>
        <w:t xml:space="preserve"> 2021</w:t>
      </w:r>
      <w:r w:rsidR="6328496C">
        <w:rPr/>
        <w:t xml:space="preserve">, </w:t>
      </w:r>
      <w:r w:rsidR="6328496C">
        <w:rPr/>
        <w:t xml:space="preserve">podcast host </w:t>
      </w:r>
      <w:r w:rsidR="6328496C">
        <w:rPr/>
        <w:t>Joe Rogan</w:t>
      </w:r>
      <w:r w:rsidR="6328496C">
        <w:rPr/>
        <w:t xml:space="preserve"> revealed </w:t>
      </w:r>
      <w:r w:rsidR="485A373A">
        <w:rPr/>
        <w:t>that he tested po</w:t>
      </w:r>
      <w:r w:rsidR="485A373A">
        <w:rPr/>
        <w:t>sitive for COVID-19 and had been taking ivermectin</w:t>
      </w:r>
      <w:r w:rsidR="2604B022">
        <w:rPr/>
        <w:t xml:space="preserve"> to mitigate some of the </w:t>
      </w:r>
      <w:r w:rsidR="2604B022">
        <w:rPr/>
        <w:t>virus’</w:t>
      </w:r>
      <w:r w:rsidR="213B3589">
        <w:rPr/>
        <w:t>s</w:t>
      </w:r>
      <w:r w:rsidR="2604B022">
        <w:rPr/>
        <w:t xml:space="preserve"> </w:t>
      </w:r>
      <w:r w:rsidR="2604B022">
        <w:rPr/>
        <w:t>worst symptoms</w:t>
      </w:r>
      <w:r w:rsidR="17922BAC">
        <w:rPr/>
        <w:t>.</w:t>
      </w:r>
      <w:r w:rsidRPr="1709819F">
        <w:rPr>
          <w:rStyle w:val="FootnoteReference"/>
        </w:rPr>
        <w:footnoteReference w:id="2788"/>
      </w:r>
      <w:r w:rsidR="1FB43373">
        <w:rPr/>
        <w:t xml:space="preserve"> </w:t>
      </w:r>
      <w:r w:rsidR="2B0A7211">
        <w:rPr/>
        <w:t xml:space="preserve">Despite CDC warning that ivermectin </w:t>
      </w:r>
      <w:r w:rsidR="4C698664">
        <w:rPr/>
        <w:t xml:space="preserve">was </w:t>
      </w:r>
      <w:r w:rsidR="1FB43373">
        <w:rPr/>
        <w:t>“not authorized or approved by FDA for prevention or treatment of COV</w:t>
      </w:r>
      <w:r w:rsidR="1FB43373">
        <w:rPr/>
        <w:t>ID-19</w:t>
      </w:r>
      <w:r w:rsidR="06529732">
        <w:rPr/>
        <w:t>,</w:t>
      </w:r>
      <w:r w:rsidR="1FB43373">
        <w:rPr/>
        <w:t>”</w:t>
      </w:r>
      <w:r w:rsidR="1FB43373">
        <w:rPr/>
        <w:t xml:space="preserve"> </w:t>
      </w:r>
      <w:r w:rsidR="270162AA">
        <w:rPr/>
        <w:t xml:space="preserve">the drug quickly gained mainstream </w:t>
      </w:r>
      <w:r w:rsidR="5374F552">
        <w:rPr/>
        <w:t>attention</w:t>
      </w:r>
      <w:r w:rsidR="7EC8539A">
        <w:rPr/>
        <w:t xml:space="preserve">, though it had been circulating in political podcasting since </w:t>
      </w:r>
      <w:r w:rsidR="7EC8539A">
        <w:rPr/>
        <w:t>early 2021</w:t>
      </w:r>
      <w:r w:rsidR="270162AA">
        <w:rPr/>
        <w:t>.</w:t>
      </w:r>
      <w:r w:rsidRPr="1709819F">
        <w:rPr>
          <w:rStyle w:val="FootnoteReference"/>
        </w:rPr>
        <w:footnoteReference w:id="750"/>
      </w:r>
      <w:r w:rsidR="270162AA">
        <w:rPr/>
        <w:t xml:space="preserve"> </w:t>
      </w:r>
    </w:p>
    <w:p w:rsidR="6DE530A3" w:rsidP="1709819F" w:rsidRDefault="6DE530A3" w14:paraId="38B403DF" w14:textId="1F8AA66A">
      <w:pPr>
        <w:pStyle w:val="Normal"/>
        <w:bidi w:val="0"/>
        <w:spacing w:before="0" w:beforeAutospacing="off" w:after="0" w:afterAutospacing="off" w:line="259" w:lineRule="auto"/>
        <w:ind w:left="0" w:right="0"/>
        <w:jc w:val="left"/>
      </w:pPr>
    </w:p>
    <w:p w:rsidR="6DE530A3" w:rsidP="1709819F" w:rsidRDefault="6DE530A3" w14:paraId="567A94EB" w14:textId="263E8798">
      <w:pPr>
        <w:pStyle w:val="Normal"/>
        <w:bidi w:val="0"/>
        <w:spacing w:before="0" w:beforeAutospacing="off" w:after="0" w:afterAutospacing="off" w:line="259" w:lineRule="auto"/>
        <w:ind w:left="0" w:right="0"/>
        <w:jc w:val="left"/>
      </w:pPr>
      <w:r w:rsidR="19868642">
        <w:rPr/>
        <w:t xml:space="preserve">Importantly, </w:t>
      </w:r>
      <w:r w:rsidR="19868642">
        <w:rPr/>
        <w:t xml:space="preserve">an election that saw the pandemic response </w:t>
      </w:r>
      <w:r w:rsidR="4A869E52">
        <w:rPr/>
        <w:t xml:space="preserve">change hands </w:t>
      </w:r>
      <w:r w:rsidR="19868642">
        <w:rPr/>
        <w:t xml:space="preserve">from the presidency of Donald Trump to the </w:t>
      </w:r>
      <w:r w:rsidR="15FD66BD">
        <w:rPr/>
        <w:t xml:space="preserve">presidency </w:t>
      </w:r>
      <w:r w:rsidR="19868642">
        <w:rPr/>
        <w:t>of J</w:t>
      </w:r>
      <w:r w:rsidR="48EA139D">
        <w:rPr/>
        <w:t>oe Biden</w:t>
      </w:r>
      <w:r w:rsidR="567A5F51">
        <w:rPr/>
        <w:t xml:space="preserve"> </w:t>
      </w:r>
      <w:r w:rsidR="19868642">
        <w:rPr/>
        <w:t>play</w:t>
      </w:r>
      <w:r w:rsidR="1FE8DC22">
        <w:rPr/>
        <w:t>ed</w:t>
      </w:r>
      <w:r w:rsidR="19868642">
        <w:rPr/>
        <w:t xml:space="preserve"> little role in shaping the trajectory of </w:t>
      </w:r>
      <w:r w:rsidR="6C37520E">
        <w:rPr/>
        <w:t xml:space="preserve">the </w:t>
      </w:r>
      <w:r w:rsidR="19868642">
        <w:rPr/>
        <w:t xml:space="preserve">coronavirus </w:t>
      </w:r>
      <w:proofErr w:type="spellStart"/>
      <w:r w:rsidR="6E0BEEDD">
        <w:rPr/>
        <w:t>infodemic</w:t>
      </w:r>
      <w:proofErr w:type="spellEnd"/>
      <w:r w:rsidR="19868642">
        <w:rPr/>
        <w:t xml:space="preserve">, with a </w:t>
      </w:r>
      <w:r w:rsidR="4E172FDE">
        <w:rPr/>
        <w:t>high number of</w:t>
      </w:r>
      <w:r w:rsidR="19868642">
        <w:rPr/>
        <w:t xml:space="preserve"> </w:t>
      </w:r>
      <w:r w:rsidRPr="1709819F" w:rsidR="4F369A03">
        <w:rPr>
          <w:rFonts w:ascii="Calibri" w:hAnsi="Calibri" w:eastAsia="Times New Roman" w:cs="Calibri"/>
        </w:rPr>
        <w:t>unsubstantiated and false</w:t>
      </w:r>
      <w:r w:rsidR="4F369A03">
        <w:rPr/>
        <w:t xml:space="preserve"> claims </w:t>
      </w:r>
      <w:r w:rsidR="19868642">
        <w:rPr/>
        <w:t xml:space="preserve">spread both before and after the election. </w:t>
      </w:r>
      <w:r w:rsidR="7D9BA2AC">
        <w:rPr/>
        <w:t>I</w:t>
      </w:r>
      <w:r w:rsidR="12F2C4FC">
        <w:rPr/>
        <w:t xml:space="preserve"> plot the course of </w:t>
      </w:r>
      <w:r w:rsidR="24735208">
        <w:rPr/>
        <w:t xml:space="preserve">these claims </w:t>
      </w:r>
      <w:r w:rsidR="4D92DEA3">
        <w:rPr/>
        <w:t xml:space="preserve">over time in </w:t>
      </w:r>
      <w:r w:rsidRPr="1709819F" w:rsidR="12F2C4FC">
        <w:rPr>
          <w:b w:val="1"/>
          <w:bCs w:val="1"/>
        </w:rPr>
        <w:t xml:space="preserve">Figure </w:t>
      </w:r>
      <w:r w:rsidRPr="1709819F" w:rsidR="763CA2B9">
        <w:rPr>
          <w:b w:val="1"/>
          <w:bCs w:val="1"/>
        </w:rPr>
        <w:t>13</w:t>
      </w:r>
      <w:r w:rsidR="12F2C4FC">
        <w:rPr/>
        <w:t xml:space="preserve">. </w:t>
      </w:r>
      <w:r w:rsidR="7BFBC3F4">
        <w:rPr/>
        <w:t xml:space="preserve">Although </w:t>
      </w:r>
      <w:r w:rsidR="6F3CFCAB">
        <w:rPr/>
        <w:t xml:space="preserve">unsubstantiated and false claims tied to the pandemic </w:t>
      </w:r>
      <w:r w:rsidR="12F2C4FC">
        <w:rPr/>
        <w:t>bec</w:t>
      </w:r>
      <w:r w:rsidR="66D8EAE1">
        <w:rPr/>
        <w:t>ame</w:t>
      </w:r>
      <w:r w:rsidR="12F2C4FC">
        <w:rPr/>
        <w:t xml:space="preserve"> a more regular feature during the presidency of Joe Biden, this also coincided</w:t>
      </w:r>
      <w:r w:rsidR="24BFDDD1">
        <w:rPr/>
        <w:t xml:space="preserve"> with the vaccine rol</w:t>
      </w:r>
      <w:r w:rsidR="274B58B9">
        <w:rPr/>
        <w:t>l</w:t>
      </w:r>
      <w:r w:rsidR="24BFDDD1">
        <w:rPr/>
        <w:t xml:space="preserve">out, </w:t>
      </w:r>
      <w:r w:rsidR="6CD71E5C">
        <w:rPr/>
        <w:t xml:space="preserve">which offered </w:t>
      </w:r>
      <w:r w:rsidR="24BFDDD1">
        <w:rPr/>
        <w:t xml:space="preserve">a new </w:t>
      </w:r>
      <w:r w:rsidR="69F119C0">
        <w:rPr/>
        <w:t xml:space="preserve">focus for </w:t>
      </w:r>
      <w:r w:rsidR="5F805E38">
        <w:rPr/>
        <w:t>these claims</w:t>
      </w:r>
      <w:r w:rsidR="69F119C0">
        <w:rPr/>
        <w:t xml:space="preserve"> </w:t>
      </w:r>
      <w:r w:rsidR="24BFDDD1">
        <w:rPr/>
        <w:t xml:space="preserve">not previously </w:t>
      </w:r>
      <w:r w:rsidR="33849E21">
        <w:rPr/>
        <w:t>available to</w:t>
      </w:r>
      <w:r w:rsidR="24BFDDD1">
        <w:rPr/>
        <w:t xml:space="preserve"> podcasters during Trump’s presidency. </w:t>
      </w:r>
    </w:p>
    <w:p w:rsidR="1709819F" w:rsidP="1709819F" w:rsidRDefault="1709819F" w14:paraId="311B4659" w14:textId="605369A9">
      <w:pPr>
        <w:pStyle w:val="Normal"/>
        <w:bidi w:val="0"/>
        <w:spacing w:before="0" w:beforeAutospacing="off" w:after="0" w:afterAutospacing="off" w:line="259" w:lineRule="auto"/>
        <w:ind w:left="0" w:right="0"/>
        <w:jc w:val="left"/>
      </w:pPr>
    </w:p>
    <w:p w:rsidR="448CA3DF" w:rsidP="1709819F" w:rsidRDefault="448CA3DF" w14:paraId="72EBF3CA" w14:textId="742F4E3A">
      <w:pPr>
        <w:pStyle w:val="Normal"/>
        <w:bidi w:val="0"/>
        <w:spacing w:before="0" w:beforeAutospacing="off" w:after="0" w:afterAutospacing="off" w:line="259" w:lineRule="auto"/>
        <w:ind w:left="0" w:right="0"/>
        <w:jc w:val="left"/>
      </w:pPr>
      <w:r w:rsidRPr="1709819F" w:rsidR="448CA3DF">
        <w:rPr>
          <w:b w:val="1"/>
          <w:bCs w:val="1"/>
        </w:rPr>
        <w:t>FIGURE 13</w:t>
      </w:r>
    </w:p>
    <w:p w:rsidR="1B65643D" w:rsidP="1B65643D" w:rsidRDefault="1B65643D" w14:paraId="367F43F4" w14:textId="0071A88E">
      <w:pPr>
        <w:spacing w:line="259" w:lineRule="auto"/>
      </w:pPr>
      <w:r w:rsidR="5B3C7C78">
        <w:drawing>
          <wp:inline wp14:editId="258B89C3" wp14:anchorId="4685718C">
            <wp:extent cx="6596062" cy="3298031"/>
            <wp:effectExtent l="0" t="0" r="0" b="0"/>
            <wp:docPr id="868970228" name="" title=""/>
            <wp:cNvGraphicFramePr>
              <a:graphicFrameLocks noChangeAspect="1"/>
            </wp:cNvGraphicFramePr>
            <a:graphic>
              <a:graphicData uri="http://schemas.openxmlformats.org/drawingml/2006/picture">
                <pic:pic>
                  <pic:nvPicPr>
                    <pic:cNvPr id="0" name=""/>
                    <pic:cNvPicPr/>
                  </pic:nvPicPr>
                  <pic:blipFill>
                    <a:blip r:embed="Re2ab71bb277f4be2">
                      <a:extLst>
                        <a:ext xmlns:a="http://schemas.openxmlformats.org/drawingml/2006/main" uri="{28A0092B-C50C-407E-A947-70E740481C1C}">
                          <a14:useLocalDpi val="0"/>
                        </a:ext>
                      </a:extLst>
                    </a:blip>
                    <a:stretch>
                      <a:fillRect/>
                    </a:stretch>
                  </pic:blipFill>
                  <pic:spPr>
                    <a:xfrm>
                      <a:off x="0" y="0"/>
                      <a:ext cx="6596062" cy="3298031"/>
                    </a:xfrm>
                    <a:prstGeom prst="rect">
                      <a:avLst/>
                    </a:prstGeom>
                  </pic:spPr>
                </pic:pic>
              </a:graphicData>
            </a:graphic>
          </wp:inline>
        </w:drawing>
      </w:r>
    </w:p>
    <w:p w:rsidR="56DF5C82" w:rsidP="1709819F" w:rsidRDefault="6136F798" w14:paraId="6AC86048" w14:textId="6E569076">
      <w:pPr>
        <w:pStyle w:val="Normal"/>
        <w:spacing w:line="259" w:lineRule="auto"/>
      </w:pPr>
      <w:r w:rsidR="1FF7C412">
        <w:rPr/>
        <w:t xml:space="preserve">Instead of the election, key moments and events in the evolution of the pandemic </w:t>
      </w:r>
      <w:r w:rsidR="4DC240DF">
        <w:rPr/>
        <w:t>seem</w:t>
      </w:r>
      <w:r w:rsidR="4DC240DF">
        <w:rPr/>
        <w:t xml:space="preserve"> to drive </w:t>
      </w:r>
      <w:r w:rsidR="3EB45BA7">
        <w:rPr/>
        <w:t>surges in this type of content</w:t>
      </w:r>
      <w:r w:rsidR="4DC240DF">
        <w:rPr/>
        <w:t xml:space="preserve">. </w:t>
      </w:r>
      <w:r w:rsidR="3B582D7A">
        <w:rPr/>
        <w:t xml:space="preserve">For example, </w:t>
      </w:r>
      <w:r w:rsidR="40091C25">
        <w:rPr/>
        <w:t>the</w:t>
      </w:r>
      <w:r w:rsidR="4DC240DF">
        <w:rPr/>
        <w:t xml:space="preserve"> single most consequential event tied to alternative treatment </w:t>
      </w:r>
      <w:r w:rsidR="2300B0CB">
        <w:rPr/>
        <w:t xml:space="preserve">claims </w:t>
      </w:r>
      <w:r w:rsidR="4DC240DF">
        <w:rPr/>
        <w:t xml:space="preserve">was a press conference held outside the Supreme Court Building by America’s </w:t>
      </w:r>
      <w:r w:rsidR="2203B862">
        <w:rPr/>
        <w:t>Front-Line</w:t>
      </w:r>
      <w:r w:rsidR="4DC240DF">
        <w:rPr/>
        <w:t xml:space="preserve"> Doctors</w:t>
      </w:r>
      <w:r w:rsidR="527DCD31">
        <w:rPr/>
        <w:t xml:space="preserve"> in late-July 2020</w:t>
      </w:r>
      <w:r w:rsidR="4DC240DF">
        <w:rPr/>
        <w:t xml:space="preserve">. There</w:t>
      </w:r>
      <w:r w:rsidR="465227CA">
        <w:rPr/>
        <w:t>,</w:t>
      </w:r>
      <w:r w:rsidR="4DC240DF">
        <w:rPr/>
        <w:t xml:space="preserve"> Dr. Stella Imman</w:t>
      </w:r>
      <w:r w:rsidR="6D3E1779">
        <w:rPr/>
        <w:t xml:space="preserve">uel </w:t>
      </w:r>
      <w:r w:rsidR="1AB8770A">
        <w:rPr/>
        <w:t>proclaimed,</w:t>
      </w:r>
      <w:r w:rsidR="6D3E1779">
        <w:rPr/>
        <w:t xml:space="preserve"> “</w:t>
      </w:r>
      <w:r w:rsidR="5B685D0E">
        <w:rPr/>
        <w:t>America, there is a cure for COVID. All this foolishness does not need to happen. There is a cure for COVID. There is a cure for COVID is called hydroxychloroquine. It’s called z</w:t>
      </w:r>
      <w:r w:rsidR="5B685D0E">
        <w:rPr/>
        <w:t xml:space="preserve">inc. </w:t>
      </w:r>
      <w:r w:rsidR="5B685D0E">
        <w:rPr/>
        <w:t>It’s called Zithromax.”</w:t>
      </w:r>
      <w:r w:rsidRPr="151099E7" w:rsidR="56DF5C82">
        <w:rPr>
          <w:rStyle w:val="FootnoteReference"/>
        </w:rPr>
        <w:footnoteReference w:id="82"/>
      </w:r>
      <w:r w:rsidR="5B685D0E">
        <w:rPr/>
        <w:t xml:space="preserve"> </w:t>
      </w:r>
      <w:r w:rsidR="0F60D802">
        <w:rPr/>
        <w:t xml:space="preserve">The</w:t>
      </w:r>
      <w:r w:rsidR="0F60D802">
        <w:rPr/>
        <w:t xml:space="preserve"> video was quickly </w:t>
      </w:r>
      <w:r w:rsidR="0B4FECBF">
        <w:rPr/>
        <w:t xml:space="preserve">picked up across social media</w:t>
      </w:r>
      <w:r w:rsidR="0F60D802">
        <w:rPr/>
        <w:t xml:space="preserve">, </w:t>
      </w:r>
      <w:r w:rsidR="22522A86">
        <w:rPr/>
        <w:t xml:space="preserve">which led platforms to crack down on its distribution</w:t>
      </w:r>
      <w:r w:rsidR="29BBC7AE">
        <w:rPr/>
        <w:t xml:space="preserve">, prompting </w:t>
      </w:r>
      <w:r w:rsidR="0F60D802">
        <w:rPr/>
        <w:t xml:space="preserve">backlash</w:t>
      </w:r>
      <w:r w:rsidR="1C65BE88">
        <w:rPr/>
        <w:t xml:space="preserve"> against </w:t>
      </w:r>
      <w:r w:rsidR="1316B8B8">
        <w:rPr/>
        <w:t xml:space="preserve">perceived</w:t>
      </w:r>
      <w:r w:rsidR="1C65BE88">
        <w:rPr/>
        <w:t xml:space="preserve"> censorship</w:t>
      </w:r>
      <w:r w:rsidR="0F60D802">
        <w:rPr/>
        <w:t xml:space="preserve"> </w:t>
      </w:r>
      <w:r w:rsidR="0F60D802">
        <w:rPr/>
        <w:t xml:space="preserve">and </w:t>
      </w:r>
      <w:r w:rsidR="664C63D6">
        <w:rPr/>
        <w:t xml:space="preserve">spurring </w:t>
      </w:r>
      <w:r w:rsidR="0F60D802">
        <w:rPr/>
        <w:t xml:space="preserve">broader distribution</w:t>
      </w:r>
      <w:r w:rsidR="4E8F6F44">
        <w:rPr/>
        <w:t xml:space="preserve">, including </w:t>
      </w:r>
      <w:r w:rsidR="0F60D802">
        <w:rPr/>
        <w:t xml:space="preserve">across the podcasting </w:t>
      </w:r>
      <w:r w:rsidR="0F60D802">
        <w:rPr/>
        <w:t xml:space="preserve">eco</w:t>
      </w:r>
      <w:r w:rsidR="499878CE">
        <w:rPr/>
        <w:t xml:space="preserve">s</w:t>
      </w:r>
      <w:r w:rsidR="0F60D802">
        <w:rPr/>
        <w:t xml:space="preserve">yste</w:t>
      </w:r>
      <w:r w:rsidR="22033F30">
        <w:rPr/>
        <w:t xml:space="preserve">m</w:t>
      </w:r>
      <w:r w:rsidR="0F60D802">
        <w:rPr/>
        <w:t xml:space="preserve">. </w:t>
      </w:r>
      <w:r w:rsidR="4660B68A">
        <w:rPr/>
        <w:t xml:space="preserve">Within</w:t>
      </w:r>
      <w:r w:rsidR="0F60D802">
        <w:rPr/>
        <w:t xml:space="preserve"> </w:t>
      </w:r>
      <w:r w:rsidR="27FF7D9B">
        <w:rPr/>
        <w:t xml:space="preserve">two</w:t>
      </w:r>
      <w:r w:rsidR="0F60D802">
        <w:rPr/>
        <w:t xml:space="preserve"> </w:t>
      </w:r>
      <w:r w:rsidR="27FF7D9B">
        <w:rPr/>
        <w:t xml:space="preserve">weeks after </w:t>
      </w:r>
      <w:r w:rsidR="0F60D802">
        <w:rPr/>
        <w:t xml:space="preserve">Immanuel’s press conference</w:t>
      </w:r>
      <w:r w:rsidR="0F991002">
        <w:rPr/>
        <w:t xml:space="preserve">,</w:t>
      </w:r>
      <w:r w:rsidR="0F60D802">
        <w:rPr/>
        <w:t xml:space="preserve"> </w:t>
      </w:r>
      <w:r w:rsidR="440E2CC3">
        <w:rPr/>
        <w:t xml:space="preserve">4</w:t>
      </w:r>
      <w:r w:rsidR="0063A1F0">
        <w:rPr/>
        <w:t xml:space="preserve">2 </w:t>
      </w:r>
      <w:r w:rsidR="0F60D802">
        <w:rPr/>
        <w:t xml:space="preserve">podcast</w:t>
      </w:r>
      <w:r w:rsidR="39EC656D">
        <w:rPr/>
        <w:t xml:space="preserve"> episodes </w:t>
      </w:r>
      <w:r w:rsidR="0F60D802">
        <w:rPr/>
        <w:t xml:space="preserve">shared claims about hydroxychloroquine’s </w:t>
      </w:r>
      <w:r w:rsidR="0F60D802">
        <w:rPr/>
        <w:t xml:space="preserve">ef</w:t>
      </w:r>
      <w:r w:rsidR="4C5A44DD">
        <w:rPr/>
        <w:t xml:space="preserve">fic</w:t>
      </w:r>
      <w:r w:rsidR="4C5A44DD">
        <w:rPr/>
        <w:t xml:space="preserve">acy</w:t>
      </w:r>
      <w:r w:rsidR="5384A338">
        <w:rPr/>
        <w:t xml:space="preserve">, or around three claims per day</w:t>
      </w:r>
      <w:r w:rsidR="4C5A44DD">
        <w:rPr/>
        <w:t xml:space="preserve">. </w:t>
      </w:r>
      <w:r w:rsidR="1C6FC644">
        <w:rPr/>
        <w:t xml:space="preserve">In these episodes, </w:t>
      </w:r>
      <w:r w:rsidR="1C6FC644">
        <w:rPr/>
        <w:t>podcasters</w:t>
      </w:r>
      <w:r w:rsidR="45D6443E">
        <w:rPr/>
        <w:t>, like Mark Levin,</w:t>
      </w:r>
      <w:r w:rsidR="1C6FC644">
        <w:rPr/>
        <w:t xml:space="preserve"> quoted from</w:t>
      </w:r>
      <w:r w:rsidR="711E25B4">
        <w:rPr/>
        <w:t xml:space="preserve"> </w:t>
      </w:r>
      <w:r w:rsidR="711E25B4">
        <w:rPr/>
        <w:t xml:space="preserve">her press conference at length, </w:t>
      </w:r>
      <w:r w:rsidR="06732E18">
        <w:rPr/>
        <w:t xml:space="preserve">highlighting </w:t>
      </w:r>
      <w:r w:rsidR="5DBCA7F8">
        <w:rPr/>
        <w:t xml:space="preserve">support of </w:t>
      </w:r>
      <w:r w:rsidR="0BA40B0D">
        <w:rPr/>
        <w:t xml:space="preserve">hydroxychloroquine</w:t>
      </w:r>
      <w:r w:rsidR="2B14E213">
        <w:rPr/>
        <w:t xml:space="preserve"> from </w:t>
      </w:r>
      <w:r w:rsidR="58C60E24">
        <w:rPr/>
        <w:t>“</w:t>
      </w:r>
      <w:r w:rsidR="655E8487">
        <w:rPr/>
        <w:t xml:space="preserve">professors</w:t>
      </w:r>
      <w:r w:rsidR="655E8487">
        <w:rPr/>
        <w:t xml:space="preserve"> from the finest institutions” </w:t>
      </w:r>
      <w:r w:rsidR="655E8487">
        <w:rPr/>
        <w:t xml:space="preserve">and</w:t>
      </w:r>
      <w:r w:rsidR="5B42560F">
        <w:rPr/>
        <w:t xml:space="preserve"> </w:t>
      </w:r>
      <w:r w:rsidR="5B42560F">
        <w:rPr/>
        <w:t>“</w:t>
      </w:r>
      <w:r w:rsidR="2778986F">
        <w:rPr/>
        <w:t>exquisitely educated and experienced doctors from the finest hospitals</w:t>
      </w:r>
      <w:r w:rsidR="26942352">
        <w:rPr/>
        <w:t>.</w:t>
      </w:r>
      <w:r w:rsidR="655E8487">
        <w:rPr/>
        <w:t xml:space="preserve">”</w:t>
      </w:r>
      <w:r w:rsidRPr="1709819F">
        <w:rPr>
          <w:rStyle w:val="FootnoteReference"/>
        </w:rPr>
        <w:footnoteReference w:id="23918"/>
      </w:r>
    </w:p>
    <w:p w:rsidR="56DF5C82" w:rsidP="1709819F" w:rsidRDefault="56DF5C82" w14:paraId="704B4AC0" w14:textId="562B4D86">
      <w:pPr>
        <w:pStyle w:val="Normal"/>
        <w:spacing w:line="259" w:lineRule="auto"/>
      </w:pPr>
    </w:p>
    <w:p w:rsidR="7C377899" w:rsidP="1709819F" w:rsidRDefault="7C377899" w14:paraId="59DF0766" w14:textId="23F9C810">
      <w:pPr>
        <w:pStyle w:val="Normal"/>
        <w:bidi w:val="0"/>
        <w:spacing w:before="0" w:beforeAutospacing="off" w:after="0" w:afterAutospacing="off" w:line="259" w:lineRule="auto"/>
        <w:ind w:left="0" w:right="0"/>
        <w:jc w:val="left"/>
      </w:pPr>
      <w:r w:rsidR="7C377899">
        <w:rPr/>
        <w:t xml:space="preserve">Similarly, the release of Dr. Fauci’s emails </w:t>
      </w:r>
      <w:r w:rsidR="20326188">
        <w:rPr/>
        <w:t xml:space="preserve">on June 2, </w:t>
      </w:r>
      <w:r w:rsidR="167F28E8">
        <w:rPr/>
        <w:t>2021,</w:t>
      </w:r>
      <w:r w:rsidR="20326188">
        <w:rPr/>
        <w:t xml:space="preserve"> </w:t>
      </w:r>
      <w:r w:rsidR="7C377899">
        <w:rPr/>
        <w:t xml:space="preserve">via a Freedom of Information Act request marked the single most consequential event for conspiracy-related </w:t>
      </w:r>
      <w:r w:rsidR="13B94B50">
        <w:rPr/>
        <w:t>conte</w:t>
      </w:r>
      <w:r w:rsidR="13B94B50">
        <w:rPr/>
        <w:t>nt</w:t>
      </w:r>
      <w:r w:rsidR="7C377899">
        <w:rPr/>
        <w:t>.</w:t>
      </w:r>
      <w:r w:rsidR="38955238">
        <w:rPr/>
        <w:t xml:space="preserve"> </w:t>
      </w:r>
      <w:r w:rsidR="74D9E3CA">
        <w:rPr/>
        <w:t>His</w:t>
      </w:r>
      <w:r w:rsidR="51FC5581">
        <w:rPr/>
        <w:t xml:space="preserve"> </w:t>
      </w:r>
      <w:r w:rsidR="5D95E60A">
        <w:rPr/>
        <w:t xml:space="preserve">emails </w:t>
      </w:r>
      <w:r w:rsidR="372CB64F">
        <w:rPr/>
        <w:t xml:space="preserve">included </w:t>
      </w:r>
      <w:r w:rsidR="58D743EB">
        <w:rPr/>
        <w:t xml:space="preserve">exchanges with domestic and foreign government and health officials, the media, and </w:t>
      </w:r>
      <w:r w:rsidR="5BA8466E">
        <w:rPr/>
        <w:t>everyday Americans r</w:t>
      </w:r>
      <w:r w:rsidR="504CE8AF">
        <w:rPr/>
        <w:t>egarding</w:t>
      </w:r>
      <w:r w:rsidR="5E7AD0D0">
        <w:rPr/>
        <w:t xml:space="preserve"> </w:t>
      </w:r>
      <w:r w:rsidR="5511E795">
        <w:rPr/>
        <w:t>da</w:t>
      </w:r>
      <w:r w:rsidR="07423870">
        <w:rPr/>
        <w:t xml:space="preserve">ily </w:t>
      </w:r>
      <w:r w:rsidR="5511E795">
        <w:rPr/>
        <w:t>briefings</w:t>
      </w:r>
      <w:r w:rsidR="5511E795">
        <w:rPr/>
        <w:t xml:space="preserve"> and, notably, </w:t>
      </w:r>
      <w:r w:rsidR="5E7AD0D0">
        <w:rPr/>
        <w:t>speculations of the virus</w:t>
      </w:r>
      <w:r w:rsidR="27DF47CC">
        <w:rPr/>
        <w:t xml:space="preserve">’ </w:t>
      </w:r>
      <w:r w:rsidR="610B0C8A">
        <w:rPr/>
        <w:t xml:space="preserve">lab </w:t>
      </w:r>
      <w:r w:rsidR="27DF47CC">
        <w:rPr/>
        <w:t xml:space="preserve">origin and mask efficacy </w:t>
      </w:r>
      <w:r w:rsidR="5D5DEC4A">
        <w:rPr/>
        <w:t>during the early stages of the pand</w:t>
      </w:r>
      <w:r w:rsidR="7541A2E9">
        <w:rPr/>
        <w:t>em</w:t>
      </w:r>
      <w:r w:rsidR="5D5DEC4A">
        <w:rPr/>
        <w:t>ic.</w:t>
      </w:r>
      <w:r w:rsidR="1D41F82B">
        <w:rPr/>
        <w:t xml:space="preserve"> Following their release, podcasters</w:t>
      </w:r>
      <w:r w:rsidR="37D7FB66">
        <w:rPr/>
        <w:t>, like Steve Bannon,</w:t>
      </w:r>
      <w:r w:rsidR="1D41F82B">
        <w:rPr/>
        <w:t xml:space="preserve"> seized the opportunity to </w:t>
      </w:r>
      <w:r w:rsidR="0A3C4F33">
        <w:rPr/>
        <w:t>push theories that Fauci knew early on that this was a “genetically engineered bioweapon” and “decide[d] not to tell the president</w:t>
      </w:r>
      <w:proofErr w:type="gramStart"/>
      <w:r w:rsidR="0A3C4F33">
        <w:rPr/>
        <w:t>”</w:t>
      </w:r>
      <w:r w:rsidR="026481F9">
        <w:rPr/>
        <w:t xml:space="preserve"> </w:t>
      </w:r>
      <w:r w:rsidR="0A3C4F33">
        <w:rPr/>
        <w:t>and</w:t>
      </w:r>
      <w:proofErr w:type="gramEnd"/>
      <w:r w:rsidR="0A3C4F33">
        <w:rPr/>
        <w:t xml:space="preserve"> that </w:t>
      </w:r>
      <w:r w:rsidR="617329B0">
        <w:rPr/>
        <w:t>Fauci and others “stood to profit if this turned into a pandemic.”</w:t>
      </w:r>
      <w:r w:rsidRPr="1709819F">
        <w:rPr>
          <w:rStyle w:val="FootnoteReference"/>
        </w:rPr>
        <w:footnoteReference w:id="24421"/>
      </w:r>
    </w:p>
    <w:p w:rsidR="56DF5C82" w:rsidP="1B65643D" w:rsidRDefault="56DF5C82" w14:paraId="675E032D" w14:textId="51DDB58A">
      <w:pPr>
        <w:spacing w:line="259" w:lineRule="auto"/>
      </w:pPr>
    </w:p>
    <w:p w:rsidR="56DF5C82" w:rsidP="1B65643D" w:rsidRDefault="09318D9A" w14:paraId="59C4A77F" w14:textId="2C9791A5">
      <w:pPr>
        <w:spacing w:line="259" w:lineRule="auto"/>
      </w:pPr>
      <w:r w:rsidR="4D1A36D0">
        <w:rPr/>
        <w:t>Following the widespread rollout of the v</w:t>
      </w:r>
      <w:r w:rsidR="27204B14">
        <w:rPr/>
        <w:t>accine</w:t>
      </w:r>
      <w:r w:rsidR="1AA8437D">
        <w:rPr/>
        <w:t xml:space="preserve"> in early 2021, vaccine-</w:t>
      </w:r>
      <w:r w:rsidR="27204B14">
        <w:rPr/>
        <w:t xml:space="preserve">related </w:t>
      </w:r>
      <w:r w:rsidR="789B869A">
        <w:rPr/>
        <w:t xml:space="preserve">claims </w:t>
      </w:r>
      <w:r w:rsidR="27204B14">
        <w:rPr/>
        <w:t>remained steady over time, with a slight spike registering as vaccine-induced immunity began to wane during the height of the Omicron wave in early 2022</w:t>
      </w:r>
      <w:r w:rsidR="3B0A0CA4">
        <w:rPr/>
        <w:t>, necessitating the need for booster</w:t>
      </w:r>
      <w:r w:rsidR="27204B14">
        <w:rPr/>
        <w:t xml:space="preserve"> </w:t>
      </w:r>
      <w:r w:rsidR="1B45050F">
        <w:rPr/>
        <w:t>shots.</w:t>
      </w:r>
      <w:r w:rsidR="4E027D16">
        <w:rPr/>
        <w:t xml:space="preserve"> </w:t>
      </w:r>
      <w:r w:rsidR="5BF36DC6">
        <w:rPr/>
        <w:t>During this period, podcasters question</w:t>
      </w:r>
      <w:r w:rsidR="5334C612">
        <w:rPr/>
        <w:t>ed</w:t>
      </w:r>
      <w:r w:rsidR="5BF36DC6">
        <w:rPr/>
        <w:t xml:space="preserve"> the efficacy of vaccines</w:t>
      </w:r>
      <w:r w:rsidR="78CFC1B4">
        <w:rPr/>
        <w:t>,</w:t>
      </w:r>
      <w:r w:rsidR="5BF36DC6">
        <w:rPr/>
        <w:t xml:space="preserve"> </w:t>
      </w:r>
      <w:r w:rsidR="6247957D">
        <w:rPr/>
        <w:t>highlight</w:t>
      </w:r>
      <w:r w:rsidR="3F2179CD">
        <w:rPr/>
        <w:t>ing</w:t>
      </w:r>
      <w:r w:rsidR="6247957D">
        <w:rPr/>
        <w:t xml:space="preserve"> research that seemed to claim that “de</w:t>
      </w:r>
      <w:r w:rsidR="6247957D">
        <w:rPr/>
        <w:t>ath after</w:t>
      </w:r>
      <w:r w:rsidR="6247957D">
        <w:rPr/>
        <w:t xml:space="preserve"> the vaccine at any age group is more likely than actually taking your chances with COVID-19" and that </w:t>
      </w:r>
      <w:r w:rsidR="6247957D">
        <w:rPr/>
        <w:t>“</w:t>
      </w:r>
      <w:r w:rsidR="182D754A">
        <w:rPr/>
        <w:t>what we really have is a poison death shot, it’s not a vaccine</w:t>
      </w:r>
      <w:r w:rsidR="6247957D">
        <w:rPr/>
        <w:t>.”</w:t>
      </w:r>
      <w:r w:rsidRPr="1709819F">
        <w:rPr>
          <w:rStyle w:val="FootnoteReference"/>
        </w:rPr>
        <w:footnoteReference w:id="10905"/>
      </w:r>
    </w:p>
    <w:p w:rsidR="1B65643D" w:rsidP="1B65643D" w:rsidRDefault="1B65643D" w14:paraId="2CB615EB" w14:textId="4A6AAF85"/>
    <w:p w:rsidR="6EB60991" w:rsidP="1B65643D" w:rsidRDefault="6EB60991" w14:paraId="3AAEC576" w14:textId="1EC91BA2">
      <w:pPr>
        <w:pStyle w:val="Heading2"/>
        <w:spacing w:line="259" w:lineRule="auto"/>
      </w:pPr>
      <w:r>
        <w:t xml:space="preserve">Science </w:t>
      </w:r>
      <w:r w:rsidR="5D601498">
        <w:t xml:space="preserve">in the Face of </w:t>
      </w:r>
      <w:r>
        <w:t>Uncertainty</w:t>
      </w:r>
    </w:p>
    <w:p w:rsidR="1B65643D" w:rsidP="1B65643D" w:rsidRDefault="1B65643D" w14:paraId="265DF8AE" w14:textId="2C83618C">
      <w:pPr>
        <w:rPr>
          <w:b/>
          <w:bCs/>
        </w:rPr>
      </w:pPr>
    </w:p>
    <w:p w:rsidR="5F1055FC" w:rsidP="1709819F" w:rsidRDefault="45252398" w14:paraId="222F06E1" w14:textId="5C81E3D0">
      <w:pPr>
        <w:pStyle w:val="Normal"/>
      </w:pPr>
      <w:r w:rsidR="04CA57B7">
        <w:rPr/>
        <w:t xml:space="preserve">Among </w:t>
      </w:r>
      <w:r w:rsidR="04CA57B7">
        <w:rPr/>
        <w:t xml:space="preserve">prominent </w:t>
      </w:r>
      <w:r w:rsidR="04CA57B7">
        <w:rPr/>
        <w:t xml:space="preserve">political podcasters</w:t>
      </w:r>
      <w:r w:rsidR="547A8676">
        <w:rPr/>
        <w:t xml:space="preserve">,</w:t>
      </w:r>
      <w:r w:rsidR="04CA57B7">
        <w:rPr/>
        <w:t xml:space="preserve"> </w:t>
      </w:r>
      <w:r w:rsidR="12CCD7BE">
        <w:rPr/>
        <w:t xml:space="preserve">I </w:t>
      </w:r>
      <w:r w:rsidR="04CA57B7">
        <w:rPr/>
        <w:t xml:space="preserve">found relatively little promotion of </w:t>
      </w:r>
      <w:r w:rsidR="4A2C498A">
        <w:rPr/>
        <w:t xml:space="preserve">fringe theories </w:t>
      </w:r>
      <w:r w:rsidR="412E48F2">
        <w:rPr/>
        <w:t xml:space="preserve">and ideas. For </w:t>
      </w:r>
      <w:r w:rsidR="4A2C498A">
        <w:rPr/>
        <w:t>e</w:t>
      </w:r>
      <w:r w:rsidR="412E48F2">
        <w:rPr/>
        <w:t xml:space="preserve">xample, </w:t>
      </w:r>
      <w:r w:rsidR="412E48F2">
        <w:rPr/>
        <w:t xml:space="preserve">not one podcaster in </w:t>
      </w:r>
      <w:r w:rsidR="5D9CFC60">
        <w:rPr/>
        <w:t xml:space="preserve">the </w:t>
      </w:r>
      <w:r w:rsidR="412E48F2">
        <w:rPr/>
        <w:t xml:space="preserve">dataset </w:t>
      </w:r>
      <w:r w:rsidR="537A072C">
        <w:rPr/>
        <w:t xml:space="preserve">endorsed claims about </w:t>
      </w:r>
      <w:r w:rsidR="412E48F2">
        <w:rPr/>
        <w:t xml:space="preserve">microchips in vaccines or </w:t>
      </w:r>
      <w:r w:rsidR="262308F5">
        <w:rPr/>
        <w:t xml:space="preserve">injecting </w:t>
      </w:r>
      <w:r w:rsidR="412E48F2">
        <w:rPr/>
        <w:t>bleach as a COVID repellent</w:t>
      </w:r>
      <w:r w:rsidR="5695B356">
        <w:rPr/>
        <w:t>, among other more</w:t>
      </w:r>
      <w:r w:rsidR="18BAC97E">
        <w:rPr/>
        <w:t xml:space="preserve"> far-fetched </w:t>
      </w:r>
      <w:r w:rsidR="5695B356">
        <w:rPr/>
        <w:t>claims</w:t>
      </w:r>
      <w:r w:rsidR="74D10575">
        <w:rPr/>
        <w:t xml:space="preserve"> </w:t>
      </w:r>
      <w:r w:rsidR="74D10575">
        <w:rPr/>
        <w:t xml:space="preserve">commonly discussed </w:t>
      </w:r>
      <w:r w:rsidR="1B7341FE">
        <w:rPr/>
        <w:t>on</w:t>
      </w:r>
      <w:r w:rsidR="6AF05E58">
        <w:rPr/>
        <w:t xml:space="preserve"> social media</w:t>
      </w:r>
      <w:r w:rsidR="4EE0F485">
        <w:rPr/>
        <w:t xml:space="preserve"> and in the news</w:t>
      </w:r>
      <w:r w:rsidR="412E48F2">
        <w:rPr/>
        <w:t>.</w:t>
      </w:r>
      <w:r w:rsidR="412E48F2">
        <w:rPr/>
        <w:t xml:space="preserve"> The most </w:t>
      </w:r>
      <w:r w:rsidR="3BAB66B8">
        <w:rPr/>
        <w:t xml:space="preserve">frequent </w:t>
      </w:r>
      <w:r w:rsidR="412E48F2">
        <w:rPr/>
        <w:t xml:space="preserve">conspiracy shared was </w:t>
      </w:r>
      <w:r w:rsidR="6162C495">
        <w:rPr/>
        <w:t xml:space="preserve">the claim </w:t>
      </w:r>
      <w:r w:rsidR="412E48F2">
        <w:rPr/>
        <w:t xml:space="preserve">that COVID-19 resulted from a Chinese Communist Party led plot to </w:t>
      </w:r>
      <w:r w:rsidR="770E821E">
        <w:rPr/>
        <w:t xml:space="preserve">stop </w:t>
      </w:r>
      <w:r w:rsidR="412E48F2">
        <w:rPr/>
        <w:t xml:space="preserve">Dona</w:t>
      </w:r>
      <w:r w:rsidR="412E48F2">
        <w:rPr/>
        <w:t xml:space="preserve">ld Trump’s reelection. </w:t>
      </w:r>
      <w:r w:rsidR="44CF8F6E">
        <w:rPr/>
        <w:t xml:space="preserve">As Figure </w:t>
      </w:r>
      <w:r w:rsidR="37E1F0E6">
        <w:rPr/>
        <w:t xml:space="preserve">14</w:t>
      </w:r>
      <w:r w:rsidR="4B132657">
        <w:rPr/>
        <w:t xml:space="preserve"> </w:t>
      </w:r>
      <w:r w:rsidR="44CF8F6E">
        <w:rPr/>
        <w:t xml:space="preserve">shows, </w:t>
      </w:r>
      <w:r w:rsidR="50A2ACA3">
        <w:rPr/>
        <w:t xml:space="preserve">Bannon’s podcast alone accounted for more than 1/4 of all </w:t>
      </w:r>
      <w:r w:rsidR="50A2ACA3">
        <w:rPr/>
        <w:t xml:space="preserve">COVID</w:t>
      </w:r>
      <w:r w:rsidR="1298384A">
        <w:rPr/>
        <w:t xml:space="preserve">-</w:t>
      </w:r>
      <w:r w:rsidR="50A2ACA3">
        <w:rPr/>
        <w:t xml:space="preserve">related </w:t>
      </w:r>
      <w:r w:rsidR="11AF6825">
        <w:rPr/>
        <w:t xml:space="preserve">claims</w:t>
      </w:r>
      <w:r w:rsidR="50A2ACA3">
        <w:rPr/>
        <w:t xml:space="preserve"> and </w:t>
      </w:r>
      <w:r w:rsidR="7CE563CD">
        <w:rPr/>
        <w:t xml:space="preserve">nearly </w:t>
      </w:r>
      <w:r w:rsidR="05526108">
        <w:rPr/>
        <w:t xml:space="preserve">¾ </w:t>
      </w:r>
      <w:r w:rsidR="7CE563CD">
        <w:rPr/>
        <w:t xml:space="preserve">of all conspiratorial content</w:t>
      </w:r>
      <w:r w:rsidR="7DC777BD">
        <w:rPr/>
        <w:t xml:space="preserve"> </w:t>
      </w:r>
      <w:r w:rsidR="7DC777BD">
        <w:rPr/>
        <w:t>on political podcasts</w:t>
      </w:r>
      <w:r w:rsidR="7CE563CD">
        <w:rPr/>
        <w:t xml:space="preserve">. </w:t>
      </w:r>
      <w:r w:rsidR="343DB57C">
        <w:rPr/>
        <w:t xml:space="preserve">In one episode, Steve Bannon </w:t>
      </w:r>
      <w:r w:rsidR="34FCF47E">
        <w:rPr/>
        <w:t xml:space="preserve">laud</w:t>
      </w:r>
      <w:r w:rsidR="324DB920">
        <w:rPr/>
        <w:t xml:space="preserve">ed</w:t>
      </w:r>
      <w:r w:rsidR="34FCF47E">
        <w:rPr/>
        <w:t xml:space="preserve"> </w:t>
      </w:r>
      <w:r w:rsidR="34FCF47E">
        <w:rPr/>
        <w:t xml:space="preserve">effo</w:t>
      </w:r>
      <w:r w:rsidR="34FCF47E">
        <w:rPr/>
        <w:t xml:space="preserve">rts</w:t>
      </w:r>
      <w:r w:rsidR="34FCF47E">
        <w:rPr/>
        <w:t xml:space="preserve"> </w:t>
      </w:r>
      <w:r w:rsidR="26E46A0B">
        <w:rPr/>
        <w:t>to reveal</w:t>
      </w:r>
      <w:r w:rsidR="34FCF47E">
        <w:rPr/>
        <w:t xml:space="preserve"> </w:t>
      </w:r>
      <w:r w:rsidR="48E30EF7">
        <w:rPr/>
        <w:t>“</w:t>
      </w:r>
      <w:r w:rsidR="34FCF47E">
        <w:rPr/>
        <w:t>the truth about the coronavirus being made and re-engineered by the CCP and intentionally released to the whole world as part of their evil plan</w:t>
      </w:r>
      <w:r w:rsidR="7D5058C0">
        <w:rPr/>
        <w:t>.</w:t>
      </w:r>
      <w:r w:rsidR="343DB57C">
        <w:rPr/>
        <w:t>”</w:t>
      </w:r>
      <w:r w:rsidRPr="1B65643D" w:rsidR="5F1055FC">
        <w:rPr>
          <w:rStyle w:val="FootnoteReference"/>
        </w:rPr>
        <w:footnoteReference w:id="84"/>
      </w:r>
      <w:r w:rsidR="797C5099">
        <w:rPr/>
        <w:t xml:space="preserve"> In another he add</w:t>
      </w:r>
      <w:r w:rsidR="18407356">
        <w:rPr/>
        <w:t xml:space="preserve">ed</w:t>
      </w:r>
      <w:r w:rsidR="797C5099">
        <w:rPr/>
        <w:t xml:space="preserve">, </w:t>
      </w:r>
      <w:r w:rsidR="66283DB3">
        <w:rPr/>
        <w:t>“</w:t>
      </w:r>
      <w:r w:rsidR="797C5099">
        <w:rPr/>
        <w:t>I was looking at the classified information</w:t>
      </w:r>
      <w:r w:rsidR="7D751882">
        <w:rPr/>
        <w:t>...</w:t>
      </w:r>
      <w:r w:rsidR="797C5099">
        <w:rPr/>
        <w:t xml:space="preserve">and I'm thinking is this a bioweapon that they're </w:t>
      </w:r>
      <w:proofErr w:type="spellStart"/>
      <w:r w:rsidR="797C5099">
        <w:rPr/>
        <w:t xml:space="preserve">gonna</w:t>
      </w:r>
      <w:proofErr w:type="spellEnd"/>
      <w:r w:rsidR="797C5099">
        <w:rPr/>
        <w:t xml:space="preserve"> take </w:t>
      </w:r>
      <w:r w:rsidR="1F797B61">
        <w:rPr/>
        <w:t>P</w:t>
      </w:r>
      <w:r w:rsidR="797C5099">
        <w:rPr/>
        <w:t xml:space="preserve">resident </w:t>
      </w:r>
      <w:r w:rsidR="1C93ECFA">
        <w:rPr/>
        <w:t>T</w:t>
      </w:r>
      <w:r w:rsidR="797C5099">
        <w:rPr/>
        <w:t>rump down with</w:t>
      </w:r>
      <w:r w:rsidR="6FB0A7B3">
        <w:rPr/>
        <w:t>?</w:t>
      </w:r>
      <w:r w:rsidR="797C5099">
        <w:rPr/>
        <w:t>”</w:t>
      </w:r>
      <w:r w:rsidRPr="1B65643D" w:rsidR="5F1055FC">
        <w:rPr>
          <w:rStyle w:val="FootnoteReference"/>
        </w:rPr>
        <w:footnoteReference w:id="85"/>
      </w:r>
    </w:p>
    <w:p w:rsidR="1709819F" w:rsidP="1709819F" w:rsidRDefault="1709819F" w14:paraId="15C153C1" w14:textId="64C252D0">
      <w:pPr>
        <w:pStyle w:val="Normal"/>
      </w:pPr>
    </w:p>
    <w:p w:rsidR="76716C9F" w:rsidP="1709819F" w:rsidRDefault="76716C9F" w14:paraId="3AA6EA00" w14:textId="632E81B2">
      <w:pPr>
        <w:pStyle w:val="Normal"/>
      </w:pPr>
      <w:r w:rsidRPr="1709819F" w:rsidR="76716C9F">
        <w:rPr>
          <w:b w:val="1"/>
          <w:bCs w:val="1"/>
        </w:rPr>
        <w:t>FIGURE 14</w:t>
      </w:r>
    </w:p>
    <w:p w:rsidR="1B65643D" w:rsidP="1B65643D" w:rsidRDefault="1B65643D" w14:paraId="7E1AF1FC" w14:textId="0D62148D"/>
    <w:p w:rsidR="210A83DD" w:rsidP="1709819F" w:rsidRDefault="210A83DD" w14:paraId="5F266BC2" w14:textId="08E205A3">
      <w:pPr>
        <w:jc w:val="center"/>
      </w:pPr>
      <w:r w:rsidR="370B93BB">
        <w:drawing>
          <wp:inline wp14:editId="315FB8FA" wp14:anchorId="54791D29">
            <wp:extent cx="4198938" cy="3149203"/>
            <wp:effectExtent l="0" t="0" r="0" b="0"/>
            <wp:docPr id="488249846" name="" title=""/>
            <wp:cNvGraphicFramePr>
              <a:graphicFrameLocks noChangeAspect="1"/>
            </wp:cNvGraphicFramePr>
            <a:graphic>
              <a:graphicData uri="http://schemas.openxmlformats.org/drawingml/2006/picture">
                <pic:pic>
                  <pic:nvPicPr>
                    <pic:cNvPr id="0" name=""/>
                    <pic:cNvPicPr/>
                  </pic:nvPicPr>
                  <pic:blipFill>
                    <a:blip r:embed="R4daa3368c1d744cf">
                      <a:extLst>
                        <a:ext xmlns:a="http://schemas.openxmlformats.org/drawingml/2006/main" uri="{28A0092B-C50C-407E-A947-70E740481C1C}">
                          <a14:useLocalDpi val="0"/>
                        </a:ext>
                      </a:extLst>
                    </a:blip>
                    <a:stretch>
                      <a:fillRect/>
                    </a:stretch>
                  </pic:blipFill>
                  <pic:spPr>
                    <a:xfrm>
                      <a:off x="0" y="0"/>
                      <a:ext cx="4198938" cy="3149203"/>
                    </a:xfrm>
                    <a:prstGeom prst="rect">
                      <a:avLst/>
                    </a:prstGeom>
                  </pic:spPr>
                </pic:pic>
              </a:graphicData>
            </a:graphic>
          </wp:inline>
        </w:drawing>
      </w:r>
    </w:p>
    <w:p w:rsidR="7A3EC159" w:rsidP="1709819F" w:rsidRDefault="7A3EC159" w14:paraId="17395BD2" w14:textId="214007BF">
      <w:pPr>
        <w:pStyle w:val="Normal"/>
      </w:pPr>
      <w:r w:rsidR="7FA1F27B">
        <w:rPr/>
        <w:t>Yet outside of th</w:t>
      </w:r>
      <w:r w:rsidR="40B74EE3">
        <w:rPr/>
        <w:t>e</w:t>
      </w:r>
      <w:r w:rsidR="7FA1F27B">
        <w:rPr/>
        <w:t>s</w:t>
      </w:r>
      <w:r w:rsidR="7DC6F887">
        <w:rPr/>
        <w:t>e</w:t>
      </w:r>
      <w:r w:rsidR="7FA1F27B">
        <w:rPr/>
        <w:t xml:space="preserve"> </w:t>
      </w:r>
      <w:r w:rsidR="7FA1F27B">
        <w:rPr/>
        <w:t>conspirac</w:t>
      </w:r>
      <w:r w:rsidR="6AFA6ED7">
        <w:rPr/>
        <w:t>ies</w:t>
      </w:r>
      <w:r w:rsidR="640B7FA7">
        <w:rPr/>
        <w:t xml:space="preserve">, </w:t>
      </w:r>
      <w:r w:rsidRPr="1709819F" w:rsidR="7F05CA75">
        <w:rPr>
          <w:rFonts w:ascii="Calibri" w:hAnsi="Calibri" w:eastAsia="Times New Roman" w:cs="Calibri"/>
        </w:rPr>
        <w:t>unsubstantiated or false</w:t>
      </w:r>
      <w:r w:rsidR="7F05CA75">
        <w:rPr/>
        <w:t xml:space="preserve"> claims </w:t>
      </w:r>
      <w:r w:rsidR="640B7FA7">
        <w:rPr/>
        <w:t xml:space="preserve">shared during this period </w:t>
      </w:r>
      <w:r w:rsidR="5EC3FEF1">
        <w:rPr/>
        <w:t>were</w:t>
      </w:r>
      <w:r w:rsidR="640B7FA7">
        <w:rPr/>
        <w:t xml:space="preserve"> far more nuanced, and primarily built around a misunderstanding of science. </w:t>
      </w:r>
      <w:r w:rsidR="6A25DD5A">
        <w:rPr/>
        <w:t xml:space="preserve">In this </w:t>
      </w:r>
      <w:r w:rsidR="7AF8258E">
        <w:rPr/>
        <w:t>sp</w:t>
      </w:r>
      <w:r w:rsidR="6A25DD5A">
        <w:rPr/>
        <w:t>a</w:t>
      </w:r>
      <w:r w:rsidR="7AF8258E">
        <w:rPr/>
        <w:t>ce</w:t>
      </w:r>
      <w:r w:rsidR="6A25DD5A">
        <w:rPr/>
        <w:t xml:space="preserve">, several prominent podcasters were able to carve out </w:t>
      </w:r>
      <w:r w:rsidR="307739D9">
        <w:rPr/>
        <w:t xml:space="preserve">positions of authority </w:t>
      </w:r>
      <w:r w:rsidR="307739D9">
        <w:rPr/>
        <w:t>during a period of high uncertainty</w:t>
      </w:r>
      <w:r w:rsidR="6A25DD5A">
        <w:rPr/>
        <w:t>. For example, Hea</w:t>
      </w:r>
      <w:r w:rsidR="7F6CE42F">
        <w:rPr/>
        <w:t xml:space="preserve">ther Heying and Bret Weinstein relied on their </w:t>
      </w:r>
      <w:r w:rsidR="19B4F4A8">
        <w:rPr/>
        <w:t>evolu</w:t>
      </w:r>
      <w:r w:rsidR="19B4F4A8">
        <w:rPr/>
        <w:t xml:space="preserve">tionary biology </w:t>
      </w:r>
      <w:r w:rsidR="7F6CE42F">
        <w:rPr/>
        <w:t xml:space="preserve">background </w:t>
      </w:r>
      <w:r w:rsidR="7F6CE42F">
        <w:rPr/>
        <w:t xml:space="preserve">to amass a wide </w:t>
      </w:r>
      <w:r w:rsidR="54DE0308">
        <w:rPr/>
        <w:t xml:space="preserve">audience </w:t>
      </w:r>
      <w:r w:rsidR="7F6CE42F">
        <w:rPr/>
        <w:t xml:space="preserve">for their unconventional coronavirus advice. The pair </w:t>
      </w:r>
      <w:r w:rsidR="42B36767">
        <w:rPr/>
        <w:t xml:space="preserve">regularly </w:t>
      </w:r>
      <w:r w:rsidR="7F6CE42F">
        <w:rPr/>
        <w:t>repeated</w:t>
      </w:r>
      <w:r w:rsidR="167D80B4">
        <w:rPr/>
        <w:t xml:space="preserve"> unproven</w:t>
      </w:r>
      <w:r w:rsidR="7F6CE42F">
        <w:rPr/>
        <w:t xml:space="preserve"> </w:t>
      </w:r>
      <w:r w:rsidR="1F0FC821">
        <w:rPr/>
        <w:t xml:space="preserve">claims about the prophylactic use of </w:t>
      </w:r>
      <w:r w:rsidR="29916CC1">
        <w:rPr/>
        <w:t xml:space="preserve">various </w:t>
      </w:r>
      <w:r w:rsidR="1F0FC821">
        <w:rPr/>
        <w:t xml:space="preserve">treatments, </w:t>
      </w:r>
      <w:r w:rsidR="538983D7">
        <w:rPr/>
        <w:t xml:space="preserve">including ivermectin and hydroxychloroquine, and </w:t>
      </w:r>
      <w:r w:rsidR="1F0FC821">
        <w:rPr/>
        <w:t>cast</w:t>
      </w:r>
      <w:r w:rsidR="1F0FC821">
        <w:rPr/>
        <w:t xml:space="preserve"> </w:t>
      </w:r>
      <w:r w:rsidR="1F0FC821">
        <w:rPr/>
        <w:t xml:space="preserve">doubt </w:t>
      </w:r>
      <w:r w:rsidR="20A6E5FF">
        <w:rPr/>
        <w:t xml:space="preserve">vaccine </w:t>
      </w:r>
      <w:r w:rsidR="1F0FC821">
        <w:rPr/>
        <w:t>safe</w:t>
      </w:r>
      <w:r w:rsidR="030B27C8">
        <w:rPr/>
        <w:t xml:space="preserve">ty </w:t>
      </w:r>
      <w:r w:rsidR="030B27C8">
        <w:rPr/>
        <w:t xml:space="preserve">and </w:t>
      </w:r>
      <w:r w:rsidR="4DAC7923">
        <w:rPr/>
        <w:t>its</w:t>
      </w:r>
      <w:r w:rsidR="030B27C8">
        <w:rPr/>
        <w:t xml:space="preserve"> ability to cause mutations</w:t>
      </w:r>
      <w:r w:rsidR="71915AA2">
        <w:rPr/>
        <w:t>.</w:t>
      </w:r>
    </w:p>
    <w:p w:rsidR="1B65643D" w:rsidRDefault="1B65643D" w14:paraId="78D03618" w14:textId="789DF75E"/>
    <w:p w:rsidR="4618F46B" w:rsidP="1709819F" w:rsidRDefault="292DE880" w14:paraId="4BE27C3A" w14:textId="73D54FA9">
      <w:pPr>
        <w:pStyle w:val="Normal"/>
      </w:pPr>
      <w:r w:rsidR="2A40C2D6">
        <w:rPr/>
        <w:t>Throughout their episodes</w:t>
      </w:r>
      <w:r w:rsidR="47F725EE">
        <w:rPr/>
        <w:t xml:space="preserve">, Heying and Weinstein </w:t>
      </w:r>
      <w:r w:rsidR="1EDC7AD0">
        <w:rPr/>
        <w:t xml:space="preserve">attempted</w:t>
      </w:r>
      <w:r w:rsidR="1EDC7AD0">
        <w:rPr/>
        <w:t xml:space="preserve"> to bolster perceptions of their credentials by using technical </w:t>
      </w:r>
      <w:r w:rsidR="1EDC7AD0">
        <w:rPr/>
        <w:t>terms</w:t>
      </w:r>
      <w:r w:rsidR="1EDC7AD0">
        <w:rPr/>
        <w:t>.</w:t>
      </w:r>
      <w:r w:rsidR="1B259F7B">
        <w:rPr/>
        <w:t xml:space="preserve"> </w:t>
      </w:r>
      <w:r w:rsidR="5B825373">
        <w:rPr/>
        <w:t xml:space="preserve">In one episode, </w:t>
      </w:r>
      <w:r w:rsidR="2B834042">
        <w:rPr/>
        <w:t>Weinstein</w:t>
      </w:r>
      <w:r w:rsidR="03126A3A">
        <w:rPr/>
        <w:t xml:space="preserve"> offers a</w:t>
      </w:r>
      <w:r w:rsidR="2B834042">
        <w:rPr/>
        <w:t xml:space="preserve"> “little brain teaser” that </w:t>
      </w:r>
      <w:r w:rsidR="2B834042">
        <w:rPr/>
        <w:t xml:space="preserve">“correlation is in fact evidence of causation if there was a causal hypothesis pre-existing the observation of the correlation.</w:t>
      </w:r>
      <w:r w:rsidR="2B834042">
        <w:rPr/>
        <w:t xml:space="preserve">”</w:t>
      </w:r>
      <w:r w:rsidRPr="1709819F">
        <w:rPr>
          <w:rStyle w:val="FootnoteReference"/>
        </w:rPr>
        <w:footnoteReference w:id="4162"/>
      </w:r>
      <w:r w:rsidR="2B834042">
        <w:rPr/>
        <w:t xml:space="preserve"> </w:t>
      </w:r>
      <w:r w:rsidR="5F878C0C">
        <w:rPr/>
        <w:t>As he speaks</w:t>
      </w:r>
      <w:r w:rsidR="7A4839B2">
        <w:rPr/>
        <w:t>, Heying nods a</w:t>
      </w:r>
      <w:r w:rsidR="4A1A5653">
        <w:rPr/>
        <w:t>ffirmatively</w:t>
      </w:r>
      <w:r w:rsidR="681EA850">
        <w:rPr/>
        <w:t xml:space="preserve"> and then proceeds to reiterate this claim.</w:t>
      </w:r>
      <w:r w:rsidR="4B3816AF">
        <w:rPr/>
        <w:t xml:space="preserve"> While it’s unclear exactly what </w:t>
      </w:r>
      <w:r w:rsidR="64FFD18C">
        <w:rPr/>
        <w:t xml:space="preserve">they are </w:t>
      </w:r>
      <w:r w:rsidR="4B3816AF">
        <w:rPr/>
        <w:t xml:space="preserve">referencing, </w:t>
      </w:r>
      <w:r w:rsidR="7E49434C">
        <w:rPr/>
        <w:t>perhaps the most</w:t>
      </w:r>
      <w:r w:rsidR="4B3816AF">
        <w:rPr/>
        <w:t xml:space="preserve"> basic </w:t>
      </w:r>
      <w:r w:rsidR="64EF6334">
        <w:rPr/>
        <w:t>tenant</w:t>
      </w:r>
      <w:r w:rsidR="4B3816AF">
        <w:rPr/>
        <w:t xml:space="preserve"> of statistics empha</w:t>
      </w:r>
      <w:r w:rsidR="286E880B">
        <w:rPr/>
        <w:t xml:space="preserve">sizes </w:t>
      </w:r>
      <w:r w:rsidR="4B3816AF">
        <w:rPr/>
        <w:t>that correlation does not equal causation</w:t>
      </w:r>
      <w:r w:rsidR="42626649">
        <w:rPr/>
        <w:t xml:space="preserve"> and is instead </w:t>
      </w:r>
      <w:r w:rsidR="216E610F">
        <w:rPr/>
        <w:t xml:space="preserve">susceptible to confounding</w:t>
      </w:r>
      <w:r w:rsidR="63332AB3">
        <w:rPr/>
        <w:t xml:space="preserve">. For example, </w:t>
      </w:r>
      <w:r w:rsidR="0773FBFD">
        <w:rPr/>
        <w:t xml:space="preserve">some podcasters highlighted a theory that COVID-19 was less common in African countries because people took hydroxychloroquine for malaria</w:t>
      </w:r>
      <w:r w:rsidR="1E11C96A">
        <w:rPr/>
        <w:t xml:space="preserve">.</w:t>
      </w:r>
      <w:r w:rsidRPr="1709819F">
        <w:rPr>
          <w:rStyle w:val="FootnoteReference"/>
        </w:rPr>
        <w:footnoteReference w:id="308"/>
      </w:r>
      <w:r w:rsidR="1E11C96A">
        <w:rPr/>
        <w:t xml:space="preserve"> </w:t>
      </w:r>
      <w:r w:rsidR="411EEA0A">
        <w:rPr/>
        <w:t xml:space="preserve">While this could indicate a clear link between </w:t>
      </w:r>
      <w:r w:rsidR="5A7D73EF">
        <w:rPr/>
        <w:t xml:space="preserve">hydroxychloroquine </w:t>
      </w:r>
      <w:r w:rsidR="411EEA0A">
        <w:rPr/>
        <w:t xml:space="preserve">and </w:t>
      </w:r>
      <w:r w:rsidR="5E57777A">
        <w:rPr/>
        <w:t xml:space="preserve">the prevention of COVID-19</w:t>
      </w:r>
      <w:r w:rsidR="411EEA0A">
        <w:rPr/>
        <w:t xml:space="preserve">, t</w:t>
      </w:r>
      <w:r w:rsidR="6A831F2B">
        <w:rPr/>
        <w:t xml:space="preserve">here are </w:t>
      </w:r>
      <w:r w:rsidR="79E4C849">
        <w:rPr/>
        <w:t xml:space="preserve">many</w:t>
      </w:r>
      <w:r w:rsidR="6A831F2B">
        <w:rPr/>
        <w:t xml:space="preserve"> </w:t>
      </w:r>
      <w:r w:rsidR="22A90E61">
        <w:rPr/>
        <w:t xml:space="preserve">alternative </w:t>
      </w:r>
      <w:r w:rsidR="6A831F2B">
        <w:rPr/>
        <w:t xml:space="preserve">explanations, including the inflow and outflow of people</w:t>
      </w:r>
      <w:r w:rsidR="411EEA0A">
        <w:rPr/>
        <w:t xml:space="preserve">.</w:t>
      </w:r>
      <w:r w:rsidR="0C1FE74D">
        <w:rPr/>
        <w:t xml:space="preserve"> </w:t>
      </w:r>
      <w:r w:rsidR="44A8EB71">
        <w:rPr/>
        <w:t xml:space="preserve">Although researchers can control for potential known confounders, </w:t>
      </w:r>
      <w:r w:rsidR="1A740713">
        <w:rPr/>
        <w:t xml:space="preserve">there may be infinitely more unknown ones driving a</w:t>
      </w:r>
      <w:r w:rsidR="48AD4060">
        <w:rPr/>
        <w:t xml:space="preserve">n</w:t>
      </w:r>
      <w:r w:rsidR="2AA5FB74">
        <w:rPr/>
        <w:t xml:space="preserve">y</w:t>
      </w:r>
      <w:r w:rsidR="48AD4060">
        <w:rPr/>
        <w:t xml:space="preserve"> observed </w:t>
      </w:r>
      <w:r w:rsidR="1A740713">
        <w:rPr/>
        <w:t xml:space="preserve">relationship.</w:t>
      </w:r>
      <w:r w:rsidR="4B3816AF">
        <w:rPr/>
        <w:t xml:space="preserve"> </w:t>
      </w:r>
      <w:r w:rsidR="2167B4BF">
        <w:rPr/>
        <w:t xml:space="preserve">Rather than protecting </w:t>
      </w:r>
      <w:r w:rsidR="0250DA71">
        <w:rPr/>
        <w:t xml:space="preserve">researchers </w:t>
      </w:r>
      <w:r w:rsidR="2E925085">
        <w:rPr/>
        <w:t xml:space="preserve">against confounding, </w:t>
      </w:r>
      <w:r w:rsidR="360D4ED4">
        <w:rPr/>
        <w:t xml:space="preserve">a pre-existing hypothesis </w:t>
      </w:r>
      <w:r w:rsidR="1B8F5D5E">
        <w:rPr/>
        <w:t xml:space="preserve">may instead </w:t>
      </w:r>
      <w:r w:rsidR="45733022">
        <w:rPr/>
        <w:t xml:space="preserve">make them </w:t>
      </w:r>
      <w:r w:rsidR="2E925085">
        <w:rPr/>
        <w:t>more susceptible to confirmation bias.</w:t>
      </w:r>
      <w:r w:rsidR="27FDFEF1">
        <w:rPr/>
        <w:t xml:space="preserve"> De</w:t>
      </w:r>
      <w:r w:rsidR="52EFBCA7">
        <w:rPr/>
        <w:t>ploying this language</w:t>
      </w:r>
      <w:r w:rsidR="744D6892">
        <w:rPr/>
        <w:t>, however,</w:t>
      </w:r>
      <w:r w:rsidR="5325942B">
        <w:rPr/>
        <w:t xml:space="preserve"> may be designed to bolster the scientific bona fides of the hosts</w:t>
      </w:r>
      <w:r w:rsidR="5325942B">
        <w:rPr/>
        <w:t xml:space="preserve"> </w:t>
      </w:r>
      <w:r w:rsidR="5325942B">
        <w:rPr/>
        <w:t xml:space="preserve">in the </w:t>
      </w:r>
      <w:r w:rsidR="34008BCB">
        <w:rPr/>
        <w:t xml:space="preserve">presence of a non-technical audience. </w:t>
      </w:r>
      <w:r w:rsidR="098F1BFB">
        <w:rPr/>
        <w:t>T</w:t>
      </w:r>
      <w:r w:rsidR="098F1BFB">
        <w:rPr/>
        <w:t>hese efforts</w:t>
      </w:r>
      <w:r w:rsidR="66E50BA2">
        <w:rPr/>
        <w:t xml:space="preserve">, which </w:t>
      </w:r>
      <w:r w:rsidR="79BF8E39">
        <w:rPr/>
        <w:t>were a common</w:t>
      </w:r>
      <w:r w:rsidR="66E50BA2">
        <w:rPr/>
        <w:t xml:space="preserve"> feature in many episodes,</w:t>
      </w:r>
      <w:r w:rsidR="098F1BFB">
        <w:rPr/>
        <w:t xml:space="preserve"> certainly bore fruit. </w:t>
      </w:r>
      <w:r w:rsidR="13C01C68">
        <w:rPr/>
        <w:t xml:space="preserve">Weinstein’s </w:t>
      </w:r>
      <w:r w:rsidR="5BC34F26">
        <w:rPr/>
        <w:t xml:space="preserve">reach </w:t>
      </w:r>
      <w:r w:rsidR="13C01C68">
        <w:rPr/>
        <w:t xml:space="preserve">on Twitter</w:t>
      </w:r>
      <w:r w:rsidR="35159D2D">
        <w:rPr/>
        <w:t xml:space="preserve"> grew from</w:t>
      </w:r>
      <w:r w:rsidR="463D251A">
        <w:rPr/>
        <w:t xml:space="preserve"> around 278 thousand in May 2020</w:t>
      </w:r>
      <w:r w:rsidR="35159D2D">
        <w:rPr/>
        <w:t xml:space="preserve"> to over</w:t>
      </w:r>
      <w:r w:rsidR="57A0C897">
        <w:rPr/>
        <w:t xml:space="preserve"> </w:t>
      </w:r>
      <w:r w:rsidR="57A0C897">
        <w:rPr/>
        <w:t xml:space="preserve">732 thousand in September 2022</w:t>
      </w:r>
      <w:r w:rsidR="3B57FBBE">
        <w:rPr/>
        <w:t xml:space="preserve">, with weekly follower gains accelerating rapidly </w:t>
      </w:r>
      <w:r w:rsidR="07A59406">
        <w:rPr/>
        <w:t>in the early days of the pandemic</w:t>
      </w:r>
      <w:r w:rsidRPr="1B65643D" w:rsidR="4618F46B">
        <w:rPr>
          <w:rStyle w:val="FootnoteReference"/>
        </w:rPr>
        <w:footnoteReference w:id="86"/>
      </w:r>
      <w:r w:rsidR="662C27E2">
        <w:rPr/>
        <w:t xml:space="preserve">￼</w:t>
      </w:r>
      <w:r w:rsidR="35159D2D">
        <w:rPr/>
        <w:t xml:space="preserve"> </w:t>
      </w:r>
      <w:r w:rsidR="79D2F993">
        <w:rPr/>
        <w:t xml:space="preserve">Heying’s reach</w:t>
      </w:r>
      <w:r w:rsidR="54B6296F">
        <w:rPr/>
        <w:t xml:space="preserve"> also accelerated in parallel, with around 86 thousand followers in May 2020</w:t>
      </w:r>
      <w:r w:rsidR="3AB4BACB">
        <w:rPr/>
        <w:t xml:space="preserve"> to more than 200 thousand </w:t>
      </w:r>
      <w:r w:rsidR="5CCA13B7">
        <w:rPr/>
        <w:t xml:space="preserve">as of </w:t>
      </w:r>
      <w:r w:rsidR="5CCA13B7">
        <w:rPr/>
        <w:t xml:space="preserve">September 2022</w:t>
      </w:r>
      <w:r w:rsidRPr="1B65643D" w:rsidR="4618F46B">
        <w:rPr>
          <w:rStyle w:val="FootnoteReference"/>
        </w:rPr>
        <w:footnoteReference w:id="87"/>
      </w:r>
      <w:r w:rsidRPr="1709819F">
        <w:rPr>
          <w:rStyle w:val="FootnoteReference"/>
        </w:rPr>
        <w:footnoteReference w:id="3898"/>
      </w:r>
    </w:p>
    <w:p w:rsidR="1B65643D" w:rsidP="1B65643D" w:rsidRDefault="1B65643D" w14:paraId="17DBE179" w14:textId="48BCC187"/>
    <w:p w:rsidR="5D539C6A" w:rsidP="1B65643D" w:rsidRDefault="3A14F205" w14:paraId="299D8BEC" w14:textId="750C7756">
      <w:r w:rsidR="35FBFB4E">
        <w:rPr/>
        <w:t xml:space="preserve">Some p</w:t>
      </w:r>
      <w:r w:rsidR="60C466A6">
        <w:rPr/>
        <w:t xml:space="preserve">odcasters </w:t>
      </w:r>
      <w:r w:rsidR="0C03BEF9">
        <w:rPr/>
        <w:t xml:space="preserve">also </w:t>
      </w:r>
      <w:r w:rsidR="124D29AE">
        <w:rPr/>
        <w:t>cited</w:t>
      </w:r>
      <w:r w:rsidR="60C466A6">
        <w:rPr/>
        <w:t xml:space="preserve"> </w:t>
      </w:r>
      <w:r w:rsidR="60C466A6">
        <w:rPr/>
        <w:t xml:space="preserve">non-peer</w:t>
      </w:r>
      <w:r w:rsidR="784C8926">
        <w:rPr/>
        <w:t xml:space="preserve">-</w:t>
      </w:r>
      <w:r w:rsidR="60C466A6">
        <w:rPr/>
        <w:t xml:space="preserve">reviewed</w:t>
      </w:r>
      <w:r w:rsidR="60C466A6">
        <w:rPr/>
        <w:t xml:space="preserve"> </w:t>
      </w:r>
      <w:r w:rsidR="60C466A6">
        <w:rPr/>
        <w:t xml:space="preserve">preprints</w:t>
      </w:r>
      <w:r w:rsidR="32AD6A2A">
        <w:rPr/>
        <w:t xml:space="preserve"> </w:t>
      </w:r>
      <w:r w:rsidR="32AD6A2A">
        <w:rPr/>
        <w:t xml:space="preserve">and data</w:t>
      </w:r>
      <w:r w:rsidR="7700D091">
        <w:rPr/>
        <w:t xml:space="preserve">, </w:t>
      </w:r>
      <w:r w:rsidR="65D5E33F">
        <w:rPr/>
        <w:t xml:space="preserve">often with </w:t>
      </w:r>
      <w:r w:rsidR="7700D091">
        <w:rPr/>
        <w:t>fault</w:t>
      </w:r>
      <w:r w:rsidR="5563B0FA">
        <w:rPr/>
        <w:t>y</w:t>
      </w:r>
      <w:r w:rsidR="7700D091">
        <w:rPr/>
        <w:t xml:space="preserve"> </w:t>
      </w:r>
      <w:r w:rsidR="24537765">
        <w:rPr/>
        <w:t>statistical</w:t>
      </w:r>
      <w:r w:rsidR="7700D091">
        <w:rPr/>
        <w:t xml:space="preserve"> analysis</w:t>
      </w:r>
      <w:r w:rsidR="56B2A6B3">
        <w:rPr/>
        <w:t xml:space="preserve"> or poor research designs</w:t>
      </w:r>
      <w:r w:rsidR="7700D091">
        <w:rPr/>
        <w:t>,</w:t>
      </w:r>
      <w:r w:rsidR="60C466A6">
        <w:rPr/>
        <w:t xml:space="preserve"> t</w:t>
      </w:r>
      <w:r w:rsidR="4EB3EA83">
        <w:rPr/>
        <w:t xml:space="preserve">o </w:t>
      </w:r>
      <w:r w:rsidR="60C466A6">
        <w:rPr/>
        <w:t xml:space="preserve">bolster their prior</w:t>
      </w:r>
      <w:r w:rsidR="2D3FF414">
        <w:rPr/>
        <w:t xml:space="preserve"> </w:t>
      </w:r>
      <w:r w:rsidR="12243375">
        <w:rPr/>
        <w:t>beliefs</w:t>
      </w:r>
      <w:r w:rsidR="646CBAAD">
        <w:rPr/>
        <w:t xml:space="preserve"> (e.g., </w:t>
      </w:r>
      <w:r w:rsidR="60C466A6">
        <w:rPr/>
        <w:t xml:space="preserve">about the </w:t>
      </w:r>
      <w:r w:rsidR="42E3E121">
        <w:rPr/>
        <w:t xml:space="preserve">efficacy </w:t>
      </w:r>
      <w:r w:rsidR="60C466A6">
        <w:rPr/>
        <w:t xml:space="preserve">of </w:t>
      </w:r>
      <w:r w:rsidR="50EBE3D1">
        <w:rPr/>
        <w:t>ivermectin</w:t>
      </w:r>
      <w:r w:rsidR="4BBA4DF4">
        <w:rPr/>
        <w:t>)</w:t>
      </w:r>
      <w:r w:rsidR="012BFD1C">
        <w:rPr/>
        <w:t xml:space="preserve"> while summarily dismissing similar </w:t>
      </w:r>
      <w:r w:rsidR="012BFD1C">
        <w:rPr/>
        <w:t xml:space="preserve">non-peer</w:t>
      </w:r>
      <w:r w:rsidR="392AA231">
        <w:rPr/>
        <w:t xml:space="preserve">-</w:t>
      </w:r>
      <w:r w:rsidR="012BFD1C">
        <w:rPr/>
        <w:t xml:space="preserve">reviewed</w:t>
      </w:r>
      <w:r w:rsidR="012BFD1C">
        <w:rPr/>
        <w:t xml:space="preserve"> studies whose conclusions ran contrary to their preferences</w:t>
      </w:r>
      <w:r w:rsidR="6EFF1516">
        <w:rPr/>
        <w:t xml:space="preserve"> (e.g.,</w:t>
      </w:r>
      <w:r w:rsidR="012BFD1C">
        <w:rPr/>
        <w:t xml:space="preserve"> about the </w:t>
      </w:r>
      <w:r w:rsidR="42251CB9">
        <w:rPr/>
        <w:t xml:space="preserve">spread of COVID as a result of the </w:t>
      </w:r>
      <w:r w:rsidR="012BFD1C">
        <w:rPr/>
        <w:t>Sturgis Bike Rally</w:t>
      </w:r>
      <w:r w:rsidR="7B355437">
        <w:rPr/>
        <w:t>)</w:t>
      </w:r>
      <w:r w:rsidR="012BFD1C">
        <w:rPr/>
        <w:t>.</w:t>
      </w:r>
      <w:r w:rsidRPr="151099E7" w:rsidR="5D539C6A">
        <w:rPr>
          <w:rStyle w:val="FootnoteReference"/>
        </w:rPr>
        <w:footnoteReference w:id="88"/>
      </w:r>
      <w:r w:rsidR="012BFD1C">
        <w:rPr/>
        <w:t xml:space="preserve"> </w:t>
      </w:r>
      <w:r w:rsidR="42DDA956">
        <w:rPr/>
        <w:t xml:space="preserve">P</w:t>
      </w:r>
      <w:r w:rsidR="1BB77C89">
        <w:rPr/>
        <w:t>odcasters even cited “</w:t>
      </w:r>
      <w:proofErr w:type="spellStart"/>
      <w:r w:rsidR="1BB77C89">
        <w:rPr/>
        <w:t>medRxiv</w:t>
      </w:r>
      <w:proofErr w:type="spellEnd"/>
      <w:r w:rsidR="1BB77C89">
        <w:rPr/>
        <w:t>” as a publisher, even though this website is not a journal but rather a broadly available, free repository of preprinted manuscripts with limited vetting procedures</w:t>
      </w:r>
      <w:r w:rsidR="18A87AA0">
        <w:rPr/>
        <w:t>.</w:t>
      </w:r>
      <w:r w:rsidRPr="1B65643D" w:rsidR="5D539C6A">
        <w:rPr>
          <w:rStyle w:val="FootnoteReference"/>
        </w:rPr>
        <w:footnoteReference w:id="89"/>
      </w:r>
      <w:r w:rsidR="18A87AA0">
        <w:rPr/>
        <w:t xml:space="preserve"> The website also </w:t>
      </w:r>
      <w:r w:rsidR="436665F1">
        <w:rPr/>
        <w:t>explicitly states</w:t>
      </w:r>
      <w:r w:rsidR="4A5E8A01">
        <w:rPr/>
        <w:t>:</w:t>
      </w:r>
      <w:r w:rsidR="436665F1">
        <w:rPr/>
        <w:t xml:space="preserve"> “Preprints</w:t>
      </w:r>
      <w:r w:rsidR="313912E8">
        <w:rPr/>
        <w:t xml:space="preserve">...</w:t>
      </w:r>
      <w:r w:rsidR="436665F1">
        <w:rPr/>
        <w:t xml:space="preserve">should not be relied on to guide clinical practice or health-related behavior and should not be reported in news media as established information</w:t>
      </w:r>
      <w:r w:rsidR="709AE18E">
        <w:rPr/>
        <w:t>.</w:t>
      </w:r>
      <w:r w:rsidR="6D6FA7F1">
        <w:rPr/>
        <w:t>”</w:t>
      </w:r>
      <w:r w:rsidRPr="1B65643D" w:rsidR="5D539C6A">
        <w:rPr>
          <w:rStyle w:val="FootnoteReference"/>
        </w:rPr>
        <w:footnoteReference w:id="90"/>
      </w:r>
      <w:r w:rsidR="0B3E6314">
        <w:rPr/>
        <w:t xml:space="preserve"> </w:t>
      </w:r>
    </w:p>
    <w:p w:rsidR="1B65643D" w:rsidP="1B65643D" w:rsidRDefault="1B65643D" w14:paraId="0C59E7D7" w14:textId="3C266D7A"/>
    <w:p w:rsidR="4A0ECB3A" w:rsidP="56F860AB" w:rsidRDefault="4BD4F4EF" w14:paraId="034855D5" w14:textId="58661FED">
      <w:pPr>
        <w:pStyle w:val="Normal"/>
        <w:rPr>
          <w:rFonts w:ascii="Calibri" w:hAnsi="Calibri" w:eastAsia="Calibri" w:cs="Calibri"/>
          <w:noProof w:val="0"/>
          <w:sz w:val="20"/>
          <w:szCs w:val="20"/>
          <w:lang w:val="en-US"/>
        </w:rPr>
      </w:pPr>
      <w:r w:rsidR="0B3E6314">
        <w:rPr/>
        <w:t xml:space="preserve">The reliance on preprints </w:t>
      </w:r>
      <w:r w:rsidR="210D521A">
        <w:rPr/>
        <w:t xml:space="preserve">as evidence by non-technical audiences </w:t>
      </w:r>
      <w:r w:rsidR="0B3E6314">
        <w:rPr/>
        <w:t xml:space="preserve">is one of the most </w:t>
      </w:r>
      <w:r w:rsidR="18BF3733">
        <w:rPr/>
        <w:t xml:space="preserve">pervasive</w:t>
      </w:r>
      <w:r w:rsidR="0B3E6314">
        <w:rPr/>
        <w:t xml:space="preserve"> </w:t>
      </w:r>
      <w:r w:rsidR="0215DF43">
        <w:rPr/>
        <w:t xml:space="preserve">trends </w:t>
      </w:r>
      <w:r w:rsidR="0B3E6314">
        <w:rPr/>
        <w:t xml:space="preserve">of the coronavirus pandemic. Recent research has found </w:t>
      </w:r>
      <w:r w:rsidR="36C31F9C">
        <w:rPr/>
        <w:t xml:space="preserve">a huge spike in the sharing of preprinted journal articles in the early stages of the pandemic</w:t>
      </w:r>
      <w:r w:rsidRPr="56F860AB" w:rsidR="40A292F9">
        <w:rPr>
          <w:rFonts w:ascii="Calibri" w:hAnsi="Calibri" w:eastAsia="Calibri" w:cs="Calibri"/>
          <w:noProof w:val="0"/>
          <w:sz w:val="24"/>
          <w:szCs w:val="24"/>
          <w:lang w:val="en-US"/>
        </w:rPr>
        <w:t>, with the largest increase in preprint shares on social media coming from conservative users.</w:t>
      </w:r>
      <w:r w:rsidRPr="1B65643D" w:rsidR="4A0ECB3A">
        <w:rPr>
          <w:rStyle w:val="FootnoteReference"/>
        </w:rPr>
        <w:footnoteReference w:id="91"/>
      </w:r>
      <w:r w:rsidR="5E9CDAD0">
        <w:rPr/>
        <w:t xml:space="preserve"> </w:t>
      </w:r>
      <w:r w:rsidR="653BA495">
        <w:rPr/>
        <w:t xml:space="preserve">These </w:t>
      </w:r>
      <w:r w:rsidR="103264EF">
        <w:rPr/>
        <w:t xml:space="preserve">preprinted studies have also </w:t>
      </w:r>
      <w:r w:rsidR="17F87C72">
        <w:rPr/>
        <w:t xml:space="preserve">formed t</w:t>
      </w:r>
      <w:r w:rsidR="103264EF">
        <w:rPr/>
        <w:t xml:space="preserve">he basis of </w:t>
      </w:r>
      <w:r w:rsidR="07D5A919">
        <w:rPr/>
        <w:t>fault</w:t>
      </w:r>
      <w:r w:rsidR="019BE8F3">
        <w:rPr/>
        <w:t>y</w:t>
      </w:r>
      <w:r w:rsidR="07D5A919">
        <w:rPr/>
        <w:t xml:space="preserve"> policy</w:t>
      </w:r>
      <w:r w:rsidR="18DF6E05">
        <w:rPr/>
        <w:t>, such as the dispersal of ivermectin in medical kits</w:t>
      </w:r>
      <w:r w:rsidR="75514148">
        <w:rPr/>
        <w:t xml:space="preserve"> in Mexico.</w:t>
      </w:r>
      <w:r w:rsidRPr="1B65643D" w:rsidR="4A0ECB3A">
        <w:rPr>
          <w:rStyle w:val="FootnoteReference"/>
        </w:rPr>
        <w:footnoteReference w:id="92"/>
      </w:r>
      <w:r w:rsidR="5674CB7B">
        <w:rPr/>
        <w:t xml:space="preserve"> Although preprints play a vital role in </w:t>
      </w:r>
      <w:r w:rsidR="7932DF04">
        <w:rPr/>
        <w:t>disseminating research</w:t>
      </w:r>
      <w:r w:rsidR="5674CB7B">
        <w:rPr/>
        <w:t xml:space="preserve"> to audiences during what </w:t>
      </w:r>
      <w:r w:rsidR="42B59EE2">
        <w:rPr/>
        <w:t xml:space="preserve">may </w:t>
      </w:r>
      <w:r w:rsidR="5674CB7B">
        <w:rPr/>
        <w:t xml:space="preserve">normally</w:t>
      </w:r>
      <w:r w:rsidR="594B01A3">
        <w:rPr/>
        <w:t xml:space="preserve"> be</w:t>
      </w:r>
      <w:r w:rsidR="5674CB7B">
        <w:rPr/>
        <w:t xml:space="preserve"> </w:t>
      </w:r>
      <w:r w:rsidR="5674CB7B">
        <w:rPr/>
        <w:t xml:space="preserve">a length</w:t>
      </w:r>
      <w:r w:rsidR="5247B174">
        <w:rPr/>
        <w:t xml:space="preserve">y</w:t>
      </w:r>
      <w:r w:rsidR="5674CB7B">
        <w:rPr/>
        <w:t xml:space="preserve"> peer review process, in times of scientific and medical uncertainty, they may play a detrimental role in shaping public opinion</w:t>
      </w:r>
      <w:r w:rsidR="49B04C01">
        <w:rPr/>
        <w:t xml:space="preserve"> amongst audiences who may lack the credentials to critically evaluate each study for its technical merits. </w:t>
      </w:r>
    </w:p>
    <w:p w:rsidR="00664CE9" w:rsidP="27AB976F" w:rsidRDefault="00664CE9" w14:paraId="0FD5C20E" w14:textId="7D02F7EA">
      <w:pPr>
        <w:spacing w:line="259" w:lineRule="auto"/>
        <w:ind w:left="720"/>
      </w:pPr>
    </w:p>
    <w:p w:rsidR="00664CE9" w:rsidP="1709819F" w:rsidRDefault="67A2F230" w14:paraId="350BA4EE" w14:textId="21B0A143">
      <w:pPr>
        <w:pStyle w:val="Normal"/>
        <w:spacing w:line="259" w:lineRule="auto"/>
      </w:pPr>
      <w:r w:rsidR="4DC0EFB7">
        <w:rPr/>
        <w:t xml:space="preserve">P</w:t>
      </w:r>
      <w:r w:rsidR="16ED8DB8">
        <w:rPr/>
        <w:t xml:space="preserve">odcasters </w:t>
      </w:r>
      <w:r w:rsidR="3D5D22CC">
        <w:rPr/>
        <w:t xml:space="preserve">also </w:t>
      </w:r>
      <w:r w:rsidR="16ED8DB8">
        <w:rPr/>
        <w:t xml:space="preserve">often expressed frustration with the mixed </w:t>
      </w:r>
      <w:r w:rsidR="748251A2">
        <w:rPr/>
        <w:t xml:space="preserve">and shifting </w:t>
      </w:r>
      <w:r w:rsidR="16ED8DB8">
        <w:rPr/>
        <w:t xml:space="preserve">messages </w:t>
      </w:r>
      <w:r w:rsidR="52C1BF36">
        <w:rPr/>
        <w:t xml:space="preserve">from </w:t>
      </w:r>
      <w:r w:rsidR="16ED8DB8">
        <w:rPr/>
        <w:t xml:space="preserve">policymakers</w:t>
      </w:r>
      <w:r w:rsidR="746D0CE3">
        <w:rPr/>
        <w:t xml:space="preserve"> and public health officials</w:t>
      </w:r>
      <w:r w:rsidR="16ED8DB8">
        <w:rPr/>
        <w:t xml:space="preserve">. </w:t>
      </w:r>
      <w:r w:rsidR="1C3ED95F">
        <w:rPr/>
        <w:t>Attempts</w:t>
      </w:r>
      <w:r w:rsidR="5F8AC9F8">
        <w:rPr/>
        <w:t xml:space="preserve"> by policymakers</w:t>
      </w:r>
      <w:r w:rsidR="1C3ED95F">
        <w:rPr/>
        <w:t xml:space="preserve"> to </w:t>
      </w:r>
      <w:r w:rsidR="1BF5C88F">
        <w:rPr/>
        <w:t xml:space="preserve">reassure an anxious public during a time of uncertainty by projecting a high degree of </w:t>
      </w:r>
      <w:r w:rsidR="23DA6C83">
        <w:rPr/>
        <w:t xml:space="preserve">false </w:t>
      </w:r>
      <w:r w:rsidR="1BF5C88F">
        <w:rPr/>
        <w:t xml:space="preserve">certainty were often met with backlash </w:t>
      </w:r>
      <w:r w:rsidR="5AB85C63">
        <w:rPr/>
        <w:t xml:space="preserve">later</w:t>
      </w:r>
      <w:r w:rsidR="433CC9E8">
        <w:rPr/>
        <w:t>, as the trajectory of the pandemic evolved</w:t>
      </w:r>
      <w:r w:rsidR="1BF5C88F">
        <w:rPr/>
        <w:t xml:space="preserve">.</w:t>
      </w:r>
      <w:r w:rsidRPr="1709819F">
        <w:rPr>
          <w:rStyle w:val="FootnoteReference"/>
        </w:rPr>
        <w:footnoteReference w:id="26059"/>
      </w:r>
      <w:r w:rsidR="1BF5C88F">
        <w:rPr/>
        <w:t xml:space="preserve"> </w:t>
      </w:r>
      <w:r w:rsidRPr="062ECE4E" w:rsidR="45590640">
        <w:rPr/>
        <w:t>For example</w:t>
      </w:r>
      <w:r w:rsidR="45590640">
        <w:rPr/>
        <w:t>,</w:t>
      </w:r>
      <w:r w:rsidR="739AEB93">
        <w:rPr/>
        <w:t xml:space="preserve"> in an interview with 60 Minutes on March 8, 2020,</w:t>
      </w:r>
      <w:r w:rsidR="2633111E">
        <w:rPr/>
        <w:t xml:space="preserve"> </w:t>
      </w:r>
      <w:r w:rsidR="46A5E252">
        <w:rPr/>
        <w:t xml:space="preserve">Dr. Anthony Fauci </w:t>
      </w:r>
      <w:r w:rsidR="33B895D6">
        <w:rPr/>
        <w:t xml:space="preserve">attempted to reassure </w:t>
      </w:r>
      <w:r w:rsidR="4D7BB97E">
        <w:rPr/>
        <w:t xml:space="preserve">the public </w:t>
      </w:r>
      <w:r w:rsidR="33B895D6">
        <w:rPr/>
        <w:t>about the severity of the emerging virus by stating</w:t>
      </w:r>
      <w:r w:rsidR="23E0CD96">
        <w:rPr/>
        <w:t xml:space="preserve"> “there’s no reason to be walking around with </w:t>
      </w:r>
      <w:r w:rsidR="14977974">
        <w:rPr/>
        <w:t>a mask</w:t>
      </w:r>
      <w:r w:rsidR="23E0CD96">
        <w:rPr/>
        <w:t>.</w:t>
      </w:r>
      <w:r w:rsidR="4EBDCD83">
        <w:rPr/>
        <w:t>”</w:t>
      </w:r>
      <w:r w:rsidRPr="062ECE4E">
        <w:rPr>
          <w:rStyle w:val="FootnoteReference"/>
        </w:rPr>
        <w:footnoteReference w:id="93"/>
      </w:r>
      <w:r w:rsidR="637C3BDF">
        <w:rPr/>
        <w:t xml:space="preserve"> </w:t>
      </w:r>
      <w:r w:rsidR="75ED9A07">
        <w:rPr/>
        <w:t xml:space="preserve"> </w:t>
      </w:r>
      <w:r w:rsidR="2117CA9F">
        <w:rPr/>
        <w:t xml:space="preserve">This interview predated the CDC’s updated recommendation </w:t>
      </w:r>
      <w:r w:rsidR="42DA15E0">
        <w:rPr/>
        <w:t>on April 3</w:t>
      </w:r>
      <w:r w:rsidR="561E06A2">
        <w:rPr/>
        <w:t>, which</w:t>
      </w:r>
      <w:r w:rsidR="2117CA9F">
        <w:rPr/>
        <w:t xml:space="preserve"> </w:t>
      </w:r>
      <w:r w:rsidR="6F801A98">
        <w:rPr/>
        <w:t>mandat</w:t>
      </w:r>
      <w:r w:rsidR="130A7BF4">
        <w:rPr/>
        <w:t>ed</w:t>
      </w:r>
      <w:r w:rsidR="6F801A98">
        <w:rPr/>
        <w:t xml:space="preserve"> </w:t>
      </w:r>
      <w:r w:rsidR="67AAD316">
        <w:rPr/>
        <w:t>face coverings and masks in public settings</w:t>
      </w:r>
      <w:r w:rsidR="5B4F95C2">
        <w:rPr/>
        <w:t xml:space="preserve"> due to an evolving understanding of the science behind the virus</w:t>
      </w:r>
      <w:r w:rsidR="710737BE">
        <w:rPr/>
        <w:t>.</w:t>
      </w:r>
      <w:r w:rsidR="0E4CD069">
        <w:rPr/>
        <w:t xml:space="preserve"> </w:t>
      </w:r>
      <w:r w:rsidR="4FA3CC31">
        <w:rPr/>
        <w:t xml:space="preserve">But later in the year, </w:t>
      </w:r>
      <w:r w:rsidR="09A68621">
        <w:rPr/>
        <w:t xml:space="preserve">Fauci’s early remarks began to </w:t>
      </w:r>
      <w:r w:rsidR="2960FCD1">
        <w:rPr/>
        <w:t xml:space="preserve">reappear </w:t>
      </w:r>
      <w:r w:rsidR="7A58F3F7">
        <w:rPr/>
        <w:t>across</w:t>
      </w:r>
      <w:r w:rsidR="2960FCD1">
        <w:rPr/>
        <w:t xml:space="preserve"> </w:t>
      </w:r>
      <w:r w:rsidR="7A58F3F7">
        <w:rPr/>
        <w:t>podcasts and on social medi</w:t>
      </w:r>
      <w:r w:rsidR="158AEFA3">
        <w:rPr/>
        <w:t>a</w:t>
      </w:r>
      <w:r w:rsidR="168AA5A7">
        <w:rPr/>
        <w:t>,</w:t>
      </w:r>
      <w:r w:rsidR="2DE542AC">
        <w:rPr/>
        <w:t xml:space="preserve"> as political commentators questioned the necessity of </w:t>
      </w:r>
      <w:r w:rsidR="2DE542AC">
        <w:rPr/>
        <w:t xml:space="preserve">widespread masking.</w:t>
      </w:r>
      <w:r w:rsidRPr="062ECE4E">
        <w:rPr>
          <w:rStyle w:val="FootnoteReference"/>
        </w:rPr>
        <w:footnoteReference w:id="94"/>
      </w:r>
      <w:r w:rsidR="2DE542AC">
        <w:rPr/>
        <w:t xml:space="preserve"> </w:t>
      </w:r>
      <w:r w:rsidR="5986D779">
        <w:rPr/>
        <w:t>More broadly, t</w:t>
      </w:r>
      <w:r w:rsidR="4EF82E9E">
        <w:rPr/>
        <w:t>h</w:t>
      </w:r>
      <w:r w:rsidR="1B27ACC4">
        <w:rPr/>
        <w:t xml:space="preserve">ese shifting recommendations based on evolving science </w:t>
      </w:r>
      <w:r w:rsidR="4EF82E9E">
        <w:rPr/>
        <w:t xml:space="preserve">led some podcasters to question the nature of scientific inquiry</w:t>
      </w:r>
      <w:r w:rsidR="5663B86E">
        <w:rPr/>
        <w:t xml:space="preserve"> altogether</w:t>
      </w:r>
      <w:r w:rsidR="2BB3991B">
        <w:rPr/>
        <w:t xml:space="preserve">. </w:t>
      </w:r>
      <w:r w:rsidR="0517898B">
        <w:rPr/>
        <w:t xml:space="preserve">Sarah Gonzales, </w:t>
      </w:r>
      <w:r w:rsidR="3ED9155A">
        <w:rPr/>
        <w:t>who</w:t>
      </w:r>
      <w:r w:rsidR="716A195B">
        <w:rPr/>
        <w:t xml:space="preserve"> </w:t>
      </w:r>
      <w:r w:rsidR="2F2F356F">
        <w:rPr/>
        <w:t xml:space="preserve">has </w:t>
      </w:r>
      <w:r w:rsidR="716A195B">
        <w:rPr/>
        <w:t xml:space="preserve">a</w:t>
      </w:r>
      <w:r w:rsidR="3ED9155A">
        <w:rPr/>
        <w:t xml:space="preserve"> “background in </w:t>
      </w:r>
      <w:r w:rsidR="4D07A765">
        <w:rPr/>
        <w:t>microbiology</w:t>
      </w:r>
      <w:r w:rsidR="3ED9155A">
        <w:rPr/>
        <w:t xml:space="preserve"> and chemistry</w:t>
      </w:r>
      <w:r w:rsidR="543F1976">
        <w:rPr/>
        <w:t xml:space="preserve">,</w:t>
      </w:r>
      <w:r w:rsidR="3ED9155A">
        <w:rPr/>
        <w:t xml:space="preserve">”</w:t>
      </w:r>
      <w:r w:rsidR="048B0EA5">
        <w:rPr/>
        <w:t xml:space="preserve"> </w:t>
      </w:r>
      <w:r w:rsidR="0A69AEF5">
        <w:rPr/>
        <w:t>criticized</w:t>
      </w:r>
      <w:r w:rsidR="0A69AEF5">
        <w:rPr/>
        <w:t xml:space="preserve"> </w:t>
      </w:r>
      <w:r w:rsidR="17F6F87E">
        <w:rPr/>
        <w:t xml:space="preserve">the </w:t>
      </w:r>
      <w:r w:rsidR="5750EDB2">
        <w:rPr/>
        <w:t xml:space="preserve">evolving </w:t>
      </w:r>
      <w:r w:rsidR="17F6F87E">
        <w:rPr/>
        <w:t xml:space="preserve">science around hydroxychloroquine: </w:t>
      </w:r>
      <w:r w:rsidR="0517898B">
        <w:rPr/>
        <w:t xml:space="preserve">“</w:t>
      </w:r>
      <w:r w:rsidR="31830EBF">
        <w:rPr/>
        <w:t xml:space="preserve">so the science changed. </w:t>
      </w:r>
      <w:r w:rsidR="0517898B">
        <w:rPr/>
        <w:t xml:space="preserve">I</w:t>
      </w:r>
      <w:r w:rsidR="4EF82E9E">
        <w:rPr/>
        <w:t xml:space="preserve"> thought science doesn</w:t>
      </w:r>
      <w:r w:rsidR="6C519758">
        <w:rPr/>
        <w:t>’</w:t>
      </w:r>
      <w:r w:rsidR="4EF82E9E">
        <w:rPr/>
        <w:t xml:space="preserve">t</w:t>
      </w:r>
      <w:r w:rsidRPr="1B65643D" w:rsidR="00664CE9">
        <w:rPr>
          <w:rStyle w:val="FootnoteReference"/>
        </w:rPr>
        <w:footnoteReference w:id="95"/>
      </w:r>
      <w:r w:rsidR="07BAFE38">
        <w:rPr/>
        <w:t xml:space="preserve">￼</w:t>
      </w:r>
      <w:r w:rsidR="32DE1B6F">
        <w:rPr/>
        <w:t xml:space="preserve"> </w:t>
      </w:r>
    </w:p>
    <w:p w:rsidR="00664CE9" w:rsidP="1B65643D" w:rsidRDefault="00664CE9" w14:paraId="578822D2" w14:textId="72C6D416">
      <w:pPr>
        <w:spacing w:line="259" w:lineRule="auto"/>
      </w:pPr>
    </w:p>
    <w:p w:rsidR="00664CE9" w:rsidP="1709819F" w:rsidRDefault="20C30E3E" w14:paraId="482C9528" w14:textId="539BF901">
      <w:pPr>
        <w:pStyle w:val="Normal"/>
        <w:spacing w:line="259" w:lineRule="auto"/>
        <w:rPr>
          <w:rFonts w:ascii="Calibri" w:hAnsi="Calibri" w:eastAsia="Calibri" w:cs="Calibri"/>
          <w:noProof w:val="0"/>
          <w:sz w:val="24"/>
          <w:szCs w:val="24"/>
          <w:vertAlign w:val="superscript"/>
          <w:lang w:val="en-US"/>
        </w:rPr>
      </w:pPr>
      <w:r w:rsidR="032CFB01">
        <w:rPr/>
        <w:t>More broadly, classifying content as “</w:t>
      </w:r>
      <w:r w:rsidR="5A303168">
        <w:rPr/>
        <w:t>false or misleading</w:t>
      </w:r>
      <w:r w:rsidR="032CFB01">
        <w:rPr/>
        <w:t>” during a</w:t>
      </w:r>
      <w:r w:rsidR="2D852974">
        <w:rPr/>
        <w:t xml:space="preserve"> </w:t>
      </w:r>
      <w:r w:rsidR="032CFB01">
        <w:rPr/>
        <w:t>pandemic – particularly when uncertainty is exceptionally high</w:t>
      </w:r>
      <w:r w:rsidR="03E311C4">
        <w:rPr/>
        <w:t xml:space="preserve"> – proved to be </w:t>
      </w:r>
      <w:r w:rsidR="032CFB01">
        <w:rPr/>
        <w:t xml:space="preserve">a </w:t>
      </w:r>
      <w:r w:rsidR="032CFB01">
        <w:rPr/>
        <w:t>complicated</w:t>
      </w:r>
      <w:r w:rsidR="0CC239CD">
        <w:rPr/>
        <w:t xml:space="preserve"> and </w:t>
      </w:r>
      <w:r w:rsidR="40EF439C">
        <w:rPr/>
        <w:t>occasionally</w:t>
      </w:r>
      <w:r w:rsidR="0CC239CD">
        <w:rPr/>
        <w:t xml:space="preserve"> counterproductive</w:t>
      </w:r>
      <w:r w:rsidR="032CFB01">
        <w:rPr/>
        <w:t xml:space="preserve"> </w:t>
      </w:r>
      <w:r w:rsidR="6E839239">
        <w:rPr/>
        <w:t>exercise</w:t>
      </w:r>
      <w:r w:rsidR="032CFB01">
        <w:rPr/>
        <w:t xml:space="preserve">. What might have been considered true at one point (e.g., the Pfizer vaccine is 95% effective at preventing infection), might be less accurate down the road, as knowledge </w:t>
      </w:r>
      <w:r w:rsidR="4E33A930">
        <w:rPr/>
        <w:t>accumulates,</w:t>
      </w:r>
      <w:r w:rsidR="032CFB01">
        <w:rPr/>
        <w:t xml:space="preserve"> </w:t>
      </w:r>
      <w:r w:rsidR="032CFB01">
        <w:rPr/>
        <w:t xml:space="preserve">or new variants emerge.</w:t>
      </w:r>
      <w:r w:rsidRPr="1B65643D" w:rsidR="00664CE9">
        <w:rPr>
          <w:rStyle w:val="FootnoteReference"/>
        </w:rPr>
        <w:footnoteReference w:id="96"/>
      </w:r>
      <w:r w:rsidR="032CFB01">
        <w:rPr/>
        <w:t xml:space="preserve"> </w:t>
      </w:r>
      <w:r w:rsidR="7398FDB6">
        <w:rPr/>
        <w:t xml:space="preserve">Yet</w:t>
      </w:r>
      <w:r w:rsidR="032CFB01">
        <w:rPr/>
        <w:t xml:space="preserve"> the consequences of missing the mark or changing guidelines as the trajectory of the pandemic shifts may be even more consequential, leading to an erosion of trust or total rejection of </w:t>
      </w:r>
      <w:r w:rsidR="032CFB01">
        <w:rPr/>
        <w:t xml:space="preserve">scientific cons</w:t>
      </w:r>
      <w:r w:rsidR="032CFB01">
        <w:rPr/>
        <w:t xml:space="preserve">ensus.</w:t>
      </w:r>
      <w:r w:rsidRPr="1B65643D" w:rsidR="00664CE9">
        <w:rPr>
          <w:rStyle w:val="FootnoteReference"/>
        </w:rPr>
        <w:footnoteReference w:id="97"/>
      </w:r>
      <w:r w:rsidR="4A39EEC2">
        <w:rPr/>
        <w:t xml:space="preserve"> </w:t>
      </w:r>
      <w:r w:rsidR="4A39EEC2">
        <w:rPr/>
        <w:t xml:space="preserve">This was the case following a crackdown against the so-called “lab leak” theory</w:t>
      </w:r>
      <w:r w:rsidR="2BDA1D26">
        <w:rPr/>
        <w:t xml:space="preserve"> in February 2020</w:t>
      </w:r>
      <w:r w:rsidR="4A39EEC2">
        <w:rPr/>
        <w:t xml:space="preserve">, which hypothesized that the coronavirus had been </w:t>
      </w:r>
      <w:r w:rsidR="311AF2AF">
        <w:rPr/>
        <w:t>man-made or manufactured and</w:t>
      </w:r>
      <w:r w:rsidR="4A39EEC2">
        <w:rPr/>
        <w:t xml:space="preserve"> accidentally escaped from the Wuhan Institute of Virology. Facebook </w:t>
      </w:r>
      <w:r w:rsidR="1EE03CA9">
        <w:rPr/>
        <w:t xml:space="preserve">removed </w:t>
      </w:r>
      <w:r w:rsidR="4A39EEC2">
        <w:rPr/>
        <w:t xml:space="preserve">content </w:t>
      </w:r>
      <w:r w:rsidR="188699B3">
        <w:rPr/>
        <w:t xml:space="preserve">endorsing </w:t>
      </w:r>
      <w:r w:rsidR="4A39EEC2">
        <w:rPr/>
        <w:t xml:space="preserve">the lab leak theory and even permanently banned some users for </w:t>
      </w:r>
      <w:r w:rsidR="4A39EEC2">
        <w:rPr/>
        <w:t xml:space="preserve">perpetuating it.</w:t>
      </w:r>
      <w:r w:rsidRPr="062ECE4E">
        <w:rPr>
          <w:rStyle w:val="FootnoteReference"/>
        </w:rPr>
        <w:footnoteReference w:id="98"/>
      </w:r>
      <w:r w:rsidR="4A39EEC2">
        <w:rPr/>
        <w:t xml:space="preserve"> When further research failed to wholly rule out the lab</w:t>
      </w:r>
      <w:r w:rsidR="1C6A3970">
        <w:rPr/>
        <w:t xml:space="preserve">-based origins of the virus</w:t>
      </w:r>
      <w:r w:rsidR="4A39EEC2">
        <w:rPr/>
        <w:t xml:space="preserve">, </w:t>
      </w:r>
      <w:r w:rsidR="00EE84C9">
        <w:rPr/>
        <w:t xml:space="preserve">the </w:t>
      </w:r>
      <w:r w:rsidR="4A39EEC2">
        <w:rPr/>
        <w:t xml:space="preserve">social media platform backtracked on </w:t>
      </w:r>
      <w:r w:rsidR="67C7CF1A">
        <w:rPr/>
        <w:t xml:space="preserve">its </w:t>
      </w:r>
      <w:r w:rsidR="4A39EEC2">
        <w:rPr/>
        <w:t xml:space="preserve">previous ban</w:t>
      </w:r>
      <w:r w:rsidR="4A39EEC2">
        <w:rPr/>
        <w:t xml:space="preserve">. </w:t>
      </w:r>
      <w:r w:rsidR="70CA4D3B">
        <w:rPr/>
        <w:t>T</w:t>
      </w:r>
      <w:r w:rsidR="4A39EEC2">
        <w:rPr/>
        <w:t xml:space="preserve">his incident may have done damage </w:t>
      </w:r>
      <w:r w:rsidR="07E35026">
        <w:rPr/>
        <w:t>to</w:t>
      </w:r>
      <w:r w:rsidR="07E35026">
        <w:rPr/>
        <w:t xml:space="preserve"> Facebook’s ability to</w:t>
      </w:r>
      <w:r w:rsidR="4A39EEC2">
        <w:rPr/>
        <w:t xml:space="preserve"> prevent the spread of </w:t>
      </w:r>
      <w:commentRangeStart w:id="452913406"/>
      <w:commentRangeStart w:id="1207113376"/>
      <w:r w:rsidR="4A39EEC2">
        <w:rPr/>
        <w:t xml:space="preserve">other types of </w:t>
      </w:r>
      <w:r w:rsidR="07E83297">
        <w:rPr/>
        <w:t xml:space="preserve">claims </w:t>
      </w:r>
      <w:r w:rsidR="2E047925">
        <w:rPr/>
        <w:t xml:space="preserve">that ran contrary to </w:t>
      </w:r>
      <w:r w:rsidR="2E047925">
        <w:rPr/>
        <w:t xml:space="preserve">scientific consensus </w:t>
      </w:r>
      <w:r w:rsidR="54946ACE">
        <w:rPr/>
        <w:t xml:space="preserve">by </w:t>
      </w:r>
      <w:r w:rsidR="54946ACE">
        <w:rPr/>
        <w:t>leading some users</w:t>
      </w:r>
      <w:r w:rsidR="7215C990">
        <w:rPr/>
        <w:t xml:space="preserve"> </w:t>
      </w:r>
      <w:r w:rsidR="7215C990">
        <w:rPr/>
        <w:t>to believe that t</w:t>
      </w:r>
      <w:r w:rsidR="60711E93">
        <w:rPr/>
        <w:t xml:space="preserve">he platform </w:t>
      </w:r>
      <w:r w:rsidR="7215C990">
        <w:rPr/>
        <w:t>operate</w:t>
      </w:r>
      <w:r w:rsidR="0CF84920">
        <w:rPr/>
        <w:t>d</w:t>
      </w:r>
      <w:r w:rsidR="7215C990">
        <w:rPr/>
        <w:t xml:space="preserve"> with a</w:t>
      </w:r>
      <w:r w:rsidR="0AD80983">
        <w:rPr/>
        <w:t xml:space="preserve"> </w:t>
      </w:r>
      <w:r w:rsidR="7215C990">
        <w:rPr/>
        <w:t>partisan agenda</w:t>
      </w:r>
      <w:commentRangeEnd w:id="452913406"/>
      <w:r>
        <w:rPr>
          <w:rStyle w:val="CommentReference"/>
        </w:rPr>
        <w:commentReference w:id="452913406"/>
      </w:r>
      <w:commentRangeEnd w:id="1207113376"/>
      <w:r>
        <w:rPr>
          <w:rStyle w:val="CommentReference"/>
        </w:rPr>
        <w:commentReference w:id="1207113376"/>
      </w:r>
      <w:r w:rsidR="4A39EEC2">
        <w:rPr/>
        <w:t>￼</w:t>
      </w:r>
      <w:r w:rsidRPr="062ECE4E">
        <w:rPr>
          <w:rStyle w:val="FootnoteReference"/>
        </w:rPr>
        <w:footnoteReference w:id="99"/>
      </w:r>
      <w:r w:rsidR="3BB2801F">
        <w:rPr/>
        <w:t xml:space="preserve">￼</w:t>
      </w:r>
      <w:r w:rsidR="4A59F61C">
        <w:rPr/>
        <w:t xml:space="preserve"> </w:t>
      </w:r>
    </w:p>
    <w:p w:rsidR="00664CE9" w:rsidP="56F860AB" w:rsidRDefault="20C30E3E" w14:paraId="1CC4CBA4" w14:textId="3A49408B">
      <w:pPr>
        <w:pStyle w:val="Normal"/>
        <w:spacing w:line="259" w:lineRule="auto"/>
      </w:pPr>
    </w:p>
    <w:p w:rsidR="00664CE9" w:rsidP="56F860AB" w:rsidRDefault="20C30E3E" w14:paraId="2CE319CA" w14:textId="7045518E">
      <w:pPr>
        <w:pStyle w:val="Normal"/>
        <w:spacing w:line="259" w:lineRule="auto"/>
      </w:pPr>
      <w:r w:rsidRPr="1709819F" w:rsidR="1FB374C7">
        <w:rPr>
          <w:noProof w:val="0"/>
          <w:lang w:val="en-US"/>
        </w:rPr>
        <w:t>As researchers at Data &amp; Society note, framing debates over ongoing scientific inquiry, such as hydroxychloroquine usage for coronavirus treatment, “as a battle between legitimate scientific information vs. dangerous misinformation” overlooks more nuanced discussions about the role of evidence in medical decision making and the amount</w:t>
      </w:r>
      <w:r w:rsidRPr="1709819F" w:rsidR="1870A212">
        <w:rPr>
          <w:noProof w:val="0"/>
          <w:lang w:val="en-US"/>
        </w:rPr>
        <w:t xml:space="preserve"> </w:t>
      </w:r>
      <w:r w:rsidRPr="1709819F" w:rsidR="1FB374C7">
        <w:rPr>
          <w:noProof w:val="0"/>
          <w:lang w:val="en-US"/>
        </w:rPr>
        <w:t>required for medical professionals to make a recommendation in accordance with their oath to "do no harm</w:t>
      </w:r>
      <w:r w:rsidRPr="1709819F" w:rsidR="5B6EAC4D">
        <w:rPr>
          <w:rFonts w:ascii="Calibri" w:hAnsi="Calibri" w:eastAsia="Calibri" w:cs="Calibri"/>
          <w:noProof w:val="0"/>
          <w:sz w:val="24"/>
          <w:szCs w:val="24"/>
          <w:lang w:val="en-US"/>
        </w:rPr>
        <w:t>.</w:t>
      </w:r>
      <w:r w:rsidRPr="1709819F" w:rsidR="549C4BCC">
        <w:rPr>
          <w:rFonts w:ascii="Calibri" w:hAnsi="Calibri" w:eastAsia="Calibri" w:cs="Calibri"/>
          <w:noProof w:val="0"/>
          <w:sz w:val="24"/>
          <w:szCs w:val="24"/>
          <w:lang w:val="en-US"/>
        </w:rPr>
        <w:t>”</w:t>
      </w:r>
      <w:r w:rsidRPr="1709819F">
        <w:rPr>
          <w:rStyle w:val="FootnoteReference"/>
          <w:rFonts w:ascii="Calibri" w:hAnsi="Calibri" w:eastAsia="Calibri" w:cs="Calibri"/>
          <w:noProof w:val="0"/>
          <w:sz w:val="24"/>
          <w:szCs w:val="24"/>
          <w:lang w:val="en-US"/>
        </w:rPr>
        <w:footnoteReference w:id="6693"/>
      </w:r>
      <w:r w:rsidRPr="1709819F" w:rsidR="5B6EAC4D">
        <w:rPr>
          <w:rFonts w:ascii="Calibri" w:hAnsi="Calibri" w:eastAsia="Calibri" w:cs="Calibri"/>
          <w:noProof w:val="0"/>
          <w:sz w:val="24"/>
          <w:szCs w:val="24"/>
          <w:lang w:val="en-US"/>
        </w:rPr>
        <w:t xml:space="preserve"> </w:t>
      </w:r>
      <w:r w:rsidR="459F4AD5">
        <w:rPr/>
        <w:t xml:space="preserve">This </w:t>
      </w:r>
      <w:r w:rsidR="459F4AD5">
        <w:rPr/>
        <w:t xml:space="preserve">suggests lessons</w:t>
      </w:r>
      <w:r w:rsidR="459F4AD5">
        <w:rPr/>
        <w:t xml:space="preserve"> </w:t>
      </w:r>
      <w:r w:rsidR="459F4AD5">
        <w:rPr/>
        <w:t xml:space="preserve">for fact checkers and social media companies</w:t>
      </w:r>
      <w:r w:rsidR="459F4AD5">
        <w:rPr/>
        <w:t xml:space="preserve"> </w:t>
      </w:r>
      <w:r w:rsidR="459F4AD5">
        <w:rPr/>
        <w:t xml:space="preserve">working</w:t>
      </w:r>
      <w:r w:rsidR="459F4AD5">
        <w:rPr/>
        <w:t xml:space="preserve"> to create a safe information </w:t>
      </w:r>
      <w:r w:rsidR="2FFD23EF">
        <w:rPr/>
        <w:t xml:space="preserve">ecosystem</w:t>
      </w:r>
      <w:r w:rsidR="2FFD23EF">
        <w:rPr/>
        <w:t xml:space="preserve"> </w:t>
      </w:r>
      <w:r w:rsidR="459F4AD5">
        <w:rPr/>
        <w:t xml:space="preserve">in the face of an unprecedented flow of potentially deadly information</w:t>
      </w:r>
      <w:r w:rsidR="6B75DA7B">
        <w:rPr/>
        <w:t xml:space="preserve">, while simultaneously guarding against absolute policies in a highly fluid external environment</w:t>
      </w:r>
      <w:r w:rsidR="459F4AD5">
        <w:rPr/>
        <w:t xml:space="preserve">.</w:t>
      </w:r>
    </w:p>
    <w:p w:rsidR="00664CE9" w:rsidP="56F860AB" w:rsidRDefault="20C30E3E" w14:paraId="190A5E4E" w14:textId="3BDC72DA">
      <w:pPr>
        <w:pStyle w:val="Normal"/>
        <w:spacing w:line="259" w:lineRule="auto"/>
      </w:pPr>
      <w:r>
        <w:br w:type="page"/>
      </w:r>
    </w:p>
    <w:p w:rsidR="00664CE9" w:rsidP="19ED7D6D" w:rsidRDefault="59CBE616" w14:paraId="348B9F3F" w14:textId="0B0A117D">
      <w:pPr>
        <w:pStyle w:val="Heading1"/>
        <w:rPr>
          <w:b w:val="1"/>
          <w:bCs w:val="1"/>
        </w:rPr>
      </w:pPr>
      <w:r w:rsidR="4A4F8AD9">
        <w:rPr/>
        <w:t>6. Policy Recommendations for the Podcasting Medium</w:t>
      </w:r>
      <w:r w:rsidRPr="1709819F">
        <w:rPr>
          <w:rStyle w:val="FootnoteReference"/>
        </w:rPr>
        <w:footnoteReference w:id="12839"/>
      </w:r>
      <w:r w:rsidR="4A4F8AD9">
        <w:rPr/>
        <w:t xml:space="preserve"> </w:t>
      </w:r>
    </w:p>
    <w:p w:rsidR="00664CE9" w:rsidRDefault="00664CE9" w14:paraId="540365C1" w14:textId="77777777">
      <w:pPr>
        <w:rPr>
          <w:b/>
          <w:bCs/>
        </w:rPr>
      </w:pPr>
    </w:p>
    <w:p w:rsidR="62C521B2" w:rsidP="1B65643D" w:rsidRDefault="2BA0E059" w14:paraId="16CD5B6D" w14:textId="5034B666">
      <w:pPr>
        <w:spacing w:line="259" w:lineRule="auto"/>
        <w:rPr>
          <w:highlight w:val="yellow"/>
        </w:rPr>
      </w:pPr>
      <w:r w:rsidR="684EA2E7">
        <w:rPr/>
        <w:t xml:space="preserve">In the aftermath of a once-in-a-generation pand</w:t>
      </w:r>
      <w:r w:rsidR="626C3EA5">
        <w:rPr/>
        <w:t xml:space="preserve">emic and </w:t>
      </w:r>
      <w:r w:rsidR="626C3EA5">
        <w:rPr/>
        <w:t xml:space="preserve">violence </w:t>
      </w:r>
      <w:r w:rsidR="2465258F">
        <w:rPr/>
        <w:t xml:space="preserve">following the 2020 elections</w:t>
      </w:r>
      <w:r w:rsidR="626C3EA5">
        <w:rPr/>
        <w:t xml:space="preserve">, </w:t>
      </w:r>
      <w:r w:rsidR="684EA2E7">
        <w:rPr/>
        <w:t xml:space="preserve">social media companies have grappled with how best to </w:t>
      </w:r>
      <w:r w:rsidR="7356A46E">
        <w:rPr/>
        <w:t xml:space="preserve">balance the necessities of content moderation with the importance of</w:t>
      </w:r>
      <w:r w:rsidR="684EA2E7">
        <w:rPr/>
        <w:t xml:space="preserve"> free expression. A</w:t>
      </w:r>
      <w:r w:rsidR="124B6D4D">
        <w:rPr/>
        <w:t xml:space="preserve">lthough these experiences provide </w:t>
      </w:r>
      <w:r w:rsidR="4A3A00EC">
        <w:rPr/>
        <w:t xml:space="preserve">useful </w:t>
      </w:r>
      <w:r w:rsidR="124B6D4D">
        <w:rPr/>
        <w:t xml:space="preserve">lessons</w:t>
      </w:r>
      <w:r w:rsidR="124B6D4D">
        <w:rPr/>
        <w:t>, t</w:t>
      </w:r>
      <w:r w:rsidR="04010086">
        <w:rPr/>
        <w:t>he spread of</w:t>
      </w:r>
      <w:r w:rsidR="64B3ED46">
        <w:rPr/>
        <w:t xml:space="preserve"> </w:t>
      </w:r>
      <w:r w:rsidR="22787333">
        <w:rPr/>
        <w:t>false and unsubstantiated claims</w:t>
      </w:r>
      <w:r w:rsidR="0E7F6D4F">
        <w:rPr/>
        <w:t>, rumors, and other misleading content</w:t>
      </w:r>
      <w:r w:rsidR="4FB3DA98">
        <w:rPr/>
        <w:t xml:space="preserve"> </w:t>
      </w:r>
      <w:r w:rsidR="0823B07F">
        <w:rPr/>
        <w:t xml:space="preserve">in podcasting </w:t>
      </w:r>
      <w:r w:rsidR="4FB3DA98">
        <w:rPr/>
        <w:t xml:space="preserve">poses a unique challenge due to the medium’s decentralized nature. </w:t>
      </w:r>
      <w:r w:rsidR="29CC8703">
        <w:rPr/>
        <w:t>Unlike social media platforms, which directly host</w:t>
      </w:r>
      <w:r w:rsidR="04B5A066">
        <w:rPr/>
        <w:t xml:space="preserve"> </w:t>
      </w:r>
      <w:r w:rsidR="1B0EA0C4">
        <w:rPr/>
        <w:t>content generated by users</w:t>
      </w:r>
      <w:r w:rsidR="04B5A066">
        <w:rPr/>
        <w:t xml:space="preserve">, </w:t>
      </w:r>
      <w:r w:rsidR="1CC5B0C2">
        <w:rPr/>
        <w:t xml:space="preserve">podcasts are </w:t>
      </w:r>
      <w:r w:rsidR="1CC5B0C2">
        <w:rPr/>
        <w:t xml:space="preserve">hosted</w:t>
      </w:r>
      <w:r w:rsidR="1CC5B0C2">
        <w:rPr/>
        <w:t xml:space="preserve"> across a wide range of </w:t>
      </w:r>
      <w:r w:rsidR="269E818A">
        <w:rPr/>
        <w:t xml:space="preserve">web</w:t>
      </w:r>
      <w:r w:rsidR="1CC5B0C2">
        <w:rPr/>
        <w:t xml:space="preserve">sites</w:t>
      </w:r>
      <w:r w:rsidR="70675F12">
        <w:rPr/>
        <w:t xml:space="preserve">. </w:t>
      </w:r>
      <w:r w:rsidR="0837AB7A">
        <w:rPr/>
        <w:t>Most</w:t>
      </w:r>
      <w:r w:rsidR="19D1C284">
        <w:rPr/>
        <w:t xml:space="preserve"> </w:t>
      </w:r>
      <w:r w:rsidR="19D1C284">
        <w:rPr/>
        <w:t xml:space="preserve">podcasting</w:t>
      </w:r>
      <w:r w:rsidR="178BF768">
        <w:rPr/>
        <w:t xml:space="preserve"> apps do not host</w:t>
      </w:r>
      <w:r w:rsidR="7BFF3D57">
        <w:rPr/>
        <w:t xml:space="preserve"> that</w:t>
      </w:r>
      <w:r w:rsidR="178BF768">
        <w:rPr/>
        <w:t xml:space="preserve"> content.</w:t>
      </w:r>
      <w:r w:rsidR="178BF768">
        <w:rPr/>
        <w:t xml:space="preserve"> Instead, </w:t>
      </w:r>
      <w:r w:rsidR="3D6FDB3D">
        <w:rPr/>
        <w:t xml:space="preserve">in the words of podcast commentator Nick Quah, </w:t>
      </w:r>
      <w:r w:rsidR="178BF768">
        <w:rPr/>
        <w:t>th</w:t>
      </w:r>
      <w:r w:rsidR="2E09B9AA">
        <w:rPr/>
        <w:t xml:space="preserve">ey </w:t>
      </w:r>
      <w:r w:rsidR="178BF768">
        <w:rPr/>
        <w:t>act more as “</w:t>
      </w:r>
      <w:r w:rsidR="5659DC78">
        <w:rPr/>
        <w:t>the impartial steward (and enforcer) of the open podcast ecosystem.</w:t>
      </w:r>
      <w:r w:rsidR="178BF768">
        <w:rPr/>
        <w:t>”</w:t>
      </w:r>
      <w:r w:rsidRPr="1B65643D" w:rsidR="62C521B2">
        <w:rPr>
          <w:rStyle w:val="FootnoteReference"/>
        </w:rPr>
        <w:footnoteReference w:id="100"/>
      </w:r>
      <w:r w:rsidR="178BF768">
        <w:rPr/>
        <w:t xml:space="preserve"> </w:t>
      </w:r>
      <w:r w:rsidR="64B3ED46">
        <w:rPr/>
        <w:t>A</w:t>
      </w:r>
      <w:r w:rsidR="2895C675">
        <w:rPr/>
        <w:t xml:space="preserve">s a result, it is unclear </w:t>
      </w:r>
      <w:r w:rsidR="492F4350">
        <w:rPr/>
        <w:t>where responsibility for the content shared via podcasts lies. Due to the diffusion of responsibilities inherent to the podcasting ecosystem, i</w:t>
      </w:r>
      <w:r w:rsidR="10418AF6">
        <w:rPr/>
        <w:t>mprov</w:t>
      </w:r>
      <w:r w:rsidR="3D3006E1">
        <w:rPr/>
        <w:t>ements to the space will r</w:t>
      </w:r>
      <w:r w:rsidR="10418AF6">
        <w:rPr/>
        <w:t xml:space="preserve">equire </w:t>
      </w:r>
      <w:r w:rsidR="6138F126">
        <w:rPr/>
        <w:t xml:space="preserve">the </w:t>
      </w:r>
      <w:r w:rsidR="776E9164">
        <w:rPr/>
        <w:t xml:space="preserve">input </w:t>
      </w:r>
      <w:r w:rsidR="5EB22982">
        <w:rPr/>
        <w:t xml:space="preserve">of </w:t>
      </w:r>
      <w:r w:rsidR="10418AF6">
        <w:rPr/>
        <w:t xml:space="preserve">a range of actors, </w:t>
      </w:r>
      <w:r w:rsidR="4B4017A3">
        <w:rPr/>
        <w:t xml:space="preserve">from tech companies to podcasters,</w:t>
      </w:r>
      <w:r w:rsidR="4B4017A3">
        <w:rPr/>
        <w:t xml:space="preserve"> </w:t>
      </w:r>
      <w:r w:rsidR="35B7993C">
        <w:rPr/>
        <w:t>who all play a role</w:t>
      </w:r>
      <w:r w:rsidR="02CDB8A3">
        <w:rPr/>
        <w:t xml:space="preserve"> in</w:t>
      </w:r>
      <w:r w:rsidR="58B0F17E">
        <w:rPr/>
        <w:t xml:space="preserve"> </w:t>
      </w:r>
      <w:r w:rsidR="1D96F6DF">
        <w:rPr/>
        <w:t xml:space="preserve">shaping </w:t>
      </w:r>
      <w:r w:rsidR="66DC05CE">
        <w:rPr/>
        <w:t xml:space="preserve">the quality of </w:t>
      </w:r>
      <w:r w:rsidR="2BAFBB95">
        <w:rPr/>
        <w:t>conversations</w:t>
      </w:r>
      <w:r w:rsidR="323B4ED9">
        <w:rPr/>
        <w:t xml:space="preserve"> across the medium.</w:t>
      </w:r>
    </w:p>
    <w:p w:rsidR="1BE4621D" w:rsidP="1B65643D" w:rsidRDefault="1BE4621D" w14:paraId="57F09082" w14:textId="67EB1C4C">
      <w:pPr>
        <w:pStyle w:val="Heading2"/>
        <w:rPr>
          <w:rStyle w:val="Heading2Char"/>
          <w:highlight w:val="yellow"/>
        </w:rPr>
      </w:pPr>
    </w:p>
    <w:p w:rsidR="364B9655" w:rsidP="54DBA600" w:rsidRDefault="6557DC4E" w14:paraId="3CA36F7F" w14:textId="36090567">
      <w:pPr>
        <w:pStyle w:val="Heading2"/>
        <w:rPr>
          <w:rFonts w:ascii="PT Serif" w:hAnsi="PT Serif" w:eastAsia="PT Serif" w:cs="PT Serif"/>
          <w:color w:val="101010"/>
          <w:sz w:val="36"/>
          <w:szCs w:val="36"/>
        </w:rPr>
      </w:pPr>
      <w:r w:rsidRPr="1B65643D">
        <w:rPr>
          <w:rStyle w:val="Heading2Char"/>
        </w:rPr>
        <w:t>The Role of Podcasting Apps</w:t>
      </w:r>
      <w:r w:rsidRPr="1B65643D" w:rsidR="53EA7B85">
        <w:rPr>
          <w:rStyle w:val="Heading2Char"/>
        </w:rPr>
        <w:t xml:space="preserve"> and Tech Companies</w:t>
      </w:r>
    </w:p>
    <w:p w:rsidR="35261105" w:rsidP="6A36E946" w:rsidRDefault="1FD772C2" w14:paraId="12B6F692" w14:textId="62C93773">
      <w:r w:rsidR="0B56569E">
        <w:rPr/>
        <w:t>Since the early years of the medium, p</w:t>
      </w:r>
      <w:r w:rsidR="5AB5049E">
        <w:rPr/>
        <w:t xml:space="preserve">odcasting apps </w:t>
      </w:r>
      <w:r w:rsidR="4ABD7749">
        <w:rPr/>
        <w:t>have taken a hands-off approach to moderating content and provided a relatively sparse architecture to fa</w:t>
      </w:r>
      <w:r w:rsidR="13F171EF">
        <w:rPr/>
        <w:t xml:space="preserve">cilitate </w:t>
      </w:r>
      <w:r w:rsidR="4ABD7749">
        <w:rPr/>
        <w:t xml:space="preserve">the distribution of </w:t>
      </w:r>
      <w:r w:rsidR="00B3415A">
        <w:rPr/>
        <w:t>podcast episodes</w:t>
      </w:r>
      <w:r w:rsidR="4ABD7749">
        <w:rPr/>
        <w:t xml:space="preserve">. </w:t>
      </w:r>
      <w:r w:rsidR="1526EDD3">
        <w:rPr/>
        <w:t xml:space="preserve">As the medium continues to evolve and expand, the tech companies that develop podcasting apps </w:t>
      </w:r>
      <w:r w:rsidR="2C1FE6EF">
        <w:rPr/>
        <w:t xml:space="preserve">can </w:t>
      </w:r>
      <w:r w:rsidR="5AB5049E">
        <w:rPr/>
        <w:t xml:space="preserve">play an important role in shaping the </w:t>
      </w:r>
      <w:r w:rsidR="51962E74">
        <w:rPr/>
        <w:t xml:space="preserve">information </w:t>
      </w:r>
      <w:r w:rsidR="35A14362">
        <w:rPr/>
        <w:t>ecosystem</w:t>
      </w:r>
      <w:r w:rsidR="762333AF">
        <w:rPr/>
        <w:t xml:space="preserve"> by developing m</w:t>
      </w:r>
      <w:r w:rsidR="016D0F0F">
        <w:rPr/>
        <w:t>ore robust content moderation</w:t>
      </w:r>
      <w:r w:rsidR="02F6AC2E">
        <w:rPr/>
        <w:t xml:space="preserve"> guidelines and practices</w:t>
      </w:r>
      <w:r w:rsidR="016D0F0F">
        <w:rPr/>
        <w:t xml:space="preserve">, </w:t>
      </w:r>
      <w:r w:rsidR="35ECB478">
        <w:rPr/>
        <w:t xml:space="preserve">promoting </w:t>
      </w:r>
      <w:r w:rsidR="016D0F0F">
        <w:rPr/>
        <w:t xml:space="preserve">greater transparency, and </w:t>
      </w:r>
      <w:r w:rsidR="390F0C2E">
        <w:rPr/>
        <w:t>improving in</w:t>
      </w:r>
      <w:r w:rsidR="54338640">
        <w:rPr/>
        <w:t>-</w:t>
      </w:r>
      <w:r w:rsidR="016D0F0F">
        <w:rPr/>
        <w:t xml:space="preserve">app experiences </w:t>
      </w:r>
      <w:r w:rsidR="14C05C2B">
        <w:rPr/>
        <w:t xml:space="preserve">for users. </w:t>
      </w:r>
    </w:p>
    <w:p w:rsidR="6A36E946" w:rsidP="1B65643D" w:rsidRDefault="6A36E946" w14:paraId="5DCC0A97" w14:textId="32FBFDBB">
      <w:pPr>
        <w:rPr>
          <w:highlight w:val="yellow"/>
        </w:rPr>
      </w:pPr>
    </w:p>
    <w:p w:rsidR="5761F8EE" w:rsidP="1B65643D" w:rsidRDefault="0B2F0EC5" w14:paraId="487A4EB1" w14:textId="44640D7B">
      <w:pPr>
        <w:rPr>
          <w:i/>
          <w:iCs/>
        </w:rPr>
      </w:pPr>
      <w:r w:rsidRPr="1709819F" w:rsidR="37630425">
        <w:rPr>
          <w:i w:val="1"/>
          <w:iCs w:val="1"/>
        </w:rPr>
        <w:t>Content Moderation</w:t>
      </w:r>
    </w:p>
    <w:p w:rsidR="364B9655" w:rsidP="1709819F" w:rsidRDefault="2EBF9D13" w14:paraId="1AE8A8CE" w14:textId="352A5176">
      <w:pPr>
        <w:pStyle w:val="Normal"/>
        <w:rPr>
          <w:highlight w:val="yellow"/>
        </w:rPr>
      </w:pPr>
      <w:r w:rsidR="21F7A13C">
        <w:rPr/>
        <w:t>The tech companie</w:t>
      </w:r>
      <w:r w:rsidR="2D9EE4CF">
        <w:rPr/>
        <w:t>s</w:t>
      </w:r>
      <w:r w:rsidR="10992625">
        <w:rPr/>
        <w:t xml:space="preserve"> that develop podcasting apps have until recently avoided wading into content moderation debates</w:t>
      </w:r>
      <w:r w:rsidR="7DC63CE2">
        <w:rPr/>
        <w:t xml:space="preserve"> across the podcasting ecosystem</w:t>
      </w:r>
      <w:r w:rsidR="2D9EE4CF">
        <w:rPr/>
        <w:t xml:space="preserve">. </w:t>
      </w:r>
      <w:r w:rsidR="7F89981B">
        <w:rPr/>
        <w:t xml:space="preserve">Despite being the primary link between content creator and audience, </w:t>
      </w:r>
      <w:r w:rsidR="164D3087">
        <w:rPr/>
        <w:t>these apps</w:t>
      </w:r>
      <w:r w:rsidRPr="1B65643D" w:rsidR="164D3087">
        <w:rPr>
          <w:rFonts w:ascii="Calibri" w:hAnsi="Calibri" w:eastAsia="Times New Roman" w:cs="Calibri"/>
        </w:rPr>
        <w:t xml:space="preserve"> do not directly host the content </w:t>
      </w:r>
      <w:r w:rsidR="2D9EE4CF">
        <w:rPr/>
        <w:t xml:space="preserve">themselves. </w:t>
      </w:r>
      <w:r w:rsidR="049CB42B">
        <w:rPr/>
        <w:t>Instead, they act more like search engines. However, rather than cataloging content across the web, they organize available content across a diverse network of RSS feeds unique to each podcast series.</w:t>
      </w:r>
      <w:r w:rsidR="049CB42B">
        <w:rPr/>
        <w:t xml:space="preserve"> </w:t>
      </w:r>
      <w:r w:rsidR="5814F4C7">
        <w:rPr/>
        <w:t xml:space="preserve">P</w:t>
      </w:r>
      <w:r w:rsidR="049CB42B">
        <w:rPr/>
        <w:t xml:space="preserve">odcasting </w:t>
      </w:r>
      <w:r w:rsidR="4B9BF563">
        <w:rPr/>
        <w:t>apps have</w:t>
      </w:r>
      <w:r w:rsidR="049CB42B">
        <w:rPr/>
        <w:t xml:space="preserve"> compared themselves to search engines to avoid a more active role in the ecosystem, </w:t>
      </w:r>
      <w:r w:rsidR="4066A9D1">
        <w:rPr/>
        <w:t xml:space="preserve">but </w:t>
      </w:r>
      <w:r w:rsidR="7563A474">
        <w:rPr/>
        <w:t xml:space="preserve">many popular search engines have also established guidelines for the content they will return in their search </w:t>
      </w:r>
      <w:r w:rsidR="7563A474">
        <w:rPr/>
        <w:t>results</w:t>
      </w:r>
      <w:r w:rsidRPr="1B65643D" w:rsidR="12604197">
        <w:rPr>
          <w:rStyle w:val="FootnoteReference"/>
        </w:rPr>
        <w:footnoteReference w:id="101"/>
      </w:r>
      <w:r w:rsidRPr="1709819F">
        <w:rPr>
          <w:rStyle w:val="FootnoteReference"/>
        </w:rPr>
        <w:footnoteReference w:id="14640"/>
      </w:r>
    </w:p>
    <w:p w:rsidR="364B9655" w:rsidP="1709819F" w:rsidRDefault="364B9655" w14:paraId="1299342D" w14:textId="41336974" w14:noSpellErr="1">
      <w:pPr>
        <w:rPr>
          <w:rFonts w:ascii="Calibri" w:hAnsi="Calibri" w:eastAsia="Times New Roman" w:cs="Calibri"/>
          <w:highlight w:val="yellow"/>
        </w:rPr>
      </w:pPr>
    </w:p>
    <w:p w:rsidR="364B9655" w:rsidP="54DBA600" w:rsidRDefault="2D87A362" w14:paraId="0B5747DF" w14:textId="76DCD24B">
      <w:r w:rsidR="73CC9D76">
        <w:rPr/>
        <w:t xml:space="preserve">As the medium </w:t>
      </w:r>
      <w:r w:rsidR="2F9E6C45">
        <w:rPr/>
        <w:t>grows in</w:t>
      </w:r>
      <w:r w:rsidR="73CC9D76">
        <w:rPr/>
        <w:t xml:space="preserve"> popular</w:t>
      </w:r>
      <w:r w:rsidR="6714AA6F">
        <w:rPr/>
        <w:t>ity</w:t>
      </w:r>
      <w:r w:rsidR="73CC9D76">
        <w:rPr/>
        <w:t xml:space="preserve">, </w:t>
      </w:r>
      <w:r w:rsidR="2CE8DE71">
        <w:rPr/>
        <w:t xml:space="preserve">podcasting apps </w:t>
      </w:r>
      <w:r w:rsidR="7F0E7E38">
        <w:rPr/>
        <w:t xml:space="preserve">will be forced to reckon with how they </w:t>
      </w:r>
      <w:r w:rsidR="2CE8DE71">
        <w:rPr/>
        <w:t>handle</w:t>
      </w:r>
      <w:r w:rsidR="435552AE">
        <w:rPr/>
        <w:t xml:space="preserve"> content that falls in</w:t>
      </w:r>
      <w:r w:rsidR="64C4473C">
        <w:rPr/>
        <w:t>to</w:t>
      </w:r>
      <w:r w:rsidR="435552AE">
        <w:rPr/>
        <w:t xml:space="preserve"> the so-called “lawful but awful” domain, such as</w:t>
      </w:r>
      <w:r w:rsidR="2CE8DE71">
        <w:rPr/>
        <w:t xml:space="preserve"> hate speech</w:t>
      </w:r>
      <w:r w:rsidR="1F7CA85A">
        <w:rPr/>
        <w:t>, misinformation, and</w:t>
      </w:r>
      <w:r w:rsidR="1F7CA85A">
        <w:rPr/>
        <w:t xml:space="preserve"> targeted harassment</w:t>
      </w:r>
      <w:r w:rsidR="2CE8DE71">
        <w:rPr/>
        <w:t>.</w:t>
      </w:r>
      <w:r w:rsidR="2CE8DE71">
        <w:rPr/>
        <w:t xml:space="preserve"> </w:t>
      </w:r>
      <w:r w:rsidR="592BDF18">
        <w:rPr/>
        <w:t>These policies will have to balance</w:t>
      </w:r>
      <w:r w:rsidR="7F8559B3">
        <w:rPr/>
        <w:t xml:space="preserve"> a desire to limit</w:t>
      </w:r>
      <w:r w:rsidR="592BDF18">
        <w:rPr/>
        <w:t xml:space="preserve"> the </w:t>
      </w:r>
      <w:r w:rsidR="5B44C374">
        <w:rPr/>
        <w:t>real-world harm that can stem from the mass dissemination of</w:t>
      </w:r>
      <w:r w:rsidR="0BAA9273">
        <w:rPr/>
        <w:t xml:space="preserve"> harmful content, with a vital necessity not to</w:t>
      </w:r>
      <w:r w:rsidR="5CE0C2AE">
        <w:rPr/>
        <w:t xml:space="preserve"> curtail speech too aggressively</w:t>
      </w:r>
      <w:r w:rsidR="1702D6F4">
        <w:rPr/>
        <w:t xml:space="preserve"> or inconsistently</w:t>
      </w:r>
      <w:r w:rsidR="5CE0C2AE">
        <w:rPr/>
        <w:t xml:space="preserve">. </w:t>
      </w:r>
      <w:r w:rsidR="185C5C8F">
        <w:rPr/>
        <w:t xml:space="preserve">To address </w:t>
      </w:r>
      <w:r w:rsidR="0F46EA6F">
        <w:rPr/>
        <w:t xml:space="preserve">these </w:t>
      </w:r>
      <w:r w:rsidR="185C5C8F">
        <w:rPr/>
        <w:t xml:space="preserve">challenges, the tech companies that develop podcasting apps </w:t>
      </w:r>
      <w:r w:rsidR="64089E4B">
        <w:rPr/>
        <w:t>should</w:t>
      </w:r>
      <w:r w:rsidR="185C5C8F">
        <w:rPr/>
        <w:t xml:space="preserve">: </w:t>
      </w:r>
    </w:p>
    <w:p w:rsidR="54DBA600" w:rsidP="1B65643D" w:rsidRDefault="54DBA600" w14:paraId="5107345C" w14:textId="7C8F427E">
      <w:pPr>
        <w:spacing w:line="259" w:lineRule="auto"/>
        <w:rPr>
          <w:highlight w:val="yellow"/>
        </w:rPr>
      </w:pPr>
    </w:p>
    <w:p w:rsidR="29D1B86B" w:rsidP="1709819F" w:rsidRDefault="29D1B86B" w14:paraId="771026C2" w14:textId="7CF9BD39">
      <w:pPr>
        <w:pStyle w:val="ListParagraph"/>
        <w:numPr>
          <w:ilvl w:val="0"/>
          <w:numId w:val="6"/>
        </w:numPr>
        <w:spacing w:line="259" w:lineRule="auto"/>
        <w:rPr/>
      </w:pPr>
      <w:r w:rsidRPr="1709819F" w:rsidR="29D1B86B">
        <w:rPr>
          <w:b w:val="1"/>
          <w:bCs w:val="1"/>
        </w:rPr>
        <w:t xml:space="preserve">Provide </w:t>
      </w:r>
      <w:r w:rsidRPr="1709819F" w:rsidR="3EBA7D4E">
        <w:rPr>
          <w:b w:val="1"/>
          <w:bCs w:val="1"/>
        </w:rPr>
        <w:t xml:space="preserve">more </w:t>
      </w:r>
      <w:r w:rsidRPr="1709819F" w:rsidR="29D1B86B">
        <w:rPr>
          <w:b w:val="1"/>
          <w:bCs w:val="1"/>
        </w:rPr>
        <w:t>detailed</w:t>
      </w:r>
      <w:r w:rsidRPr="1709819F" w:rsidR="0F0D0A88">
        <w:rPr>
          <w:b w:val="1"/>
          <w:bCs w:val="1"/>
        </w:rPr>
        <w:t xml:space="preserve"> </w:t>
      </w:r>
      <w:r w:rsidRPr="1709819F" w:rsidR="29D1B86B">
        <w:rPr>
          <w:b w:val="1"/>
          <w:bCs w:val="1"/>
        </w:rPr>
        <w:t>and transparent</w:t>
      </w:r>
      <w:r w:rsidRPr="1709819F" w:rsidR="29D1B86B">
        <w:rPr>
          <w:b w:val="1"/>
          <w:bCs w:val="1"/>
        </w:rPr>
        <w:t xml:space="preserve"> guidelines for the </w:t>
      </w:r>
      <w:r w:rsidRPr="1709819F" w:rsidR="1F3A8E89">
        <w:rPr>
          <w:b w:val="1"/>
          <w:bCs w:val="1"/>
        </w:rPr>
        <w:t xml:space="preserve">content that </w:t>
      </w:r>
      <w:r w:rsidRPr="1709819F" w:rsidR="0FE7206C">
        <w:rPr>
          <w:b w:val="1"/>
          <w:bCs w:val="1"/>
        </w:rPr>
        <w:t>podcasters can share</w:t>
      </w:r>
      <w:r w:rsidRPr="1709819F" w:rsidR="0784381D">
        <w:rPr>
          <w:b w:val="1"/>
          <w:bCs w:val="1"/>
        </w:rPr>
        <w:t xml:space="preserve"> on their apps</w:t>
      </w:r>
      <w:r w:rsidRPr="1709819F" w:rsidR="1F3A8E89">
        <w:rPr>
          <w:b w:val="1"/>
          <w:bCs w:val="1"/>
        </w:rPr>
        <w:t>.</w:t>
      </w:r>
      <w:r w:rsidRPr="1709819F" w:rsidR="1F3A8E89">
        <w:rPr>
          <w:b w:val="1"/>
          <w:bCs w:val="1"/>
        </w:rPr>
        <w:t xml:space="preserve"> </w:t>
      </w:r>
      <w:r w:rsidR="31F2B6B4">
        <w:rPr/>
        <w:t xml:space="preserve">At </w:t>
      </w:r>
      <w:r w:rsidR="47C91035">
        <w:rPr/>
        <w:t>present</w:t>
      </w:r>
      <w:r w:rsidR="7D49F907">
        <w:rPr/>
        <w:t>,</w:t>
      </w:r>
      <w:r w:rsidR="31F2B6B4">
        <w:rPr/>
        <w:t xml:space="preserve"> </w:t>
      </w:r>
      <w:r w:rsidR="58B2BF3F">
        <w:rPr/>
        <w:t xml:space="preserve">podcasting apps take a passive approach to content moderation, with minimal guidelines detailing what they will and will not </w:t>
      </w:r>
      <w:r w:rsidR="0C236BAF">
        <w:rPr/>
        <w:t>share with listeners</w:t>
      </w:r>
      <w:r w:rsidR="58B2BF3F">
        <w:rPr/>
        <w:t>.</w:t>
      </w:r>
      <w:r w:rsidR="58B2BF3F">
        <w:rPr/>
        <w:t xml:space="preserve"> </w:t>
      </w:r>
      <w:r w:rsidR="1F3A8E89">
        <w:rPr/>
        <w:t>A</w:t>
      </w:r>
      <w:r w:rsidR="1F3A8E89">
        <w:rPr/>
        <w:t>pple’s</w:t>
      </w:r>
      <w:r w:rsidR="1F3A8E89">
        <w:rPr/>
        <w:t xml:space="preserve"> </w:t>
      </w:r>
      <w:r w:rsidR="53950917">
        <w:rPr/>
        <w:t>guidelines,</w:t>
      </w:r>
      <w:r w:rsidR="6B340397">
        <w:rPr/>
        <w:t xml:space="preserve"> for example, </w:t>
      </w:r>
      <w:r w:rsidR="67F99BD8">
        <w:rPr/>
        <w:t>prohibit “defamatory, discriminatory, or mean-spirited" content, but provide little explanation for how these terms are defined.</w:t>
      </w:r>
      <w:r w:rsidRPr="1709819F">
        <w:rPr>
          <w:rStyle w:val="FootnoteReference"/>
        </w:rPr>
        <w:footnoteReference w:id="19389"/>
      </w:r>
      <w:r w:rsidR="67F99BD8">
        <w:rPr/>
        <w:t xml:space="preserve"> </w:t>
      </w:r>
      <w:r w:rsidR="64B3D32F">
        <w:rPr/>
        <w:t>Clearly delineated guidelines that are consistently enforced will help podcasting apps make</w:t>
      </w:r>
      <w:r w:rsidR="14D689E2">
        <w:rPr/>
        <w:t xml:space="preserve"> content moderation</w:t>
      </w:r>
      <w:r w:rsidR="64B3D32F">
        <w:rPr/>
        <w:t xml:space="preserve"> decisions </w:t>
      </w:r>
      <w:r w:rsidR="69D01CB1">
        <w:rPr/>
        <w:t>in a more systematic manner. In addition, clearer guidelines will help podcasters understand what kinds of content</w:t>
      </w:r>
      <w:r w:rsidR="69D01CB1">
        <w:rPr/>
        <w:t xml:space="preserve"> </w:t>
      </w:r>
      <w:r w:rsidR="7910B4EF">
        <w:rPr/>
        <w:t>may l</w:t>
      </w:r>
      <w:r w:rsidR="69D01CB1">
        <w:rPr/>
        <w:t xml:space="preserve">ead to episode removal </w:t>
      </w:r>
      <w:r w:rsidR="537B6F13">
        <w:rPr/>
        <w:t xml:space="preserve">across these platforms. In tandem </w:t>
      </w:r>
      <w:r w:rsidR="3D88B2CE">
        <w:rPr/>
        <w:t>with</w:t>
      </w:r>
      <w:r w:rsidR="537B6F13">
        <w:rPr/>
        <w:t xml:space="preserve"> more transparent content moderation guidelines, podcast apps should provide a means for hosts to contest decisio</w:t>
      </w:r>
      <w:r w:rsidR="584C30E2">
        <w:rPr/>
        <w:t xml:space="preserve">ns made </w:t>
      </w:r>
      <w:r w:rsidR="4FE9B0F9">
        <w:rPr/>
        <w:t>based o</w:t>
      </w:r>
      <w:r w:rsidR="584C30E2">
        <w:rPr/>
        <w:t>n these guidelines.</w:t>
      </w:r>
    </w:p>
    <w:p w:rsidR="364B9655" w:rsidP="1B65643D" w:rsidRDefault="3BC0BC38" w14:paraId="21C3E265" w14:textId="49106BE2">
      <w:pPr>
        <w:pStyle w:val="ListParagraph"/>
        <w:numPr>
          <w:ilvl w:val="0"/>
          <w:numId w:val="6"/>
        </w:numPr>
        <w:spacing w:line="259" w:lineRule="auto"/>
        <w:rPr>
          <w:highlight w:val="yellow"/>
        </w:rPr>
      </w:pPr>
      <w:r w:rsidRPr="1709819F" w:rsidR="4CEE9B58">
        <w:rPr>
          <w:b w:val="1"/>
          <w:bCs w:val="1"/>
        </w:rPr>
        <w:t>Provide more detailed</w:t>
      </w:r>
      <w:r w:rsidRPr="1709819F" w:rsidR="0ADAAF2D">
        <w:rPr>
          <w:b w:val="1"/>
          <w:bCs w:val="1"/>
        </w:rPr>
        <w:t xml:space="preserve"> </w:t>
      </w:r>
      <w:r w:rsidRPr="1709819F" w:rsidR="4CEE9B58">
        <w:rPr>
          <w:b w:val="1"/>
          <w:bCs w:val="1"/>
        </w:rPr>
        <w:t>and transparent guidelines for the content that apps will promote or recommend.</w:t>
      </w:r>
      <w:r w:rsidRPr="1709819F" w:rsidR="16662B79">
        <w:rPr>
          <w:b w:val="1"/>
          <w:bCs w:val="1"/>
        </w:rPr>
        <w:t xml:space="preserve"> </w:t>
      </w:r>
      <w:r w:rsidR="0CACB8AD">
        <w:rPr>
          <w:b w:val="0"/>
          <w:bCs w:val="0"/>
        </w:rPr>
        <w:t xml:space="preserve">In addition to guidelines detailing what tech companies will host, </w:t>
      </w:r>
      <w:r w:rsidR="0CB3E90B">
        <w:rPr>
          <w:b w:val="0"/>
          <w:bCs w:val="0"/>
        </w:rPr>
        <w:t>many</w:t>
      </w:r>
      <w:r w:rsidR="0CACB8AD">
        <w:rPr>
          <w:b w:val="0"/>
          <w:bCs w:val="0"/>
        </w:rPr>
        <w:t xml:space="preserve"> platforms have developed </w:t>
      </w:r>
      <w:r w:rsidR="0CACB8AD">
        <w:rPr/>
        <w:t>separate guidelines</w:t>
      </w:r>
      <w:r w:rsidR="0CACB8AD">
        <w:rPr/>
        <w:t xml:space="preserve"> for detailing the types of content their recommendation algorithms will promote</w:t>
      </w:r>
      <w:r w:rsidR="58E122F5">
        <w:rPr/>
        <w:t>.</w:t>
      </w:r>
      <w:r w:rsidRPr="1709819F">
        <w:rPr>
          <w:rStyle w:val="FootnoteReference"/>
        </w:rPr>
        <w:footnoteReference w:id="24285"/>
      </w:r>
      <w:r w:rsidR="0CACB8AD">
        <w:rPr/>
        <w:t xml:space="preserve"> </w:t>
      </w:r>
      <w:r w:rsidR="5A57FE7F">
        <w:rPr/>
        <w:t xml:space="preserve"> Outside of word-of-mouth recommendations, users often discover new podcasts through in-app recommendation systems, like a “most popular” feature or </w:t>
      </w:r>
      <w:r w:rsidR="2DE8C359">
        <w:rPr/>
        <w:t>a personalized recommendation.</w:t>
      </w:r>
      <w:r w:rsidRPr="1709819F">
        <w:rPr>
          <w:rStyle w:val="FootnoteReference"/>
        </w:rPr>
        <w:footnoteReference w:id="31946"/>
      </w:r>
      <w:r w:rsidR="2DE8C359">
        <w:rPr/>
        <w:t xml:space="preserve">  </w:t>
      </w:r>
      <w:r w:rsidR="4F01FEA5">
        <w:rPr/>
        <w:t xml:space="preserve">Podcasting apps like Spotify and Apple podcasts should develop similarly </w:t>
      </w:r>
      <w:r w:rsidR="5DFE8967">
        <w:rPr/>
        <w:t xml:space="preserve">detailed </w:t>
      </w:r>
      <w:r w:rsidR="4F01FEA5">
        <w:rPr/>
        <w:t>policies</w:t>
      </w:r>
      <w:r w:rsidR="4F01FEA5">
        <w:rPr/>
        <w:t xml:space="preserve"> </w:t>
      </w:r>
      <w:r w:rsidR="685B8B1E">
        <w:rPr/>
        <w:t xml:space="preserve">around </w:t>
      </w:r>
      <w:r w:rsidR="4F01FEA5">
        <w:rPr/>
        <w:t xml:space="preserve">the types of content they will play on their app but </w:t>
      </w:r>
      <w:r w:rsidR="4F01FEA5">
        <w:rPr/>
        <w:t xml:space="preserve">will </w:t>
      </w:r>
      <w:r w:rsidR="212C5B14">
        <w:rPr/>
        <w:t xml:space="preserve">and will </w:t>
      </w:r>
      <w:r w:rsidR="4F01FEA5">
        <w:rPr/>
        <w:t>not amplify to their user base via recommender systems</w:t>
      </w:r>
      <w:r w:rsidR="4F01FEA5">
        <w:rPr/>
        <w:t>.</w:t>
      </w:r>
      <w:r w:rsidRPr="1709819F">
        <w:rPr>
          <w:rStyle w:val="FootnoteReference"/>
        </w:rPr>
        <w:footnoteReference w:id="26075"/>
      </w:r>
      <w:r w:rsidR="4F01FEA5">
        <w:rPr/>
        <w:t xml:space="preserve"> </w:t>
      </w:r>
    </w:p>
    <w:p w:rsidR="54DBA600" w:rsidP="1B65643D" w:rsidRDefault="54DBA600" w14:paraId="7D5F5649" w14:textId="3495450A">
      <w:pPr>
        <w:spacing w:line="259" w:lineRule="auto"/>
        <w:rPr>
          <w:highlight w:val="yellow"/>
        </w:rPr>
      </w:pPr>
    </w:p>
    <w:p w:rsidR="34AF0E88" w:rsidP="1709819F" w:rsidRDefault="6854C6F8" w14:paraId="46EC8CE9" w14:textId="75035656">
      <w:pPr>
        <w:spacing w:line="259" w:lineRule="auto"/>
        <w:rPr>
          <w:i w:val="1"/>
          <w:iCs w:val="1"/>
        </w:rPr>
      </w:pPr>
      <w:r w:rsidRPr="1709819F" w:rsidR="719BCA5E">
        <w:rPr>
          <w:i w:val="1"/>
          <w:iCs w:val="1"/>
        </w:rPr>
        <w:t>App Architecture</w:t>
      </w:r>
    </w:p>
    <w:p w:rsidR="3A31800D" w:rsidP="1709819F" w:rsidRDefault="76225C2B" w14:paraId="511C4BE5" w14:textId="53FD4F39">
      <w:pPr>
        <w:pStyle w:val="Normal"/>
        <w:spacing w:line="259" w:lineRule="auto"/>
        <w:rPr>
          <w:i w:val="1"/>
          <w:iCs w:val="1"/>
        </w:rPr>
      </w:pPr>
      <w:r w:rsidR="0A8B4AD2">
        <w:rPr/>
        <w:t>Despite the growing influence of the medium, t</w:t>
      </w:r>
      <w:r w:rsidR="00AFBE09">
        <w:rPr/>
        <w:t>he architecture that underpins p</w:t>
      </w:r>
      <w:r w:rsidR="792376DD">
        <w:rPr/>
        <w:t>odcast</w:t>
      </w:r>
      <w:r w:rsidR="007B6B6A">
        <w:rPr/>
        <w:t>ing</w:t>
      </w:r>
      <w:r w:rsidR="792376DD">
        <w:rPr/>
        <w:t xml:space="preserve"> apps ha</w:t>
      </w:r>
      <w:r w:rsidR="0812CA34">
        <w:rPr/>
        <w:t xml:space="preserve">s </w:t>
      </w:r>
      <w:r w:rsidR="792376DD">
        <w:rPr/>
        <w:t>not evolved significantly</w:t>
      </w:r>
      <w:r w:rsidR="0C630ED9">
        <w:rPr/>
        <w:t>.</w:t>
      </w:r>
      <w:r w:rsidR="792376DD">
        <w:rPr/>
        <w:t xml:space="preserve"> </w:t>
      </w:r>
      <w:r w:rsidR="0B8FDD28">
        <w:rPr/>
        <w:t xml:space="preserve">As the podcasting ecosystem continues to grow, tech companies could consider updates to their podcasting </w:t>
      </w:r>
      <w:r w:rsidR="40EC23DF">
        <w:rPr/>
        <w:t>architecture.</w:t>
      </w:r>
      <w:r w:rsidR="3862E66E">
        <w:rPr/>
        <w:t xml:space="preserve"> </w:t>
      </w:r>
      <w:r w:rsidR="7DC87E79">
        <w:rPr/>
        <w:t xml:space="preserve">Changes to the app ecosystem will not only create a better information environment across the industry, but also </w:t>
      </w:r>
      <w:r w:rsidR="3E9575C4">
        <w:rPr/>
        <w:t>open</w:t>
      </w:r>
      <w:r w:rsidR="7DC87E79">
        <w:rPr/>
        <w:t xml:space="preserve"> new </w:t>
      </w:r>
      <w:r w:rsidR="24DB663D">
        <w:rPr/>
        <w:t>pathways for</w:t>
      </w:r>
      <w:r w:rsidR="7DC87E79">
        <w:rPr/>
        <w:t xml:space="preserve"> draw</w:t>
      </w:r>
      <w:r w:rsidR="3FB0956A">
        <w:rPr/>
        <w:t>ing</w:t>
      </w:r>
      <w:r w:rsidR="7DC87E79">
        <w:rPr/>
        <w:t xml:space="preserve"> audiences to the medium</w:t>
      </w:r>
      <w:r w:rsidR="5EA19856">
        <w:rPr/>
        <w:t xml:space="preserve"> by improving user experience</w:t>
      </w:r>
      <w:r w:rsidR="262DE6F9">
        <w:rPr/>
        <w:t>s</w:t>
      </w:r>
      <w:r w:rsidR="5EA19856">
        <w:rPr/>
        <w:t xml:space="preserve"> and foster</w:t>
      </w:r>
      <w:r w:rsidR="5E9A1E62">
        <w:rPr/>
        <w:t>ing</w:t>
      </w:r>
      <w:r w:rsidR="5EA19856">
        <w:rPr/>
        <w:t xml:space="preserve"> greater in-app engagement</w:t>
      </w:r>
      <w:r w:rsidR="4DF74F6B">
        <w:rPr/>
        <w:t>.</w:t>
      </w:r>
      <w:r w:rsidR="7DC87E79">
        <w:rPr/>
        <w:t xml:space="preserve"> </w:t>
      </w:r>
      <w:r w:rsidR="0629CA6C">
        <w:rPr/>
        <w:t>T</w:t>
      </w:r>
      <w:r w:rsidR="72E3BB09">
        <w:rPr/>
        <w:t>he tech companies that develop podcasting apps should:</w:t>
      </w:r>
    </w:p>
    <w:p w:rsidR="54DBA600" w:rsidP="1B65643D" w:rsidRDefault="54DBA600" w14:paraId="1D667662" w14:textId="7493507D">
      <w:pPr>
        <w:spacing w:line="259" w:lineRule="auto"/>
        <w:rPr>
          <w:highlight w:val="yellow"/>
        </w:rPr>
      </w:pPr>
    </w:p>
    <w:p w:rsidR="364B9655" w:rsidP="1709819F" w:rsidRDefault="030EED57" w14:paraId="35866DF9" w14:textId="6E7EA1BE">
      <w:pPr>
        <w:pStyle w:val="ListParagraph"/>
        <w:numPr>
          <w:ilvl w:val="0"/>
          <w:numId w:val="5"/>
        </w:numPr>
        <w:spacing w:line="259" w:lineRule="auto"/>
        <w:rPr>
          <w:rFonts w:ascii="Calibri" w:hAnsi="Calibri" w:eastAsia="Times New Roman" w:cs="Calibri"/>
        </w:rPr>
      </w:pPr>
      <w:r w:rsidRPr="1709819F" w:rsidR="73E925A7">
        <w:rPr>
          <w:b w:val="1"/>
          <w:bCs w:val="1"/>
        </w:rPr>
        <w:t xml:space="preserve">Improve </w:t>
      </w:r>
      <w:r w:rsidRPr="1709819F" w:rsidR="16662B79">
        <w:rPr>
          <w:b w:val="1"/>
          <w:bCs w:val="1"/>
        </w:rPr>
        <w:t>reporting</w:t>
      </w:r>
      <w:r w:rsidRPr="1709819F" w:rsidR="6AA4C78E">
        <w:rPr>
          <w:b w:val="1"/>
          <w:bCs w:val="1"/>
        </w:rPr>
        <w:t xml:space="preserve"> processes across podcasting episodes</w:t>
      </w:r>
      <w:r w:rsidRPr="1709819F" w:rsidR="16662B79">
        <w:rPr>
          <w:b w:val="1"/>
          <w:bCs w:val="1"/>
        </w:rPr>
        <w:t xml:space="preserve">. </w:t>
      </w:r>
      <w:r w:rsidR="7308EE97">
        <w:rPr/>
        <w:t>At pres</w:t>
      </w:r>
      <w:r w:rsidR="16662B79">
        <w:rPr/>
        <w:t xml:space="preserve">ent, podcast apps </w:t>
      </w:r>
      <w:r w:rsidR="2BAE38A0">
        <w:rPr/>
        <w:t xml:space="preserve">have not developed </w:t>
      </w:r>
      <w:r w:rsidR="445C5566">
        <w:rPr/>
        <w:t>sophisticated, real-time systems</w:t>
      </w:r>
      <w:r w:rsidR="16662B79">
        <w:rPr/>
        <w:t xml:space="preserve"> to identify </w:t>
      </w:r>
      <w:r w:rsidR="10917DB8">
        <w:rPr/>
        <w:t xml:space="preserve">harmful content </w:t>
      </w:r>
      <w:r w:rsidR="16662B79">
        <w:rPr/>
        <w:t xml:space="preserve">at </w:t>
      </w:r>
      <w:r w:rsidR="16662B79">
        <w:rPr/>
        <w:t>scale</w:t>
      </w:r>
      <w:r w:rsidR="16662B79">
        <w:rPr/>
        <w:t>.</w:t>
      </w:r>
      <w:r w:rsidR="16662B79">
        <w:rPr/>
        <w:t xml:space="preserve"> Absent </w:t>
      </w:r>
      <w:r w:rsidR="09F51F79">
        <w:rPr/>
        <w:t>more robus</w:t>
      </w:r>
      <w:r w:rsidR="16662B79">
        <w:rPr/>
        <w:t>t</w:t>
      </w:r>
      <w:r w:rsidR="09F51F79">
        <w:rPr/>
        <w:t xml:space="preserve"> investment in data-driven algorithms or in-house moderation teams, these apps must rely on user </w:t>
      </w:r>
      <w:r w:rsidR="364B3131">
        <w:rPr/>
        <w:t>reports</w:t>
      </w:r>
      <w:r w:rsidR="09F51F79">
        <w:rPr/>
        <w:t xml:space="preserve"> to identify content </w:t>
      </w:r>
      <w:r w:rsidR="4F3662E9">
        <w:rPr/>
        <w:t>that should potentially be removed. Yet these systems are poorly</w:t>
      </w:r>
      <w:r w:rsidR="1E47E52A">
        <w:rPr/>
        <w:t xml:space="preserve"> designed, sometimes difficult to find, or altogether lacking across major podcasting apps.</w:t>
      </w:r>
      <w:r w:rsidR="4F3662E9">
        <w:rPr/>
        <w:t xml:space="preserve"> </w:t>
      </w:r>
      <w:r w:rsidRPr="1709819F" w:rsidR="5BB354EB">
        <w:rPr>
          <w:rFonts w:ascii="Calibri" w:hAnsi="Calibri" w:eastAsia="Times New Roman" w:cs="Calibri"/>
        </w:rPr>
        <w:t xml:space="preserve">For example, Apple allows user reports focused on just four categories: “Concern with a Show or Episode,” “Broken Feature”, “Feature Request” or “Other.” These vague </w:t>
      </w:r>
      <w:r w:rsidRPr="1709819F" w:rsidR="740319C1">
        <w:rPr>
          <w:rFonts w:ascii="Calibri" w:hAnsi="Calibri" w:eastAsia="Times New Roman" w:cs="Calibri"/>
        </w:rPr>
        <w:t xml:space="preserve">criteria do not highlight specific “concerns” and fail to distinguish between issues with an entire series or a specific episode. In </w:t>
      </w:r>
      <w:r w:rsidRPr="1709819F" w:rsidR="5BB354EB">
        <w:rPr>
          <w:rFonts w:ascii="Calibri" w:hAnsi="Calibri" w:eastAsia="Times New Roman" w:cs="Calibri"/>
        </w:rPr>
        <w:t xml:space="preserve">Google’s Podcast App, </w:t>
      </w:r>
      <w:r w:rsidRPr="1709819F" w:rsidR="511C5881">
        <w:rPr>
          <w:rFonts w:ascii="Calibri" w:hAnsi="Calibri" w:eastAsia="Times New Roman" w:cs="Calibri"/>
        </w:rPr>
        <w:t xml:space="preserve">users can simply “send feedback” via their </w:t>
      </w:r>
      <w:r w:rsidRPr="1709819F" w:rsidR="07BAA9B6">
        <w:rPr>
          <w:rFonts w:ascii="Calibri" w:hAnsi="Calibri" w:eastAsia="Times New Roman" w:cs="Calibri"/>
        </w:rPr>
        <w:t>G</w:t>
      </w:r>
      <w:r w:rsidRPr="1709819F" w:rsidR="511C5881">
        <w:rPr>
          <w:rFonts w:ascii="Calibri" w:hAnsi="Calibri" w:eastAsia="Times New Roman" w:cs="Calibri"/>
        </w:rPr>
        <w:t>mail</w:t>
      </w:r>
      <w:r w:rsidRPr="1709819F" w:rsidR="511C5881">
        <w:rPr>
          <w:rFonts w:ascii="Calibri" w:hAnsi="Calibri" w:eastAsia="Times New Roman" w:cs="Calibri"/>
        </w:rPr>
        <w:t xml:space="preserve"> </w:t>
      </w:r>
      <w:r w:rsidRPr="1709819F" w:rsidR="511C5881">
        <w:rPr>
          <w:rFonts w:ascii="Calibri" w:hAnsi="Calibri" w:eastAsia="Times New Roman" w:cs="Calibri"/>
        </w:rPr>
        <w:t xml:space="preserve">account. </w:t>
      </w:r>
      <w:r w:rsidR="7CE2D370">
        <w:rPr/>
        <w:t>T</w:t>
      </w:r>
      <w:r w:rsidR="412A2D72">
        <w:rPr/>
        <w:t xml:space="preserve">o improve reporting </w:t>
      </w:r>
      <w:r w:rsidR="412A2D72">
        <w:rPr/>
        <w:t>processes</w:t>
      </w:r>
      <w:r w:rsidR="412A2D72">
        <w:rPr/>
        <w:t xml:space="preserve"> across podcasting apps and leverage the “wisdom of the </w:t>
      </w:r>
      <w:r w:rsidR="412A2D72">
        <w:rPr/>
        <w:t>crowd,” podcast apps should provide reporting features with</w:t>
      </w:r>
      <w:r w:rsidR="16662B79">
        <w:rPr/>
        <w:t xml:space="preserve">: (1) clear </w:t>
      </w:r>
      <w:r w:rsidR="4FC69FB8">
        <w:rPr/>
        <w:t xml:space="preserve">in-app </w:t>
      </w:r>
      <w:r w:rsidR="16662B79">
        <w:rPr/>
        <w:t xml:space="preserve">icons </w:t>
      </w:r>
      <w:r w:rsidR="22BEFDAD">
        <w:rPr/>
        <w:t>that guide users through the reporting process</w:t>
      </w:r>
      <w:r w:rsidRPr="1709819F" w:rsidR="16662B79">
        <w:rPr>
          <w:color w:val="auto"/>
        </w:rPr>
        <w:t xml:space="preserve">; </w:t>
      </w:r>
      <w:r w:rsidRPr="1709819F" w:rsidR="16662B79">
        <w:rPr>
          <w:color w:val="auto"/>
        </w:rPr>
        <w:t xml:space="preserve">and (2) categories </w:t>
      </w:r>
      <w:r w:rsidRPr="1709819F" w:rsidR="4ED68629">
        <w:rPr>
          <w:color w:val="auto"/>
        </w:rPr>
        <w:t>for different violations in accordance with content moderation guidelines</w:t>
      </w:r>
      <w:r w:rsidRPr="1709819F" w:rsidR="16662B79">
        <w:rPr>
          <w:color w:val="auto"/>
        </w:rPr>
        <w:t>.</w:t>
      </w:r>
      <w:r w:rsidRPr="1709819F" w:rsidR="16662B79">
        <w:rPr>
          <w:color w:val="auto"/>
        </w:rPr>
        <w:t xml:space="preserve">  </w:t>
      </w:r>
    </w:p>
    <w:p w:rsidR="71CE3169" w:rsidP="1B65643D" w:rsidRDefault="61F07442" w14:paraId="5AE23625" w14:textId="51726C16">
      <w:pPr>
        <w:pStyle w:val="ListParagraph"/>
        <w:numPr>
          <w:ilvl w:val="0"/>
          <w:numId w:val="5"/>
        </w:numPr>
        <w:spacing w:line="259" w:lineRule="auto"/>
        <w:rPr>
          <w:b w:val="0"/>
          <w:bCs w:val="0"/>
        </w:rPr>
      </w:pPr>
      <w:r w:rsidRPr="1709819F" w:rsidR="34210F1E">
        <w:rPr>
          <w:b w:val="1"/>
          <w:bCs w:val="1"/>
        </w:rPr>
        <w:t xml:space="preserve">Develop </w:t>
      </w:r>
      <w:r w:rsidRPr="1709819F" w:rsidR="34210F1E">
        <w:rPr>
          <w:b w:val="1"/>
          <w:bCs w:val="1"/>
        </w:rPr>
        <w:t>an app</w:t>
      </w:r>
      <w:r w:rsidRPr="1709819F" w:rsidR="34210F1E">
        <w:rPr>
          <w:b w:val="1"/>
          <w:bCs w:val="1"/>
        </w:rPr>
        <w:t xml:space="preserve"> architecture that allows for richer community engagement and a more </w:t>
      </w:r>
      <w:r w:rsidRPr="1709819F" w:rsidR="0517A37A">
        <w:rPr>
          <w:b w:val="1"/>
          <w:bCs w:val="1"/>
        </w:rPr>
        <w:t xml:space="preserve">dynamic </w:t>
      </w:r>
      <w:r w:rsidRPr="1709819F" w:rsidR="34210F1E">
        <w:rPr>
          <w:b w:val="1"/>
          <w:bCs w:val="1"/>
        </w:rPr>
        <w:t xml:space="preserve">information environment. </w:t>
      </w:r>
      <w:r w:rsidRPr="1709819F" w:rsidR="34210F1E">
        <w:rPr>
          <w:b w:val="0"/>
          <w:bCs w:val="0"/>
        </w:rPr>
        <w:t>To improve the quality of the information ecosystem</w:t>
      </w:r>
      <w:r w:rsidRPr="1709819F" w:rsidR="07C891F1">
        <w:rPr>
          <w:b w:val="0"/>
          <w:bCs w:val="0"/>
        </w:rPr>
        <w:t xml:space="preserve"> and </w:t>
      </w:r>
      <w:r w:rsidRPr="1709819F" w:rsidR="34210F1E">
        <w:rPr>
          <w:b w:val="0"/>
          <w:bCs w:val="0"/>
        </w:rPr>
        <w:t>strengthen app engagement</w:t>
      </w:r>
      <w:r w:rsidRPr="1709819F" w:rsidR="051F8A3C">
        <w:rPr>
          <w:b w:val="0"/>
          <w:bCs w:val="0"/>
        </w:rPr>
        <w:t>,</w:t>
      </w:r>
      <w:r w:rsidRPr="1709819F" w:rsidR="203D7AC8">
        <w:rPr>
          <w:b w:val="0"/>
          <w:bCs w:val="0"/>
        </w:rPr>
        <w:t xml:space="preserve"> </w:t>
      </w:r>
      <w:r w:rsidRPr="1709819F" w:rsidR="14D3FC71">
        <w:rPr>
          <w:b w:val="0"/>
          <w:bCs w:val="0"/>
        </w:rPr>
        <w:t xml:space="preserve">podcasting apps could experiment with a variety of in-app features, including </w:t>
      </w:r>
      <w:r w:rsidRPr="1709819F" w:rsidR="729A5761">
        <w:rPr>
          <w:b w:val="0"/>
          <w:bCs w:val="0"/>
        </w:rPr>
        <w:t>voting and commenting systems</w:t>
      </w:r>
      <w:r w:rsidRPr="1709819F" w:rsidR="56D34CF4">
        <w:rPr>
          <w:b w:val="0"/>
          <w:bCs w:val="0"/>
        </w:rPr>
        <w:t xml:space="preserve"> </w:t>
      </w:r>
      <w:r w:rsidRPr="1709819F" w:rsidR="56D34CF4">
        <w:rPr>
          <w:b w:val="0"/>
          <w:bCs w:val="0"/>
        </w:rPr>
        <w:t xml:space="preserve">and </w:t>
      </w:r>
      <w:r w:rsidRPr="1709819F" w:rsidR="28BC686F">
        <w:rPr>
          <w:b w:val="0"/>
          <w:bCs w:val="0"/>
        </w:rPr>
        <w:t xml:space="preserve">additional </w:t>
      </w:r>
      <w:r w:rsidRPr="1709819F" w:rsidR="28BC686F">
        <w:rPr>
          <w:b w:val="0"/>
          <w:bCs w:val="0"/>
        </w:rPr>
        <w:t xml:space="preserve">features</w:t>
      </w:r>
      <w:r w:rsidRPr="1709819F" w:rsidR="28BC686F">
        <w:rPr>
          <w:b w:val="0"/>
          <w:bCs w:val="0"/>
        </w:rPr>
        <w:t xml:space="preserve"> </w:t>
      </w:r>
      <w:r w:rsidR="28BC686F">
        <w:rPr>
          <w:b w:val="0"/>
          <w:bCs w:val="0"/>
        </w:rPr>
        <w:t xml:space="preserve">at the episode level. With the development of open-source transcription models, like OpenAI’s Whisper, adding transcripts to episodes has never been easier. </w:t>
      </w:r>
      <w:r w:rsidR="715157AD">
        <w:rPr>
          <w:b w:val="0"/>
          <w:bCs w:val="0"/>
        </w:rPr>
        <w:t>Building on ad hoc, decentralized contributions from fans,</w:t>
      </w:r>
      <w:r w:rsidRPr="1709819F" w:rsidR="715157AD">
        <w:rPr>
          <w:b w:val="0"/>
          <w:bCs w:val="0"/>
        </w:rPr>
        <w:t xml:space="preserve"> u</w:t>
      </w:r>
      <w:r w:rsidRPr="1709819F" w:rsidR="56D34CF4">
        <w:rPr>
          <w:b w:val="0"/>
          <w:bCs w:val="0"/>
        </w:rPr>
        <w:t xml:space="preserve">sers</w:t>
      </w:r>
      <w:r w:rsidRPr="1709819F" w:rsidR="56D34CF4">
        <w:rPr>
          <w:b w:val="0"/>
          <w:bCs w:val="0"/>
        </w:rPr>
        <w:t xml:space="preserve"> and hosts </w:t>
      </w:r>
      <w:r w:rsidRPr="1709819F" w:rsidR="394949DE">
        <w:rPr>
          <w:b w:val="0"/>
          <w:bCs w:val="0"/>
        </w:rPr>
        <w:t xml:space="preserve">could also add </w:t>
      </w:r>
      <w:r w:rsidRPr="1709819F" w:rsidR="56D34CF4">
        <w:rPr>
          <w:b w:val="0"/>
          <w:bCs w:val="0"/>
        </w:rPr>
        <w:t xml:space="preserve">show notes and references</w:t>
      </w:r>
      <w:r w:rsidRPr="1709819F" w:rsidR="47FA2389">
        <w:rPr>
          <w:b w:val="0"/>
          <w:bCs w:val="0"/>
        </w:rPr>
        <w:t xml:space="preserve"> to podcast episodes</w:t>
      </w:r>
      <w:r w:rsidRPr="1709819F" w:rsidR="729A5761">
        <w:rPr>
          <w:b w:val="0"/>
          <w:bCs w:val="0"/>
        </w:rPr>
        <w:t xml:space="preserve">.</w:t>
      </w:r>
      <w:r w:rsidRPr="1709819F">
        <w:rPr>
          <w:rStyle w:val="FootnoteReference"/>
        </w:rPr>
        <w:footnoteReference w:id="24102"/>
      </w:r>
      <w:r w:rsidR="729A5761">
        <w:rPr/>
        <w:t xml:space="preserve"> </w:t>
      </w:r>
      <w:r w:rsidR="2D1983F6">
        <w:rPr/>
        <w:t xml:space="preserve">And podcasting apps could experiment with upvoting and downvoting </w:t>
      </w:r>
      <w:r w:rsidR="1F85E31D">
        <w:rPr/>
        <w:t xml:space="preserve">for </w:t>
      </w:r>
      <w:r w:rsidR="2D1983F6">
        <w:rPr/>
        <w:t xml:space="preserve">these contributions, drawing inspiration from community-driven websites </w:t>
      </w:r>
      <w:proofErr w:type="gramStart"/>
      <w:r w:rsidR="2D1983F6">
        <w:rPr/>
        <w:t xml:space="preserve">like </w:t>
      </w:r>
      <w:r w:rsidRPr="1B65643D" w:rsidR="50440623">
        <w:rPr>
          <w:highlight w:val="yellow"/>
        </w:rPr>
        <w:t xml:space="preserve"> and</w:t>
      </w:r>
      <w:proofErr w:type="gramEnd"/>
      <w:r w:rsidRPr="1B65643D" w:rsidR="50440623">
        <w:rPr>
          <w:highlight w:val="yellow"/>
        </w:rPr>
        <w:t xml:space="preserve"> </w:t>
      </w:r>
      <w:hyperlink r:id="R97e5f0409d354691">
        <w:r w:rsidRPr="1B65643D" w:rsidR="50440623">
          <w:rPr>
            <w:highlight w:val="yellow"/>
          </w:rPr>
          <w:t>Stack Overflow</w:t>
        </w:r>
      </w:hyperlink>
      <w:r w:rsidRPr="1B65643D" w:rsidR="50440623">
        <w:rPr>
          <w:highlight w:val="yellow"/>
        </w:rPr>
        <w:t xml:space="preserve">, as well as other open forums like </w:t>
      </w:r>
      <w:hyperlink r:id="R11fe3f0b2b26433f">
        <w:r w:rsidRPr="1B65643D" w:rsidR="50440623">
          <w:rPr>
            <w:highlight w:val="yellow"/>
          </w:rPr>
          <w:t>Discourse</w:t>
        </w:r>
      </w:hyperlink>
      <w:r w:rsidRPr="1B65643D" w:rsidR="50440623">
        <w:rPr>
          <w:highlight w:val="yellow"/>
        </w:rPr>
        <w:t xml:space="preserve">, allow users to both upvote and downvote content and leave comments on posted content. The goal of this approach is to leverage the collective knowledge of the community to ensure that quality content is featured prominently across these platforms. “Wisdom of the crowd” approaches such as these aren’t feasible for every app, and they need to be developed in a way that guards against adversarial or other attempts to </w:t>
      </w:r>
      <w:hyperlink r:id="Rb40d6e7acfeb456c">
        <w:r w:rsidRPr="1B65643D" w:rsidR="50440623">
          <w:rPr>
            <w:highlight w:val="yellow"/>
          </w:rPr>
          <w:t>game the system</w:t>
        </w:r>
      </w:hyperlink>
      <w:r w:rsidRPr="1B65643D" w:rsidR="50440623">
        <w:rPr>
          <w:highlight w:val="yellow"/>
        </w:rPr>
        <w:t xml:space="preserve">. </w:t>
      </w:r>
      <w:r w:rsidRPr="1B65643D" w:rsidR="5CC11F36">
        <w:rPr>
          <w:highlight w:val="yellow"/>
        </w:rPr>
        <w:t xml:space="preserve">Yet they could incorporate a variety of different types of features to enrich the information environment, including transcripts, show notes or references. </w:t>
      </w:r>
      <w:r w:rsidRPr="1B65643D" w:rsidR="4EE3A6EF">
        <w:rPr>
          <w:highlight w:val="yellow"/>
        </w:rPr>
        <w:t xml:space="preserve">These efforts could build on ad hoc contributions from fans, </w:t>
      </w:r>
      <w:r w:rsidRPr="1B65643D" w:rsidR="399047BA">
        <w:rPr>
          <w:highlight w:val="yellow"/>
        </w:rPr>
        <w:t xml:space="preserve">often </w:t>
      </w:r>
      <w:r w:rsidRPr="1B65643D" w:rsidR="4EE3A6EF">
        <w:rPr>
          <w:highlight w:val="yellow"/>
        </w:rPr>
        <w:t>posted to external websites</w:t>
      </w:r>
      <w:r w:rsidRPr="1B65643D" w:rsidR="0FFEB09D">
        <w:rPr>
          <w:highlight w:val="yellow"/>
        </w:rPr>
        <w:t>,</w:t>
      </w:r>
      <w:r w:rsidRPr="1B65643D" w:rsidR="4EE3A6EF">
        <w:rPr>
          <w:highlight w:val="yellow"/>
        </w:rPr>
        <w:t xml:space="preserve"> and consolidate them for a more enriching in-app experience.</w:t>
      </w:r>
      <w:r w:rsidRPr="1B65643D" w:rsidR="71CE3169">
        <w:rPr>
          <w:rStyle w:val="FootnoteReference"/>
          <w:highlight w:val="yellow"/>
        </w:rPr>
        <w:footnoteReference w:id="102"/>
      </w:r>
      <w:r w:rsidRPr="1B65643D" w:rsidR="4EE3A6EF">
        <w:rPr>
          <w:highlight w:val="yellow"/>
        </w:rPr>
        <w:t xml:space="preserve"> </w:t>
      </w:r>
      <w:r w:rsidRPr="1B65643D" w:rsidR="4728E4A9">
        <w:rPr>
          <w:highlight w:val="yellow"/>
        </w:rPr>
        <w:t xml:space="preserve">Beyond a more highly developed podcasting experience, </w:t>
      </w:r>
      <w:r w:rsidRPr="1B65643D" w:rsidR="30B52E01">
        <w:rPr>
          <w:highlight w:val="yellow"/>
        </w:rPr>
        <w:t xml:space="preserve">i</w:t>
      </w:r>
      <w:r w:rsidRPr="1B65643D" w:rsidR="5CC11F36">
        <w:rPr>
          <w:highlight w:val="yellow"/>
        </w:rPr>
        <w:t xml:space="preserve">mprovements</w:t>
      </w:r>
      <w:r w:rsidRPr="1B65643D" w:rsidR="5CC11F36">
        <w:rPr>
          <w:highlight w:val="yellow"/>
        </w:rPr>
        <w:t xml:space="preserve"> </w:t>
      </w:r>
      <w:r w:rsidRPr="1B65643D" w:rsidR="5FB0DB0C">
        <w:rPr>
          <w:highlight w:val="yellow"/>
        </w:rPr>
        <w:t>to the app architecture that allow for this level of engagement</w:t>
      </w:r>
      <w:r w:rsidRPr="1B65643D" w:rsidR="50440623">
        <w:rPr>
          <w:highlight w:val="yellow"/>
        </w:rPr>
        <w:t xml:space="preserve"> offer a promising way to </w:t>
      </w:r>
      <w:r w:rsidRPr="1B65643D" w:rsidR="358C563C">
        <w:rPr>
          <w:rFonts w:ascii="Calibri" w:hAnsi="Calibri" w:eastAsia="Times New Roman" w:cs="Calibri"/>
          <w:highlight w:val="yellow"/>
        </w:rPr>
        <w:t>transform the podcasting ecosystem from a monologue – where the host speaks and information is passively consumed by the audience -- to more of a conversation among listeners, thereby helping to fuel dialogue and debate amongst listeners (and perhaps, creators too</w:t>
      </w:r>
      <w:proofErr w:type="gramStart"/>
      <w:r w:rsidRPr="1B65643D" w:rsidR="358C563C">
        <w:rPr>
          <w:rFonts w:ascii="Calibri" w:hAnsi="Calibri" w:eastAsia="Times New Roman" w:cs="Calibri"/>
          <w:highlight w:val="yellow"/>
        </w:rPr>
        <w:t>).</w:t>
      </w:r>
      <w:r w:rsidR="729A5761">
        <w:rPr/>
        <w:t>Reddit</w:t>
      </w:r>
      <w:proofErr w:type="gramEnd"/>
      <w:r w:rsidR="729A5761">
        <w:rPr/>
        <w:t xml:space="preserve"> and </w:t>
      </w:r>
      <w:r w:rsidR="729A5761">
        <w:rPr/>
        <w:t>Stack Overflow</w:t>
      </w:r>
      <w:r w:rsidR="729A5761">
        <w:rPr/>
        <w:t>.</w:t>
      </w:r>
      <w:r w:rsidRPr="1709819F">
        <w:rPr>
          <w:rStyle w:val="FootnoteReference"/>
        </w:rPr>
        <w:footnoteReference w:id="28461"/>
      </w:r>
      <w:r w:rsidR="729A5761">
        <w:rPr/>
        <w:t xml:space="preserve"> </w:t>
      </w:r>
      <w:r w:rsidR="6C8D9FAA">
        <w:rPr/>
        <w:t xml:space="preserve">Although these approaches would need to guard against efforts to game the system, </w:t>
      </w:r>
      <w:r w:rsidR="6C8D9FAA">
        <w:rPr/>
        <w:t xml:space="preserve">they could help to build a more </w:t>
      </w:r>
      <w:r w:rsidR="6C8D9FAA">
        <w:rPr/>
        <w:t>information</w:t>
      </w:r>
      <w:r w:rsidR="353563E5">
        <w:rPr/>
        <w:t>-</w:t>
      </w:r>
      <w:r w:rsidR="6C8D9FAA">
        <w:rPr/>
        <w:t>rich</w:t>
      </w:r>
      <w:r w:rsidR="188C7C7B">
        <w:rPr/>
        <w:t>,</w:t>
      </w:r>
      <w:r w:rsidR="32ADF75A">
        <w:rPr/>
        <w:t xml:space="preserve"> in-app experience</w:t>
      </w:r>
      <w:r w:rsidR="270804B3">
        <w:rPr/>
        <w:t xml:space="preserve"> for users</w:t>
      </w:r>
      <w:r w:rsidR="32ADF75A">
        <w:rPr/>
        <w:t>.</w:t>
      </w:r>
      <w:r w:rsidRPr="1709819F">
        <w:rPr>
          <w:rStyle w:val="FootnoteReference"/>
        </w:rPr>
        <w:footnoteReference w:id="9344"/>
      </w:r>
      <w:r w:rsidR="32ADF75A">
        <w:rPr/>
        <w:t xml:space="preserve"> </w:t>
      </w:r>
      <w:r w:rsidR="1799DB86">
        <w:rPr/>
        <w:t>This effort could</w:t>
      </w:r>
      <w:r w:rsidR="0BBF7B65">
        <w:rPr/>
        <w:t xml:space="preserve"> also</w:t>
      </w:r>
      <w:r w:rsidR="1799DB86">
        <w:rPr/>
        <w:t xml:space="preserve"> help to solve one of </w:t>
      </w:r>
      <w:r w:rsidR="1799DB86">
        <w:rPr/>
        <w:t>podcasting</w:t>
      </w:r>
      <w:r w:rsidR="4783CAF5">
        <w:rPr/>
        <w:t>’</w:t>
      </w:r>
      <w:r w:rsidR="1799DB86">
        <w:rPr/>
        <w:t>s</w:t>
      </w:r>
      <w:r w:rsidR="1799DB86">
        <w:rPr/>
        <w:t xml:space="preserve"> core challenges by transforming the ecosystem from a monologue, driven by the host exclusively speaking to the audience, into more of a conversation</w:t>
      </w:r>
      <w:r w:rsidR="4FED93CB">
        <w:rPr>
          <w:b w:val="0"/>
          <w:bCs w:val="0"/>
        </w:rPr>
        <w:t xml:space="preserve"> </w:t>
      </w:r>
      <w:r w:rsidR="79AF2ED4">
        <w:rPr>
          <w:b w:val="0"/>
          <w:bCs w:val="0"/>
        </w:rPr>
        <w:t>amongst listeners (</w:t>
      </w:r>
      <w:r w:rsidR="79AF2ED4">
        <w:rPr>
          <w:b w:val="0"/>
          <w:bCs w:val="0"/>
        </w:rPr>
        <w:t>and</w:t>
      </w:r>
      <w:r w:rsidR="76AA61EE">
        <w:rPr>
          <w:b w:val="0"/>
          <w:bCs w:val="0"/>
        </w:rPr>
        <w:t>,</w:t>
      </w:r>
      <w:r w:rsidR="79AF2ED4">
        <w:rPr>
          <w:b w:val="0"/>
          <w:bCs w:val="0"/>
        </w:rPr>
        <w:t xml:space="preserve"> perhaps, creators too</w:t>
      </w:r>
      <w:r w:rsidR="79AF2ED4">
        <w:rPr>
          <w:b w:val="0"/>
          <w:bCs w:val="0"/>
        </w:rPr>
        <w:t>).</w:t>
      </w:r>
    </w:p>
    <w:p w:rsidR="1BE4621D" w:rsidP="1B65643D" w:rsidRDefault="1BE4621D" w14:paraId="7EB6918D" w14:textId="0C8B92B6">
      <w:pPr>
        <w:spacing w:line="259" w:lineRule="auto"/>
        <w:rPr>
          <w:highlight w:val="yellow"/>
        </w:rPr>
      </w:pPr>
    </w:p>
    <w:p w:rsidR="1BE4621D" w:rsidP="60940044" w:rsidRDefault="54A69813" w14:paraId="3B37ABE1" w14:textId="0B5CCAE6">
      <w:pPr>
        <w:pStyle w:val="Heading2"/>
        <w:rPr>
          <w:rStyle w:val="Heading2Char"/>
        </w:rPr>
      </w:pPr>
      <w:r w:rsidRPr="60940044">
        <w:rPr>
          <w:rStyle w:val="Heading2Char"/>
        </w:rPr>
        <w:t>The Role of Policymakers</w:t>
      </w:r>
    </w:p>
    <w:p w:rsidR="54DBA600" w:rsidP="1709819F" w:rsidRDefault="647F27B5" w14:paraId="19DD5656" w14:textId="28A64F87">
      <w:pPr>
        <w:pStyle w:val="Normal"/>
      </w:pPr>
      <w:r w:rsidR="02019A2D">
        <w:rPr/>
        <w:t xml:space="preserve">Government officials, including regulators and policymakers, </w:t>
      </w:r>
      <w:r w:rsidR="214DA0FE">
        <w:rPr/>
        <w:t xml:space="preserve">also have a role to play in </w:t>
      </w:r>
      <w:r w:rsidR="019759F4">
        <w:rPr/>
        <w:t xml:space="preserve">improving </w:t>
      </w:r>
      <w:r w:rsidR="214DA0FE">
        <w:rPr/>
        <w:t xml:space="preserve">the podcast ecosystem. </w:t>
      </w:r>
      <w:r w:rsidR="01D59E82">
        <w:rPr/>
        <w:t xml:space="preserve">Doing so, however, requires that they strike a delicate balance between </w:t>
      </w:r>
      <w:r w:rsidR="19176BAA">
        <w:rPr/>
        <w:t>maintaining rights to freedom of expression</w:t>
      </w:r>
      <w:r w:rsidR="01D59E82">
        <w:rPr/>
        <w:t xml:space="preserve"> and </w:t>
      </w:r>
      <w:r w:rsidR="31FAFC26">
        <w:rPr/>
        <w:t xml:space="preserve">well-documented harms like </w:t>
      </w:r>
      <w:r w:rsidR="31FAFC26">
        <w:rPr/>
        <w:t>harassment</w:t>
      </w:r>
      <w:r w:rsidR="31FAFC26">
        <w:rPr/>
        <w:t xml:space="preserve"> and discrimination.</w:t>
      </w:r>
      <w:r w:rsidR="58939F9C">
        <w:rPr/>
        <w:t xml:space="preserve"> To accomplish th</w:t>
      </w:r>
      <w:r w:rsidR="3A9AC663">
        <w:rPr/>
        <w:t>is</w:t>
      </w:r>
      <w:r w:rsidR="58939F9C">
        <w:rPr/>
        <w:t>, policymakers and regulators should n</w:t>
      </w:r>
      <w:r w:rsidR="26E74C57">
        <w:rPr/>
        <w:t xml:space="preserve">either </w:t>
      </w:r>
      <w:r w:rsidR="2D81680C">
        <w:rPr/>
        <w:t xml:space="preserve">seek to </w:t>
      </w:r>
      <w:r w:rsidR="15A73ECF">
        <w:rPr/>
        <w:t xml:space="preserve">prohibit </w:t>
      </w:r>
      <w:r w:rsidR="569F5049">
        <w:rPr/>
        <w:t>legal speech nor</w:t>
      </w:r>
      <w:r w:rsidR="15A73ECF">
        <w:rPr/>
        <w:t xml:space="preserve"> </w:t>
      </w:r>
      <w:r w:rsidR="0B6D2614">
        <w:rPr/>
        <w:t>put pressure on podcast</w:t>
      </w:r>
      <w:r w:rsidR="5D7495D9">
        <w:rPr/>
        <w:t xml:space="preserve"> apps</w:t>
      </w:r>
      <w:r w:rsidR="0B6D2614">
        <w:rPr/>
        <w:t xml:space="preserve"> to ban content with which they disagree. </w:t>
      </w:r>
      <w:r w:rsidR="49A0B216">
        <w:rPr/>
        <w:t xml:space="preserve">However, they can play a vital role in pushing for greater transparency across the podcasting ecosystem. </w:t>
      </w:r>
      <w:r w:rsidR="34E9EFF4">
        <w:rPr/>
        <w:t xml:space="preserve">While it may be prohibitively cumbersome to press for oversight across the entire medium, </w:t>
      </w:r>
      <w:r w:rsidR="0473502D">
        <w:rPr/>
        <w:t xml:space="preserve">for applications and series with wide-reaching appeal, </w:t>
      </w:r>
      <w:r w:rsidR="34E9EFF4">
        <w:rPr/>
        <w:t>policymakers should encourage greater transparency on:</w:t>
      </w:r>
      <w:r w:rsidR="4818892E">
        <w:rPr/>
        <w:t xml:space="preserve"> </w:t>
      </w:r>
    </w:p>
    <w:p w:rsidR="60940044" w:rsidP="60940044" w:rsidRDefault="60940044" w14:paraId="38A2B28D" w14:textId="0BCE5DB5"/>
    <w:p w:rsidR="364B9655" w:rsidP="1B65643D" w:rsidRDefault="276BC1EA" w14:paraId="5D0F57D5" w14:textId="4A42A138">
      <w:pPr>
        <w:pStyle w:val="ListParagraph"/>
        <w:numPr>
          <w:ilvl w:val="0"/>
          <w:numId w:val="28"/>
        </w:numPr>
        <w:rPr>
          <w:highlight w:val="yellow"/>
        </w:rPr>
      </w:pPr>
      <w:r w:rsidRPr="1709819F" w:rsidR="151FF3E1">
        <w:rPr>
          <w:b w:val="1"/>
          <w:bCs w:val="1"/>
        </w:rPr>
        <w:t>C</w:t>
      </w:r>
      <w:r w:rsidRPr="1709819F" w:rsidR="7823210C">
        <w:rPr>
          <w:b w:val="1"/>
          <w:bCs w:val="1"/>
        </w:rPr>
        <w:t>ontent guidelines and policies.</w:t>
      </w:r>
      <w:r w:rsidR="7823210C">
        <w:rPr/>
        <w:t xml:space="preserve"> </w:t>
      </w:r>
      <w:r w:rsidR="6C87E844">
        <w:rPr/>
        <w:t>Regulators</w:t>
      </w:r>
      <w:r w:rsidR="43CF29A5">
        <w:rPr/>
        <w:t xml:space="preserve"> </w:t>
      </w:r>
      <w:r w:rsidR="43CF29A5">
        <w:rPr/>
        <w:t xml:space="preserve">should require apps to clearly delineate their content moderation policies, with appropriate examples or clarifications for vague wording like “mean-spirited.” </w:t>
      </w:r>
      <w:r w:rsidR="149F6DBF">
        <w:rPr/>
        <w:t xml:space="preserve">Without clearly defined, transparent guidelines, content moderation made by podcasting apps will appear ad hoc and </w:t>
      </w:r>
      <w:r w:rsidR="149F6DBF">
        <w:rPr/>
        <w:t>undermine the trust of users</w:t>
      </w:r>
      <w:r w:rsidR="55B5808E">
        <w:rPr/>
        <w:t>.</w:t>
      </w:r>
      <w:r w:rsidR="7823210C">
        <w:rPr/>
        <w:t xml:space="preserve">  </w:t>
      </w:r>
    </w:p>
    <w:p w:rsidR="338AF864" w:rsidP="1B65643D" w:rsidRDefault="43C83DDA" w14:paraId="77BA956F" w14:textId="5B7653CD">
      <w:pPr>
        <w:pStyle w:val="ListParagraph"/>
        <w:numPr>
          <w:ilvl w:val="0"/>
          <w:numId w:val="28"/>
        </w:numPr>
        <w:rPr>
          <w:b w:val="0"/>
          <w:bCs w:val="0"/>
        </w:rPr>
      </w:pPr>
      <w:r w:rsidRPr="1709819F" w:rsidR="7823210C">
        <w:rPr>
          <w:b w:val="1"/>
          <w:bCs w:val="1"/>
        </w:rPr>
        <w:t xml:space="preserve">Moderation practices and appeals process. </w:t>
      </w:r>
      <w:r w:rsidR="430DEC8B">
        <w:rPr>
          <w:b w:val="0"/>
          <w:bCs w:val="0"/>
        </w:rPr>
        <w:t>Regulators should also require podcasting apps to provide high-level, public disclosures about content moderation practices</w:t>
      </w:r>
      <w:r w:rsidR="6483E76A">
        <w:rPr>
          <w:b w:val="0"/>
          <w:bCs w:val="0"/>
        </w:rPr>
        <w:t xml:space="preserve">. </w:t>
      </w:r>
      <w:r w:rsidR="12D5C771">
        <w:rPr>
          <w:b w:val="0"/>
          <w:bCs w:val="0"/>
        </w:rPr>
        <w:t>Policymakers should also require that apps publish clear guidelines on how to dispute content moderation decisions (such as episode or series bans</w:t>
      </w:r>
      <w:r w:rsidR="60AEFD98">
        <w:rPr>
          <w:b w:val="0"/>
          <w:bCs w:val="0"/>
        </w:rPr>
        <w:t>) and</w:t>
      </w:r>
      <w:r w:rsidR="12D5C771">
        <w:rPr>
          <w:b w:val="0"/>
          <w:bCs w:val="0"/>
        </w:rPr>
        <w:t xml:space="preserve"> provide appellants with a transparent appeals process.</w:t>
      </w:r>
    </w:p>
    <w:p w:rsidR="338AF864" w:rsidP="1B65643D" w:rsidRDefault="43C83DDA" w14:paraId="311843F0" w14:textId="68C49C76">
      <w:pPr>
        <w:pStyle w:val="ListParagraph"/>
        <w:numPr>
          <w:ilvl w:val="0"/>
          <w:numId w:val="28"/>
        </w:numPr>
        <w:rPr>
          <w:highlight w:val="yellow"/>
        </w:rPr>
      </w:pPr>
      <w:r w:rsidRPr="1709819F" w:rsidR="037436FE">
        <w:rPr>
          <w:b w:val="1"/>
          <w:bCs w:val="1"/>
        </w:rPr>
        <w:t xml:space="preserve">Recommendation algorithms. </w:t>
      </w:r>
      <w:r w:rsidR="027B3F35">
        <w:rPr>
          <w:b w:val="0"/>
          <w:bCs w:val="0"/>
        </w:rPr>
        <w:t xml:space="preserve">Policymakers should require podcasting apps to provide high-level details </w:t>
      </w:r>
      <w:r w:rsidR="3048ED19">
        <w:rPr>
          <w:b w:val="0"/>
          <w:bCs w:val="0"/>
        </w:rPr>
        <w:t xml:space="preserve">about their recommendation algorithms and </w:t>
      </w:r>
      <w:r w:rsidR="027B3F35">
        <w:rPr>
          <w:b w:val="0"/>
          <w:bCs w:val="0"/>
        </w:rPr>
        <w:t xml:space="preserve">the process by which certain </w:t>
      </w:r>
      <w:r w:rsidR="027B3F35">
        <w:rPr>
          <w:b w:val="0"/>
          <w:bCs w:val="0"/>
        </w:rPr>
        <w:t>content</w:t>
      </w:r>
      <w:r w:rsidR="027B3F35">
        <w:rPr>
          <w:b w:val="0"/>
          <w:bCs w:val="0"/>
        </w:rPr>
        <w:t xml:space="preserve"> </w:t>
      </w:r>
      <w:r w:rsidR="2A6688D7">
        <w:rPr>
          <w:b w:val="0"/>
          <w:bCs w:val="0"/>
        </w:rPr>
        <w:t xml:space="preserve">is </w:t>
      </w:r>
      <w:r w:rsidR="027B3F35">
        <w:rPr>
          <w:b w:val="0"/>
          <w:bCs w:val="0"/>
        </w:rPr>
        <w:t>amp</w:t>
      </w:r>
      <w:r w:rsidR="5F947DF4">
        <w:rPr>
          <w:b w:val="0"/>
          <w:bCs w:val="0"/>
        </w:rPr>
        <w:t>lified</w:t>
      </w:r>
      <w:r w:rsidR="3977F3AA">
        <w:rPr>
          <w:b w:val="0"/>
          <w:bCs w:val="0"/>
        </w:rPr>
        <w:t xml:space="preserve"> over others. This is</w:t>
      </w:r>
      <w:r w:rsidR="5F947DF4">
        <w:rPr>
          <w:b w:val="0"/>
          <w:bCs w:val="0"/>
        </w:rPr>
        <w:t xml:space="preserve"> particularly </w:t>
      </w:r>
      <w:r w:rsidR="72B2D7A8">
        <w:rPr>
          <w:b w:val="0"/>
          <w:bCs w:val="0"/>
        </w:rPr>
        <w:t xml:space="preserve">important </w:t>
      </w:r>
      <w:r w:rsidR="5F947DF4">
        <w:rPr>
          <w:b w:val="0"/>
          <w:bCs w:val="0"/>
        </w:rPr>
        <w:t xml:space="preserve">given the </w:t>
      </w:r>
      <w:r w:rsidR="7F77EC47">
        <w:rPr>
          <w:b w:val="0"/>
          <w:bCs w:val="0"/>
        </w:rPr>
        <w:t>role</w:t>
      </w:r>
      <w:r w:rsidR="652AAC99">
        <w:rPr>
          <w:b w:val="0"/>
          <w:bCs w:val="0"/>
        </w:rPr>
        <w:t xml:space="preserve"> that</w:t>
      </w:r>
      <w:r w:rsidR="5F947DF4">
        <w:rPr>
          <w:b w:val="0"/>
          <w:bCs w:val="0"/>
        </w:rPr>
        <w:t xml:space="preserve"> </w:t>
      </w:r>
      <w:r w:rsidR="5F947DF4">
        <w:rPr>
          <w:b w:val="0"/>
          <w:bCs w:val="0"/>
        </w:rPr>
        <w:t xml:space="preserve">these </w:t>
      </w:r>
      <w:r w:rsidR="5F947DF4">
        <w:rPr>
          <w:b w:val="0"/>
          <w:bCs w:val="0"/>
        </w:rPr>
        <w:t>algorithms</w:t>
      </w:r>
      <w:r w:rsidR="5245844F">
        <w:rPr>
          <w:b w:val="0"/>
          <w:bCs w:val="0"/>
        </w:rPr>
        <w:t xml:space="preserve"> play</w:t>
      </w:r>
      <w:r w:rsidR="5F947DF4">
        <w:rPr>
          <w:b w:val="0"/>
          <w:bCs w:val="0"/>
        </w:rPr>
        <w:t xml:space="preserve"> in </w:t>
      </w:r>
      <w:r w:rsidR="6C5C2C25">
        <w:rPr>
          <w:b w:val="0"/>
          <w:bCs w:val="0"/>
        </w:rPr>
        <w:t xml:space="preserve">the discovery of </w:t>
      </w:r>
      <w:r w:rsidR="5F947DF4">
        <w:rPr>
          <w:b w:val="0"/>
          <w:bCs w:val="0"/>
        </w:rPr>
        <w:t xml:space="preserve">new series by listeners. </w:t>
      </w:r>
      <w:r w:rsidR="037436FE">
        <w:rPr/>
        <w:t xml:space="preserve"> </w:t>
      </w:r>
    </w:p>
    <w:p w:rsidR="364B9655" w:rsidP="1B65643D" w:rsidRDefault="69DFDCB6" w14:paraId="04DEB54C" w14:textId="18B83D4D">
      <w:pPr>
        <w:pStyle w:val="ListParagraph"/>
        <w:numPr>
          <w:ilvl w:val="0"/>
          <w:numId w:val="28"/>
        </w:numPr>
        <w:rPr>
          <w:highlight w:val="yellow"/>
        </w:rPr>
      </w:pPr>
      <w:r w:rsidRPr="1709819F" w:rsidR="74726679">
        <w:rPr>
          <w:b w:val="1"/>
          <w:bCs w:val="1"/>
        </w:rPr>
        <w:t>Podcaster f</w:t>
      </w:r>
      <w:r w:rsidRPr="1709819F" w:rsidR="30ECDE1E">
        <w:rPr>
          <w:b w:val="1"/>
          <w:bCs w:val="1"/>
        </w:rPr>
        <w:t>unding</w:t>
      </w:r>
      <w:r w:rsidR="30ECDE1E">
        <w:rPr/>
        <w:t xml:space="preserve">. </w:t>
      </w:r>
      <w:r w:rsidR="2AD55181">
        <w:rPr/>
        <w:t>Despite the importance of advertisement and sponsorship revenue to the podcasting ecosystem, at present there are no obvious requirements for financial disclosures beyond those agreed upon between the series and its sponsors</w:t>
      </w:r>
      <w:r w:rsidR="30ECDE1E">
        <w:rPr/>
        <w:t xml:space="preserve"> </w:t>
      </w:r>
      <w:r w:rsidR="0F055994">
        <w:rPr/>
        <w:t>Although popular podcasting apps require advertisements to comply with “applicable laws</w:t>
      </w:r>
      <w:r w:rsidR="7E71A6DD">
        <w:rPr/>
        <w:t>,</w:t>
      </w:r>
      <w:r w:rsidR="0F055994">
        <w:rPr/>
        <w:t xml:space="preserve">” it is unclear how apps determine </w:t>
      </w:r>
      <w:proofErr w:type="gramStart"/>
      <w:r w:rsidR="0F055994">
        <w:rPr/>
        <w:t>if a</w:t>
      </w:r>
      <w:r w:rsidR="6FFCA20B">
        <w:rPr/>
        <w:t>nd when</w:t>
      </w:r>
      <w:proofErr w:type="gramEnd"/>
      <w:r w:rsidR="6FFCA20B">
        <w:rPr/>
        <w:t xml:space="preserve"> there </w:t>
      </w:r>
      <w:r w:rsidR="101F91D4">
        <w:rPr/>
        <w:t xml:space="preserve">is </w:t>
      </w:r>
      <w:r w:rsidR="6FFCA20B">
        <w:rPr/>
        <w:t xml:space="preserve">a violation. </w:t>
      </w:r>
      <w:r w:rsidR="6FFCA20B">
        <w:rPr/>
        <w:t xml:space="preserve">As a result, anyone could fund a podcast </w:t>
      </w:r>
      <w:r w:rsidR="6FFCA20B">
        <w:rPr/>
        <w:t>with a wide and influential reach</w:t>
      </w:r>
      <w:r w:rsidR="6FFCA20B">
        <w:rPr/>
        <w:t>, and no disclosure of this financial relationship would be required</w:t>
      </w:r>
      <w:r w:rsidR="6FFCA20B">
        <w:rPr/>
        <w:t>.</w:t>
      </w:r>
      <w:r w:rsidR="7F3DC4C2">
        <w:rPr/>
        <w:t xml:space="preserve"> Much like </w:t>
      </w:r>
      <w:r w:rsidR="316169B4">
        <w:rPr/>
        <w:t xml:space="preserve">financial </w:t>
      </w:r>
      <w:r w:rsidR="7F3DC4C2">
        <w:rPr/>
        <w:t>disclosures in</w:t>
      </w:r>
      <w:r w:rsidR="4E83D281">
        <w:rPr/>
        <w:t xml:space="preserve"> the</w:t>
      </w:r>
      <w:r w:rsidR="7F3DC4C2">
        <w:rPr/>
        <w:t xml:space="preserve"> radio</w:t>
      </w:r>
      <w:r w:rsidR="1FD80ECD">
        <w:rPr/>
        <w:t xml:space="preserve"> industry</w:t>
      </w:r>
      <w:r w:rsidR="7F3DC4C2">
        <w:rPr/>
        <w:t xml:space="preserve">, regulators could help shed light on the nature of these financial </w:t>
      </w:r>
      <w:r w:rsidR="3E337835">
        <w:rPr/>
        <w:t>relationships</w:t>
      </w:r>
      <w:r w:rsidR="7F3DC4C2">
        <w:rPr/>
        <w:t>—and their opaque bus</w:t>
      </w:r>
      <w:r w:rsidR="705E4108">
        <w:rPr/>
        <w:t>iness models—by requiring podcasters to report major streams of funding for their series.</w:t>
      </w:r>
      <w:r w:rsidRPr="1709819F">
        <w:rPr>
          <w:rStyle w:val="FootnoteReference"/>
        </w:rPr>
        <w:footnoteReference w:id="25514"/>
      </w:r>
      <w:r w:rsidR="705E4108">
        <w:rPr/>
        <w:t xml:space="preserve"> Due to the size of the </w:t>
      </w:r>
      <w:r w:rsidR="6394C1BB">
        <w:rPr/>
        <w:t>ecosystem</w:t>
      </w:r>
      <w:r w:rsidR="705E4108">
        <w:rPr/>
        <w:t xml:space="preserve">, these requirements might only be applied toward shows that </w:t>
      </w:r>
      <w:r w:rsidR="64997884">
        <w:rPr/>
        <w:t xml:space="preserve">generate a certain amount of revenue or who have an audience above a certain threshold. </w:t>
      </w:r>
    </w:p>
    <w:p w:rsidR="009A743D" w:rsidP="54DBA600" w:rsidRDefault="009A743D" w14:paraId="4A31B67B" w14:textId="291E19DD"/>
    <w:p w:rsidR="751CB8B5" w:rsidP="54DBA600" w:rsidRDefault="6C72E062" w14:paraId="025A323F" w14:textId="2EB9AFBE">
      <w:pPr>
        <w:pStyle w:val="Heading2"/>
        <w:rPr>
          <w:rStyle w:val="Heading2Char"/>
        </w:rPr>
      </w:pPr>
      <w:r w:rsidRPr="6A36E946">
        <w:rPr>
          <w:rStyle w:val="Heading2Char"/>
        </w:rPr>
        <w:t>The Role of Users</w:t>
      </w:r>
      <w:r w:rsidRPr="6A36E946" w:rsidR="3A46074F">
        <w:rPr>
          <w:rStyle w:val="Heading2Char"/>
        </w:rPr>
        <w:t xml:space="preserve"> and Podcasters</w:t>
      </w:r>
    </w:p>
    <w:p w:rsidR="4C2D4F4B" w:rsidP="1B65643D" w:rsidRDefault="5B8321F8" w14:paraId="7187DA6C" w14:textId="5E221BC2">
      <w:r w:rsidR="0B69C5C8">
        <w:rPr/>
        <w:t xml:space="preserve">Alongside tech companies and policymakers, users and podcasters also play a vital role in shaping the podcasting ecosystem. </w:t>
      </w:r>
      <w:r w:rsidR="1172E6E8">
        <w:rPr/>
        <w:t>Although apps may build out new features to improve their infrastructure, making changes such as improving reporting processes, incorporating external links, building out transcript repositories, or detailing podcast episode guests require a user base willing to contribute to the conversation.</w:t>
      </w:r>
      <w:r w:rsidR="5807FA9E">
        <w:rPr/>
        <w:t xml:space="preserve"> </w:t>
      </w:r>
      <w:r w:rsidR="5807FA9E">
        <w:rPr/>
        <w:t xml:space="preserve">For popular shows with highly engaged fanbases, like the Joe Rogan Experience, this would likely be </w:t>
      </w:r>
      <w:r w:rsidR="330C4F51">
        <w:rPr/>
        <w:t xml:space="preserve">of little concern. However, less popular shows may draw fewer fan contributions, making the podcaster a critical partner in these efforts. </w:t>
      </w:r>
      <w:r w:rsidR="05F69A5E">
        <w:rPr/>
        <w:t xml:space="preserve">To this end, podcasters could provide transcriptions, </w:t>
      </w:r>
      <w:r w:rsidR="05F69A5E">
        <w:rPr/>
        <w:t xml:space="preserve">highlight key </w:t>
      </w:r>
      <w:r w:rsidR="2CACD8B7">
        <w:rPr/>
        <w:t>episode topics and themes</w:t>
      </w:r>
      <w:r w:rsidR="05F69A5E">
        <w:rPr/>
        <w:t>, or l</w:t>
      </w:r>
      <w:r w:rsidR="05F69A5E">
        <w:rPr/>
        <w:t xml:space="preserve">ink to external </w:t>
      </w:r>
      <w:r w:rsidR="0E03A443">
        <w:rPr/>
        <w:t>references</w:t>
      </w:r>
      <w:r w:rsidR="05F69A5E">
        <w:rPr/>
        <w:t>, for example.</w:t>
      </w:r>
      <w:r w:rsidR="3C197F80">
        <w:rPr/>
        <w:t xml:space="preserve"> Apps could then reward creators for their efforts toward creating a richer information ecosystem by potentially boosting their content.</w:t>
      </w:r>
    </w:p>
    <w:p w:rsidR="4C2D4F4B" w:rsidP="1B65643D" w:rsidRDefault="4C2D4F4B" w14:paraId="191D3303" w14:textId="56163351"/>
    <w:p w:rsidR="4C2D4F4B" w:rsidP="1709819F" w:rsidRDefault="75D43B4C" w14:paraId="71B02E74" w14:textId="42981866">
      <w:pPr>
        <w:pStyle w:val="Normal"/>
      </w:pPr>
      <w:r w:rsidRPr="1709819F" w:rsidR="02AF066F">
        <w:rPr>
          <w:noProof w:val="0"/>
          <w:lang w:val="en-US"/>
        </w:rPr>
        <w:t xml:space="preserve">Additionally, podcasters – who are often attributed a certain level of esteem by their audiences – should recognize their position of </w:t>
      </w:r>
      <w:r w:rsidRPr="1709819F" w:rsidR="0C736B87">
        <w:rPr>
          <w:noProof w:val="0"/>
          <w:lang w:val="en-US"/>
        </w:rPr>
        <w:t>authority and</w:t>
      </w:r>
      <w:r w:rsidRPr="1709819F" w:rsidR="02AF066F">
        <w:rPr>
          <w:noProof w:val="0"/>
          <w:lang w:val="en-US"/>
        </w:rPr>
        <w:t xml:space="preserve"> use it wisely. As a result of that authority, it is critical that podcast hosts qualify their statements with the appropriate level of uncertainty, challenge guests who fail to do the same, and bolster seemingly factual statements with evidence, perhaps by sharing relevant links. An example of this dynamic was on display most recently during an episode of the Joe Rogan Experience, when Rogan was fact-checked in real time, both by a guest and later by external </w:t>
      </w:r>
      <w:r w:rsidRPr="1709819F" w:rsidR="030F2345">
        <w:rPr>
          <w:noProof w:val="0"/>
          <w:lang w:val="en-US"/>
        </w:rPr>
        <w:t>sourcing.</w:t>
      </w:r>
      <w:r w:rsidRPr="1B65643D" w:rsidR="4C2D4F4B">
        <w:rPr>
          <w:rStyle w:val="FootnoteReference"/>
        </w:rPr>
        <w:footnoteReference w:id="103"/>
      </w:r>
    </w:p>
    <w:p w:rsidR="4C2D4F4B" w:rsidP="1B65643D" w:rsidRDefault="4C2D4F4B" w14:paraId="312B6551" w14:textId="3668E9B2"/>
    <w:p w:rsidR="4C2D4F4B" w:rsidP="1B65643D" w:rsidRDefault="7064B121" w14:paraId="3AA9DBA7" w14:textId="364D4399">
      <w:proofErr w:type="gramStart"/>
      <w:r w:rsidR="24885F0F">
        <w:rPr/>
        <w:t>Specifically</w:t>
      </w:r>
      <w:proofErr w:type="gramEnd"/>
      <w:r w:rsidR="24885F0F">
        <w:rPr/>
        <w:t xml:space="preserve"> for</w:t>
      </w:r>
      <w:r w:rsidR="472413BC">
        <w:rPr/>
        <w:t xml:space="preserve"> </w:t>
      </w:r>
      <w:r w:rsidR="22D546E8">
        <w:rPr/>
        <w:t>unsubstantiated and false health-related claims</w:t>
      </w:r>
      <w:r w:rsidR="472413BC">
        <w:rPr/>
        <w:t>, it is critical for podcasters</w:t>
      </w:r>
      <w:r w:rsidR="57A2C7F4">
        <w:rPr/>
        <w:t xml:space="preserve"> – and all media figures -- </w:t>
      </w:r>
      <w:r w:rsidR="472413BC">
        <w:rPr/>
        <w:t>to recognize the limitations of their exp</w:t>
      </w:r>
      <w:r w:rsidR="08F23D31">
        <w:rPr/>
        <w:t xml:space="preserve">ertise, and refrain from sharing research and resources </w:t>
      </w:r>
      <w:r w:rsidR="2F5605D2">
        <w:rPr/>
        <w:t>that h</w:t>
      </w:r>
      <w:r w:rsidR="4144CBFD">
        <w:rPr/>
        <w:t xml:space="preserve">ave </w:t>
      </w:r>
      <w:r w:rsidR="2F5605D2">
        <w:rPr/>
        <w:t>not gone through a rigorous peer review process</w:t>
      </w:r>
      <w:r w:rsidR="3ECD6F72">
        <w:rPr/>
        <w:t xml:space="preserve">, </w:t>
      </w:r>
      <w:r w:rsidR="3ECD6F72">
        <w:rPr/>
        <w:t xml:space="preserve">unless they </w:t>
      </w:r>
      <w:r w:rsidR="5CC6ADDC">
        <w:rPr/>
        <w:t xml:space="preserve">wholly </w:t>
      </w:r>
      <w:r w:rsidR="5D357686">
        <w:rPr/>
        <w:t>understand</w:t>
      </w:r>
      <w:r w:rsidR="3ECD6F72">
        <w:rPr/>
        <w:t xml:space="preserve"> the method</w:t>
      </w:r>
      <w:r w:rsidR="5EAB6592">
        <w:rPr/>
        <w:t>s</w:t>
      </w:r>
      <w:r w:rsidR="3ECD6F72">
        <w:rPr/>
        <w:t xml:space="preserve"> and statistical processes</w:t>
      </w:r>
      <w:r w:rsidR="7A07F063">
        <w:rPr/>
        <w:t xml:space="preserve"> (along with </w:t>
      </w:r>
      <w:r w:rsidR="4692D7D3">
        <w:rPr/>
        <w:t>the</w:t>
      </w:r>
      <w:r w:rsidR="5D573730">
        <w:rPr/>
        <w:t>ir</w:t>
      </w:r>
      <w:r w:rsidR="4692D7D3">
        <w:rPr/>
        <w:t xml:space="preserve"> </w:t>
      </w:r>
      <w:r w:rsidR="7A07F063">
        <w:rPr/>
        <w:t>shortcomings and assumptions)</w:t>
      </w:r>
      <w:r w:rsidR="3ECD6F72">
        <w:rPr/>
        <w:t xml:space="preserve"> </w:t>
      </w:r>
      <w:r w:rsidR="7B2F1B1F">
        <w:rPr/>
        <w:t>used in</w:t>
      </w:r>
      <w:r w:rsidR="3ECD6F72">
        <w:rPr/>
        <w:t xml:space="preserve"> these papers</w:t>
      </w:r>
      <w:r w:rsidR="3ECD6F72">
        <w:rPr/>
        <w:t>.</w:t>
      </w:r>
      <w:r w:rsidR="6D4FA0F1">
        <w:rPr/>
        <w:t xml:space="preserve"> This is no</w:t>
      </w:r>
      <w:r w:rsidR="6D4FA0F1">
        <w:rPr/>
        <w:t>t a phenomen</w:t>
      </w:r>
      <w:r w:rsidR="6D4FA0F1">
        <w:rPr/>
        <w:t>on unique to one end of the partisan spectrum</w:t>
      </w:r>
      <w:r w:rsidR="5A1FA2B3">
        <w:rPr/>
        <w:t>.</w:t>
      </w:r>
      <w:r w:rsidR="3ECD6F72">
        <w:rPr/>
        <w:t xml:space="preserve"> </w:t>
      </w:r>
      <w:r w:rsidR="120B7687">
        <w:rPr/>
        <w:t xml:space="preserve">Nor is it unique to podcasting. </w:t>
      </w:r>
      <w:r w:rsidR="76CD3B9F">
        <w:rPr/>
        <w:t xml:space="preserve">Yet, </w:t>
      </w:r>
      <w:r w:rsidR="17C262A5">
        <w:rPr/>
        <w:t>sharing preprints prior to rigorous peer review</w:t>
      </w:r>
      <w:r w:rsidR="6AEB3A19">
        <w:rPr/>
        <w:t xml:space="preserve"> </w:t>
      </w:r>
      <w:r w:rsidR="3C2C2C73">
        <w:rPr/>
        <w:t>m</w:t>
      </w:r>
      <w:r w:rsidR="6AEB3A19">
        <w:rPr/>
        <w:t>ay pose significant costs to the public health response and may even lead people to make decisions that could risk their lives</w:t>
      </w:r>
      <w:r w:rsidR="184DA12A">
        <w:rPr/>
        <w:t xml:space="preserve"> or cause a level of hysteria not backed by </w:t>
      </w:r>
      <w:r w:rsidR="15A74F60">
        <w:rPr/>
        <w:t>scientific consensus</w:t>
      </w:r>
      <w:r w:rsidR="184DA12A">
        <w:rPr/>
        <w:t>.</w:t>
      </w:r>
    </w:p>
    <w:p w:rsidR="4C2D4F4B" w:rsidP="1B65643D" w:rsidRDefault="4C2D4F4B" w14:paraId="496C5AD2" w14:textId="2A7C731D"/>
    <w:p w:rsidR="4C2D4F4B" w:rsidP="1B65643D" w:rsidRDefault="0E3C46DF" w14:paraId="5B8F34C4" w14:textId="293D27EE">
      <w:pPr>
        <w:pStyle w:val="Heading2"/>
        <w:spacing w:line="259" w:lineRule="auto"/>
        <w:rPr>
          <w:rStyle w:val="Heading2Char"/>
        </w:rPr>
      </w:pPr>
      <w:r w:rsidRPr="1B65643D">
        <w:rPr>
          <w:rStyle w:val="Heading2Char"/>
        </w:rPr>
        <w:t>6.1 The Future of Podcasting</w:t>
      </w:r>
    </w:p>
    <w:p w:rsidR="54DBA600" w:rsidP="1B65643D" w:rsidRDefault="54DBA600" w14:paraId="7AD3FC10" w14:textId="6B552E57">
      <w:pPr>
        <w:rPr>
          <w:i/>
          <w:iCs/>
        </w:rPr>
      </w:pPr>
    </w:p>
    <w:p w:rsidR="54DBA600" w:rsidP="1B65643D" w:rsidRDefault="640BE469" w14:paraId="1B4215BB" w14:textId="3187CC41">
      <w:pPr>
        <w:rPr>
          <w:rFonts w:ascii="Calibri" w:hAnsi="Calibri" w:eastAsia="Times New Roman" w:cs="Calibri"/>
          <w:color w:val="000000" w:themeColor="text1"/>
        </w:rPr>
      </w:pPr>
      <w:r w:rsidR="2181815C">
        <w:rPr/>
        <w:t xml:space="preserve">Podcasting as an information medium is </w:t>
      </w:r>
      <w:r w:rsidR="2181815C">
        <w:rPr/>
        <w:t xml:space="preserve">only now beginning to </w:t>
      </w:r>
      <w:r w:rsidR="33A1789A">
        <w:rPr/>
        <w:t>play a vital role in shaping public opinion and political debates</w:t>
      </w:r>
      <w:r w:rsidR="2181815C">
        <w:rPr/>
        <w:t xml:space="preserve">. </w:t>
      </w:r>
      <w:r w:rsidRPr="1709819F" w:rsidR="2181815C">
        <w:rPr>
          <w:rFonts w:ascii="Calibri" w:hAnsi="Calibri" w:eastAsia="Times New Roman" w:cs="Calibri"/>
          <w:color w:val="000000" w:themeColor="text1" w:themeTint="FF" w:themeShade="FF"/>
        </w:rPr>
        <w:t>A</w:t>
      </w:r>
      <w:r w:rsidRPr="1709819F" w:rsidR="1F5ABD46">
        <w:rPr>
          <w:rFonts w:ascii="Calibri" w:hAnsi="Calibri" w:eastAsia="Times New Roman" w:cs="Calibri"/>
          <w:color w:val="000000" w:themeColor="text1" w:themeTint="FF" w:themeShade="FF"/>
        </w:rPr>
        <w:t xml:space="preserve">s </w:t>
      </w:r>
      <w:r w:rsidRPr="1709819F" w:rsidR="410B278A">
        <w:rPr>
          <w:rFonts w:ascii="Calibri" w:hAnsi="Calibri" w:eastAsia="Times New Roman" w:cs="Calibri"/>
          <w:color w:val="000000" w:themeColor="text1" w:themeTint="FF" w:themeShade="FF"/>
        </w:rPr>
        <w:t xml:space="preserve">the industry evolves, it could shift </w:t>
      </w:r>
      <w:r w:rsidRPr="1709819F" w:rsidR="1F5ABD46">
        <w:rPr>
          <w:rFonts w:ascii="Calibri" w:hAnsi="Calibri" w:eastAsia="Times New Roman" w:cs="Calibri"/>
          <w:color w:val="000000" w:themeColor="text1" w:themeTint="FF" w:themeShade="FF"/>
        </w:rPr>
        <w:t>in a variety of different ways</w:t>
      </w:r>
      <w:r w:rsidRPr="1709819F" w:rsidR="01A44B43">
        <w:rPr>
          <w:rFonts w:ascii="Calibri" w:hAnsi="Calibri" w:eastAsia="Times New Roman" w:cs="Calibri"/>
          <w:color w:val="000000" w:themeColor="text1" w:themeTint="FF" w:themeShade="FF"/>
        </w:rPr>
        <w:t>, all of which have implications for the roles and responsibilities of tech companies, regulators, users</w:t>
      </w:r>
      <w:r w:rsidRPr="1709819F" w:rsidR="2300E755">
        <w:rPr>
          <w:rFonts w:ascii="Calibri" w:hAnsi="Calibri" w:eastAsia="Times New Roman" w:cs="Calibri"/>
          <w:color w:val="000000" w:themeColor="text1" w:themeTint="FF" w:themeShade="FF"/>
        </w:rPr>
        <w:t>,</w:t>
      </w:r>
      <w:r w:rsidRPr="1709819F" w:rsidR="01A44B43">
        <w:rPr>
          <w:rFonts w:ascii="Calibri" w:hAnsi="Calibri" w:eastAsia="Times New Roman" w:cs="Calibri"/>
          <w:color w:val="000000" w:themeColor="text1" w:themeTint="FF" w:themeShade="FF"/>
        </w:rPr>
        <w:t xml:space="preserve"> </w:t>
      </w:r>
      <w:r w:rsidRPr="1709819F" w:rsidR="01A44B43">
        <w:rPr>
          <w:rFonts w:ascii="Calibri" w:hAnsi="Calibri" w:eastAsia="Times New Roman" w:cs="Calibri"/>
          <w:color w:val="000000" w:themeColor="text1" w:themeTint="FF" w:themeShade="FF"/>
        </w:rPr>
        <w:t>and hosts</w:t>
      </w:r>
      <w:r w:rsidRPr="1709819F" w:rsidR="1F5ABD46">
        <w:rPr>
          <w:rFonts w:ascii="Calibri" w:hAnsi="Calibri" w:eastAsia="Times New Roman" w:cs="Calibri"/>
          <w:color w:val="000000" w:themeColor="text1" w:themeTint="FF" w:themeShade="FF"/>
        </w:rPr>
        <w:t xml:space="preserve">. </w:t>
      </w:r>
      <w:r w:rsidRPr="1709819F" w:rsidR="0A5FEB60">
        <w:rPr>
          <w:rFonts w:ascii="Calibri" w:hAnsi="Calibri" w:eastAsia="Times New Roman" w:cs="Calibri"/>
          <w:color w:val="000000" w:themeColor="text1" w:themeTint="FF" w:themeShade="FF"/>
        </w:rPr>
        <w:t>S</w:t>
      </w:r>
      <w:r w:rsidRPr="1709819F" w:rsidR="222C5A83">
        <w:rPr>
          <w:rFonts w:ascii="Calibri" w:hAnsi="Calibri" w:eastAsia="Times New Roman" w:cs="Calibri"/>
          <w:color w:val="000000" w:themeColor="text1" w:themeTint="FF" w:themeShade="FF"/>
        </w:rPr>
        <w:t>igns of this transformation</w:t>
      </w:r>
      <w:r w:rsidRPr="1709819F" w:rsidR="2464B03E">
        <w:rPr>
          <w:rFonts w:ascii="Calibri" w:hAnsi="Calibri" w:eastAsia="Times New Roman" w:cs="Calibri"/>
          <w:color w:val="000000" w:themeColor="text1" w:themeTint="FF" w:themeShade="FF"/>
        </w:rPr>
        <w:t xml:space="preserve"> are already evident</w:t>
      </w:r>
      <w:r w:rsidRPr="1709819F" w:rsidR="49B6B4E4">
        <w:rPr>
          <w:rFonts w:ascii="Calibri" w:hAnsi="Calibri" w:eastAsia="Times New Roman" w:cs="Calibri"/>
          <w:color w:val="000000" w:themeColor="text1" w:themeTint="FF" w:themeShade="FF"/>
        </w:rPr>
        <w:t>,</w:t>
      </w:r>
      <w:r w:rsidRPr="1709819F" w:rsidR="1F5ABD46">
        <w:rPr>
          <w:rFonts w:ascii="Calibri" w:hAnsi="Calibri" w:eastAsia="Times New Roman" w:cs="Calibri"/>
          <w:color w:val="000000" w:themeColor="text1" w:themeTint="FF" w:themeShade="FF"/>
        </w:rPr>
        <w:t xml:space="preserve"> as more platforms seek to capitalize on the unexpected success of the medium.</w:t>
      </w:r>
    </w:p>
    <w:p w:rsidR="54DBA600" w:rsidP="1B65643D" w:rsidRDefault="54DBA600" w14:paraId="13ED7960" w14:textId="2EDDA637">
      <w:pPr>
        <w:rPr>
          <w:rFonts w:ascii="Calibri" w:hAnsi="Calibri" w:eastAsia="Times New Roman" w:cs="Calibri"/>
          <w:color w:val="000000" w:themeColor="text1"/>
        </w:rPr>
      </w:pPr>
    </w:p>
    <w:p w:rsidR="54DBA600" w:rsidP="1B65643D" w:rsidRDefault="23D5D52E" w14:paraId="51A092E5" w14:textId="4F3F23AD">
      <w:pPr>
        <w:rPr>
          <w:rFonts w:ascii="Calibri" w:hAnsi="Calibri" w:eastAsia="Times New Roman" w:cs="Calibri"/>
        </w:rPr>
      </w:pPr>
      <w:r w:rsidRPr="1B65643D" w:rsidR="37E0CEBE">
        <w:rPr>
          <w:rFonts w:ascii="Calibri" w:hAnsi="Calibri" w:eastAsia="Times New Roman" w:cs="Calibri"/>
          <w:color w:val="000000" w:themeColor="text1"/>
        </w:rPr>
        <w:t xml:space="preserve">The Spotify-model of exclusive content relationships built around a single, larger platform represents one such avenue for expansion. </w:t>
      </w:r>
      <w:r w:rsidRPr="1B65643D" w:rsidR="3D103F00">
        <w:rPr>
          <w:rFonts w:ascii="Calibri" w:hAnsi="Calibri" w:eastAsia="Times New Roman" w:cs="Calibri"/>
          <w:color w:val="000000" w:themeColor="text1"/>
        </w:rPr>
        <w:t xml:space="preserve">In this </w:t>
      </w:r>
      <w:r w:rsidRPr="1B65643D" w:rsidR="33322200">
        <w:rPr>
          <w:rFonts w:ascii="Calibri" w:hAnsi="Calibri" w:eastAsia="Times New Roman" w:cs="Calibri"/>
          <w:color w:val="000000" w:themeColor="text1"/>
        </w:rPr>
        <w:t>model</w:t>
      </w:r>
      <w:r w:rsidRPr="1B65643D" w:rsidR="3D103F00">
        <w:rPr>
          <w:rFonts w:ascii="Calibri" w:hAnsi="Calibri" w:eastAsia="Times New Roman" w:cs="Calibri"/>
          <w:color w:val="000000" w:themeColor="text1"/>
        </w:rPr>
        <w:t>, podcast apps have in many ways transformed from distributors to both distributors and publishers.</w:t>
      </w:r>
      <w:r w:rsidRPr="1B65643D" w:rsidR="108BA806">
        <w:rPr>
          <w:rStyle w:val="FootnoteReference"/>
          <w:rFonts w:ascii="Calibri" w:hAnsi="Calibri" w:eastAsia="Times New Roman" w:cs="Calibri"/>
          <w:color w:val="000000" w:themeColor="text1"/>
        </w:rPr>
        <w:footnoteReference w:id="104"/>
      </w:r>
      <w:r w:rsidRPr="1B65643D" w:rsidR="3D103F00">
        <w:rPr>
          <w:rFonts w:ascii="Calibri" w:hAnsi="Calibri" w:eastAsia="Times New Roman" w:cs="Calibri"/>
          <w:color w:val="000000" w:themeColor="text1"/>
        </w:rPr>
        <w:t xml:space="preserve"> </w:t>
      </w:r>
      <w:r w:rsidRPr="1B65643D" w:rsidR="791ECE5C">
        <w:rPr>
          <w:rFonts w:ascii="Calibri" w:hAnsi="Calibri" w:eastAsia="Times New Roman" w:cs="Calibri"/>
        </w:rPr>
        <w:t>As podcasting becomes an even more popular medium, it is possible that the industry could shift further in the direction of the Spotify-model. In many ways, this would make content moderation challenges more straightforward by eliminating issues with information diffusion across numerous platforms</w:t>
      </w:r>
      <w:r w:rsidRPr="1B65643D" w:rsidR="5362150D">
        <w:rPr>
          <w:rFonts w:ascii="Calibri" w:hAnsi="Calibri" w:eastAsia="Times New Roman" w:cs="Calibri"/>
        </w:rPr>
        <w:t xml:space="preserve"> and consolidating responsibility for content creation within the hands of a single (or few) </w:t>
      </w:r>
      <w:r w:rsidRPr="1B65643D" w:rsidR="5362150D">
        <w:rPr>
          <w:rFonts w:ascii="Calibri" w:hAnsi="Calibri" w:eastAsia="Times New Roman" w:cs="Calibri"/>
        </w:rPr>
        <w:t xml:space="preserve">publisher</w:t>
      </w:r>
      <w:r w:rsidRPr="1B65643D" w:rsidR="791ECE5C">
        <w:rPr>
          <w:rFonts w:ascii="Calibri" w:hAnsi="Calibri" w:eastAsia="Times New Roman" w:cs="Calibri"/>
        </w:rPr>
        <w:t xml:space="preserve">. </w:t>
      </w:r>
      <w:r w:rsidRPr="1B65643D" w:rsidR="37E0CEBE">
        <w:rPr>
          <w:rFonts w:ascii="Calibri" w:hAnsi="Calibri" w:eastAsia="Times New Roman" w:cs="Calibri"/>
          <w:color w:val="000000" w:themeColor="text1"/>
        </w:rPr>
        <w:t xml:space="preserve">YouTube, for example, has </w:t>
      </w:r>
      <w:r w:rsidRPr="1B65643D" w:rsidR="7746CA6E">
        <w:rPr>
          <w:rFonts w:ascii="Calibri" w:hAnsi="Calibri" w:eastAsia="Times New Roman" w:cs="Calibri"/>
          <w:color w:val="000000" w:themeColor="text1"/>
        </w:rPr>
        <w:t xml:space="preserve">signaled</w:t>
      </w:r>
      <w:r w:rsidRPr="1B65643D" w:rsidR="5FBDA8F0">
        <w:rPr>
          <w:rFonts w:ascii="Calibri" w:hAnsi="Calibri" w:eastAsia="Times New Roman" w:cs="Calibri"/>
          <w:color w:val="000000" w:themeColor="text1"/>
        </w:rPr>
        <w:t xml:space="preserve"> </w:t>
      </w:r>
      <w:r w:rsidRPr="1B65643D" w:rsidR="37E0CEBE">
        <w:rPr>
          <w:rFonts w:ascii="Calibri" w:hAnsi="Calibri" w:eastAsia="Times New Roman" w:cs="Calibri"/>
          <w:color w:val="000000" w:themeColor="text1"/>
        </w:rPr>
        <w:t xml:space="preserve">their interest in this space by both hiring an executive to lead its podcasting efforts and reportedly offering podcasters as much as $300,000 to record video of their episodes.</w:t>
      </w:r>
      <w:r w:rsidRPr="1709819F">
        <w:rPr>
          <w:rStyle w:val="FootnoteReference"/>
          <w:rFonts w:ascii="Calibri" w:hAnsi="Calibri" w:eastAsia="Times New Roman" w:cs="Calibri"/>
          <w:color w:val="000000" w:themeColor="text1" w:themeTint="FF" w:themeShade="FF"/>
        </w:rPr>
        <w:footnoteReference w:id="24480"/>
      </w:r>
      <w:r w:rsidRPr="1B65643D" w:rsidR="37E0CEBE">
        <w:rPr>
          <w:rFonts w:ascii="Calibri" w:hAnsi="Calibri" w:eastAsia="Times New Roman" w:cs="Calibri"/>
          <w:color w:val="000000" w:themeColor="text1"/>
        </w:rPr>
        <w:t xml:space="preserve"> </w:t>
      </w:r>
    </w:p>
    <w:p w:rsidR="54DBA600" w:rsidP="1B65643D" w:rsidRDefault="54DBA600" w14:paraId="6EF810B8" w14:textId="42DAC7AF">
      <w:pPr>
        <w:rPr>
          <w:rFonts w:ascii="Calibri" w:hAnsi="Calibri" w:eastAsia="Times New Roman" w:cs="Calibri"/>
          <w:color w:val="000000" w:themeColor="text1"/>
        </w:rPr>
      </w:pPr>
    </w:p>
    <w:p w:rsidR="54DBA600" w:rsidP="1709819F" w:rsidRDefault="24575122" w14:paraId="195C26EB" w14:textId="3495B9E2">
      <w:pPr>
        <w:pStyle w:val="Normal"/>
        <w:bidi w:val="0"/>
        <w:spacing w:before="0" w:beforeAutospacing="off" w:after="0" w:afterAutospacing="off" w:line="259" w:lineRule="auto"/>
        <w:ind w:left="0" w:right="0"/>
        <w:jc w:val="left"/>
        <w:rPr>
          <w:rFonts w:ascii="Segoe UI" w:hAnsi="Segoe UI" w:eastAsia="Times New Roman" w:cs="Segoe UI"/>
          <w:sz w:val="18"/>
          <w:szCs w:val="18"/>
        </w:rPr>
      </w:pPr>
      <w:r w:rsidRPr="1709819F" w:rsidR="1F5ABD46">
        <w:rPr>
          <w:rFonts w:ascii="Calibri" w:hAnsi="Calibri" w:eastAsia="Times New Roman" w:cs="Calibri"/>
          <w:color w:val="000000" w:themeColor="text1" w:themeTint="FF" w:themeShade="FF"/>
        </w:rPr>
        <w:t>Other platforms are also expanding into the medium</w:t>
      </w:r>
      <w:r w:rsidRPr="1709819F" w:rsidR="1391D53F">
        <w:rPr>
          <w:rFonts w:ascii="Calibri" w:hAnsi="Calibri" w:eastAsia="Times New Roman" w:cs="Calibri"/>
          <w:color w:val="000000" w:themeColor="text1" w:themeTint="FF" w:themeShade="FF"/>
        </w:rPr>
        <w:t xml:space="preserve"> with a more subscription-based model that allows for exclusive content to be shared with subscribers, often for a small fee</w:t>
      </w:r>
      <w:r w:rsidRPr="1709819F" w:rsidR="1F5ABD46">
        <w:rPr>
          <w:rFonts w:ascii="Calibri" w:hAnsi="Calibri" w:eastAsia="Times New Roman" w:cs="Calibri"/>
          <w:color w:val="000000" w:themeColor="text1" w:themeTint="FF" w:themeShade="FF"/>
        </w:rPr>
        <w:t xml:space="preserve">. </w:t>
      </w:r>
      <w:proofErr w:type="spellStart"/>
      <w:r w:rsidRPr="1709819F" w:rsidR="1F5ABD46">
        <w:rPr>
          <w:rFonts w:ascii="Calibri" w:hAnsi="Calibri" w:eastAsia="Times New Roman" w:cs="Calibri"/>
          <w:color w:val="000000" w:themeColor="text1" w:themeTint="FF" w:themeShade="FF"/>
        </w:rPr>
        <w:t>Substack</w:t>
      </w:r>
      <w:proofErr w:type="spellEnd"/>
      <w:r w:rsidRPr="1709819F" w:rsidR="1F5ABD46">
        <w:rPr>
          <w:rFonts w:ascii="Calibri" w:hAnsi="Calibri" w:eastAsia="Times New Roman" w:cs="Calibri"/>
          <w:color w:val="000000" w:themeColor="text1" w:themeTint="FF" w:themeShade="FF"/>
        </w:rPr>
        <w:t>, a digital newsletter platform, has also recently</w:t>
      </w:r>
      <w:r w:rsidRPr="1709819F" w:rsidR="38F1E1B6">
        <w:rPr>
          <w:rFonts w:ascii="Calibri" w:hAnsi="Calibri" w:eastAsia="Times New Roman" w:cs="Calibri"/>
          <w:color w:val="000000" w:themeColor="text1" w:themeTint="FF" w:themeShade="FF"/>
        </w:rPr>
        <w:t xml:space="preserve"> entered</w:t>
      </w:r>
      <w:r w:rsidRPr="1709819F" w:rsidR="1F5ABD46">
        <w:rPr>
          <w:rFonts w:ascii="Calibri" w:hAnsi="Calibri" w:eastAsia="Times New Roman" w:cs="Calibri"/>
          <w:color w:val="000000" w:themeColor="text1" w:themeTint="FF" w:themeShade="FF"/>
        </w:rPr>
        <w:t xml:space="preserve"> the podcasting conversation as a rival to </w:t>
      </w:r>
      <w:proofErr w:type="spellStart"/>
      <w:r w:rsidRPr="1709819F" w:rsidR="1F5ABD46">
        <w:rPr>
          <w:rFonts w:ascii="Calibri" w:hAnsi="Calibri" w:eastAsia="Times New Roman" w:cs="Calibri"/>
          <w:color w:val="000000" w:themeColor="text1" w:themeTint="FF" w:themeShade="FF"/>
        </w:rPr>
        <w:t>Patreon</w:t>
      </w:r>
      <w:proofErr w:type="spellEnd"/>
      <w:r w:rsidRPr="1709819F" w:rsidR="1F5ABD46">
        <w:rPr>
          <w:rFonts w:ascii="Calibri" w:hAnsi="Calibri" w:eastAsia="Times New Roman" w:cs="Calibri"/>
          <w:color w:val="000000" w:themeColor="text1" w:themeTint="FF" w:themeShade="FF"/>
        </w:rPr>
        <w:t xml:space="preserve">, a platform that allows creators to </w:t>
      </w:r>
      <w:r w:rsidRPr="1709819F" w:rsidR="5FD729F6">
        <w:rPr>
          <w:rFonts w:ascii="Calibri" w:hAnsi="Calibri" w:eastAsia="Times New Roman" w:cs="Calibri"/>
          <w:color w:val="000000" w:themeColor="text1" w:themeTint="FF" w:themeShade="FF"/>
        </w:rPr>
        <w:t>provide</w:t>
      </w:r>
      <w:r w:rsidRPr="1709819F" w:rsidR="1F5ABD46">
        <w:rPr>
          <w:rFonts w:ascii="Calibri" w:hAnsi="Calibri" w:eastAsia="Times New Roman" w:cs="Calibri"/>
          <w:color w:val="000000" w:themeColor="text1" w:themeTint="FF" w:themeShade="FF"/>
        </w:rPr>
        <w:t xml:space="preserve"> subscribers with </w:t>
      </w:r>
      <w:r w:rsidRPr="1709819F" w:rsidR="1F5ABD46">
        <w:rPr>
          <w:rFonts w:ascii="Calibri" w:hAnsi="Calibri" w:eastAsia="Times New Roman" w:cs="Calibri"/>
          <w:color w:val="000000" w:themeColor="text1" w:themeTint="FF" w:themeShade="FF"/>
        </w:rPr>
        <w:t xml:space="preserve">additional </w:t>
      </w:r>
      <w:r w:rsidRPr="1709819F" w:rsidR="51AD2A6F">
        <w:rPr>
          <w:rFonts w:ascii="Calibri" w:hAnsi="Calibri" w:eastAsia="Times New Roman" w:cs="Calibri"/>
          <w:color w:val="000000" w:themeColor="text1" w:themeTint="FF" w:themeShade="FF"/>
        </w:rPr>
        <w:t>paywalled content</w:t>
      </w:r>
      <w:r w:rsidRPr="1709819F" w:rsidR="1F5ABD46">
        <w:rPr>
          <w:rFonts w:ascii="Calibri" w:hAnsi="Calibri" w:eastAsia="Times New Roman" w:cs="Calibri"/>
          <w:color w:val="000000" w:themeColor="text1" w:themeTint="FF" w:themeShade="FF"/>
        </w:rPr>
        <w:t>.</w:t>
      </w:r>
      <w:r w:rsidRPr="1709819F">
        <w:rPr>
          <w:rStyle w:val="FootnoteReference"/>
          <w:rFonts w:ascii="Calibri" w:hAnsi="Calibri" w:eastAsia="Times New Roman" w:cs="Calibri"/>
          <w:color w:val="000000" w:themeColor="text1" w:themeTint="FF" w:themeShade="FF"/>
        </w:rPr>
        <w:footnoteReference w:id="29979"/>
      </w:r>
      <w:r w:rsidRPr="1709819F" w:rsidR="1F5ABD46">
        <w:rPr>
          <w:rFonts w:ascii="Calibri" w:hAnsi="Calibri" w:eastAsia="Times New Roman" w:cs="Calibri"/>
          <w:color w:val="000000" w:themeColor="text1" w:themeTint="FF" w:themeShade="FF"/>
        </w:rPr>
        <w:t xml:space="preserve"> In both cases, putting exclusive content behind a paywall will make monitoring the medium more difficult, but it </w:t>
      </w:r>
      <w:r w:rsidRPr="1709819F" w:rsidR="6D0973C6">
        <w:rPr>
          <w:rFonts w:ascii="Calibri" w:hAnsi="Calibri" w:eastAsia="Times New Roman" w:cs="Calibri"/>
          <w:color w:val="000000" w:themeColor="text1" w:themeTint="FF" w:themeShade="FF"/>
        </w:rPr>
        <w:t xml:space="preserve">may </w:t>
      </w:r>
      <w:r w:rsidRPr="1709819F" w:rsidR="1F5ABD46">
        <w:rPr>
          <w:rFonts w:ascii="Calibri" w:hAnsi="Calibri" w:eastAsia="Times New Roman" w:cs="Calibri"/>
          <w:color w:val="000000" w:themeColor="text1" w:themeTint="FF" w:themeShade="FF"/>
        </w:rPr>
        <w:t>also restrict the unfettered reach (and potential accidental discovery) of “</w:t>
      </w:r>
      <w:r w:rsidRPr="1709819F" w:rsidR="50AD3FF0">
        <w:rPr>
          <w:rFonts w:ascii="Calibri" w:hAnsi="Calibri" w:eastAsia="Times New Roman" w:cs="Calibri"/>
          <w:color w:val="000000" w:themeColor="text1" w:themeTint="FF" w:themeShade="FF"/>
        </w:rPr>
        <w:t>lawful but awful</w:t>
      </w:r>
      <w:r w:rsidRPr="1709819F" w:rsidR="1F5ABD46">
        <w:rPr>
          <w:rFonts w:ascii="Calibri" w:hAnsi="Calibri" w:eastAsia="Times New Roman" w:cs="Calibri"/>
          <w:color w:val="000000" w:themeColor="text1" w:themeTint="FF" w:themeShade="FF"/>
        </w:rPr>
        <w:t>”</w:t>
      </w:r>
      <w:r w:rsidRPr="1709819F" w:rsidR="28639233">
        <w:rPr>
          <w:rFonts w:ascii="Calibri" w:hAnsi="Calibri" w:eastAsia="Times New Roman" w:cs="Calibri"/>
          <w:color w:val="000000" w:themeColor="text1" w:themeTint="FF" w:themeShade="FF"/>
        </w:rPr>
        <w:t xml:space="preserve"> content</w:t>
      </w:r>
      <w:r w:rsidRPr="1709819F" w:rsidR="1F5ABD46">
        <w:rPr>
          <w:rFonts w:ascii="Calibri" w:hAnsi="Calibri" w:eastAsia="Times New Roman" w:cs="Calibri"/>
          <w:color w:val="000000" w:themeColor="text1" w:themeTint="FF" w:themeShade="FF"/>
        </w:rPr>
        <w:t xml:space="preserve"> to only those who are willing to pay </w:t>
      </w:r>
      <w:r w:rsidRPr="1709819F" w:rsidR="3FCE0BE7">
        <w:rPr>
          <w:rFonts w:ascii="Calibri" w:hAnsi="Calibri" w:eastAsia="Times New Roman" w:cs="Calibri"/>
          <w:color w:val="000000" w:themeColor="text1" w:themeTint="FF" w:themeShade="FF"/>
        </w:rPr>
        <w:t xml:space="preserve">directly </w:t>
      </w:r>
      <w:r w:rsidRPr="1709819F" w:rsidR="1F5ABD46">
        <w:rPr>
          <w:rFonts w:ascii="Calibri" w:hAnsi="Calibri" w:eastAsia="Times New Roman" w:cs="Calibri"/>
          <w:color w:val="000000" w:themeColor="text1" w:themeTint="FF" w:themeShade="FF"/>
        </w:rPr>
        <w:t>for it.  </w:t>
      </w:r>
    </w:p>
    <w:p w:rsidR="54DBA600" w:rsidP="6A36E946" w:rsidRDefault="108BA806" w14:paraId="6850658F" w14:textId="77777777">
      <w:pPr>
        <w:rPr>
          <w:rFonts w:ascii="Segoe UI" w:hAnsi="Segoe UI" w:eastAsia="Times New Roman" w:cs="Segoe UI"/>
          <w:sz w:val="18"/>
          <w:szCs w:val="18"/>
        </w:rPr>
      </w:pPr>
      <w:r w:rsidRPr="6A36E946">
        <w:rPr>
          <w:rFonts w:ascii="Calibri" w:hAnsi="Calibri" w:eastAsia="Times New Roman" w:cs="Calibri"/>
          <w:color w:val="000000" w:themeColor="text1"/>
        </w:rPr>
        <w:t> </w:t>
      </w:r>
    </w:p>
    <w:p w:rsidR="54DBA600" w:rsidP="1709819F" w:rsidRDefault="24575122" w14:paraId="3CBE4000" w14:textId="44C3024D">
      <w:pPr>
        <w:pStyle w:val="Normal"/>
        <w:bidi w:val="0"/>
        <w:spacing w:before="0" w:beforeAutospacing="off" w:after="0" w:afterAutospacing="off" w:line="259" w:lineRule="auto"/>
        <w:ind w:left="0" w:right="0"/>
        <w:jc w:val="left"/>
        <w:rPr>
          <w:rFonts w:ascii="Segoe UI" w:hAnsi="Segoe UI" w:eastAsia="Times New Roman" w:cs="Segoe UI"/>
          <w:sz w:val="18"/>
          <w:szCs w:val="18"/>
        </w:rPr>
      </w:pPr>
      <w:r w:rsidRPr="1709819F" w:rsidR="1F5ABD46">
        <w:rPr>
          <w:rFonts w:ascii="Calibri" w:hAnsi="Calibri" w:eastAsia="Times New Roman" w:cs="Calibri"/>
          <w:color w:val="000000" w:themeColor="text1" w:themeTint="FF" w:themeShade="FF"/>
        </w:rPr>
        <w:t>Despite these clear shifts designed to bring more revenue to podcasting, it is still unlikely that the largely decentralized nature of the medium – as embodied by the RSS feed architecture -- will disappear entirely. What is more likely is that as</w:t>
      </w:r>
      <w:r w:rsidRPr="1709819F" w:rsidR="7CC8AACB">
        <w:rPr>
          <w:rFonts w:ascii="Calibri" w:hAnsi="Calibri" w:eastAsia="Times New Roman" w:cs="Calibri"/>
          <w:color w:val="000000" w:themeColor="text1" w:themeTint="FF" w:themeShade="FF"/>
        </w:rPr>
        <w:t xml:space="preserve"> decentralized content creation</w:t>
      </w:r>
      <w:r w:rsidRPr="1709819F" w:rsidR="1F5ABD46">
        <w:rPr>
          <w:rFonts w:ascii="Calibri" w:hAnsi="Calibri" w:eastAsia="Times New Roman" w:cs="Calibri"/>
          <w:color w:val="000000" w:themeColor="text1" w:themeTint="FF" w:themeShade="FF"/>
        </w:rPr>
        <w:t xml:space="preserve"> expands, so</w:t>
      </w:r>
      <w:r w:rsidRPr="1709819F" w:rsidR="1F5ABD46">
        <w:rPr>
          <w:rFonts w:ascii="Calibri" w:hAnsi="Calibri" w:eastAsia="Times New Roman" w:cs="Calibri"/>
          <w:color w:val="000000" w:themeColor="text1" w:themeTint="FF" w:themeShade="FF"/>
        </w:rPr>
        <w:t xml:space="preserve"> will podcasting’s role in this broader digital information ecosystem.</w:t>
      </w:r>
      <w:r w:rsidRPr="1709819F">
        <w:rPr>
          <w:rStyle w:val="FootnoteReference"/>
          <w:rFonts w:ascii="Calibri" w:hAnsi="Calibri" w:eastAsia="Times New Roman" w:cs="Calibri"/>
          <w:color w:val="000000" w:themeColor="text1" w:themeTint="FF" w:themeShade="FF"/>
        </w:rPr>
        <w:footnoteReference w:id="29310"/>
      </w:r>
      <w:r w:rsidRPr="1709819F" w:rsidR="1F5ABD46">
        <w:rPr>
          <w:rFonts w:ascii="Calibri" w:hAnsi="Calibri" w:eastAsia="Times New Roman" w:cs="Calibri"/>
          <w:color w:val="000000" w:themeColor="text1" w:themeTint="FF" w:themeShade="FF"/>
        </w:rPr>
        <w:t> </w:t>
      </w:r>
      <w:r w:rsidRPr="1709819F" w:rsidR="3D30B945">
        <w:rPr>
          <w:rFonts w:ascii="Calibri" w:hAnsi="Calibri" w:eastAsia="Times New Roman" w:cs="Calibri"/>
          <w:color w:val="000000" w:themeColor="text1" w:themeTint="FF" w:themeShade="FF"/>
        </w:rPr>
        <w:t xml:space="preserve"> This openness will likely remain a central, if not defining, feature of the medium, exacerbating the challenges detailed throughout this report.</w:t>
      </w:r>
    </w:p>
    <w:p w:rsidR="54DBA600" w:rsidP="6A36E946" w:rsidRDefault="108BA806" w14:paraId="7B6EB275" w14:textId="77777777">
      <w:pPr>
        <w:rPr>
          <w:rFonts w:ascii="Segoe UI" w:hAnsi="Segoe UI" w:eastAsia="Times New Roman" w:cs="Segoe UI"/>
          <w:sz w:val="18"/>
          <w:szCs w:val="18"/>
        </w:rPr>
      </w:pPr>
      <w:r w:rsidRPr="6A36E946">
        <w:rPr>
          <w:rFonts w:ascii="Calibri" w:hAnsi="Calibri" w:eastAsia="Times New Roman" w:cs="Calibri"/>
          <w:color w:val="000000" w:themeColor="text1"/>
        </w:rPr>
        <w:t> </w:t>
      </w:r>
    </w:p>
    <w:p w:rsidR="54DBA600" w:rsidP="6A36E946" w:rsidRDefault="23D5D52E" w14:paraId="45A34019" w14:textId="66B61B90">
      <w:pPr>
        <w:rPr>
          <w:rFonts w:ascii="Segoe UI" w:hAnsi="Segoe UI" w:eastAsia="Times New Roman" w:cs="Segoe UI"/>
          <w:sz w:val="18"/>
          <w:szCs w:val="18"/>
        </w:rPr>
      </w:pPr>
      <w:r w:rsidRPr="1709819F" w:rsidR="41375EF2">
        <w:rPr>
          <w:rFonts w:ascii="Calibri" w:hAnsi="Calibri" w:eastAsia="Times New Roman" w:cs="Calibri"/>
          <w:color w:val="000000" w:themeColor="text1" w:themeTint="FF" w:themeShade="FF"/>
        </w:rPr>
        <w:t>Given these diverging paths for the podcasting industry, it is even more critical to develop</w:t>
      </w:r>
      <w:r w:rsidRPr="1709819F" w:rsidR="7E1AE39B">
        <w:rPr>
          <w:rFonts w:ascii="Calibri" w:hAnsi="Calibri" w:eastAsia="Times New Roman" w:cs="Calibri"/>
          <w:color w:val="000000" w:themeColor="text1" w:themeTint="FF" w:themeShade="FF"/>
        </w:rPr>
        <w:t xml:space="preserve"> adaptable, overarching strategies for improving the podcasting ecosystem. </w:t>
      </w:r>
      <w:r w:rsidRPr="1709819F" w:rsidR="41375EF2">
        <w:rPr>
          <w:rFonts w:ascii="Calibri" w:hAnsi="Calibri" w:eastAsia="Times New Roman" w:cs="Calibri"/>
          <w:color w:val="000000" w:themeColor="text1" w:themeTint="FF" w:themeShade="FF"/>
        </w:rPr>
        <w:t>Th</w:t>
      </w:r>
      <w:r w:rsidRPr="1709819F" w:rsidR="31E2AD1F">
        <w:rPr>
          <w:rFonts w:ascii="Calibri" w:hAnsi="Calibri" w:eastAsia="Times New Roman" w:cs="Calibri"/>
          <w:color w:val="000000" w:themeColor="text1" w:themeTint="FF" w:themeShade="FF"/>
        </w:rPr>
        <w:t xml:space="preserve">ese strategies </w:t>
      </w:r>
      <w:r w:rsidRPr="1709819F" w:rsidR="41375EF2">
        <w:rPr>
          <w:rFonts w:ascii="Calibri" w:hAnsi="Calibri" w:eastAsia="Times New Roman" w:cs="Calibri"/>
          <w:color w:val="000000" w:themeColor="text1" w:themeTint="FF" w:themeShade="FF"/>
        </w:rPr>
        <w:t xml:space="preserve">tap into and build on existing </w:t>
      </w:r>
      <w:r w:rsidRPr="1709819F" w:rsidR="709EEE0A">
        <w:rPr>
          <w:rFonts w:ascii="Calibri" w:hAnsi="Calibri" w:eastAsia="Times New Roman" w:cs="Calibri"/>
          <w:color w:val="000000" w:themeColor="text1" w:themeTint="FF" w:themeShade="FF"/>
        </w:rPr>
        <w:t xml:space="preserve">policy </w:t>
      </w:r>
      <w:r w:rsidRPr="1709819F" w:rsidR="41375EF2">
        <w:rPr>
          <w:rFonts w:ascii="Calibri" w:hAnsi="Calibri" w:eastAsia="Times New Roman" w:cs="Calibri"/>
          <w:color w:val="000000" w:themeColor="text1" w:themeTint="FF" w:themeShade="FF"/>
        </w:rPr>
        <w:t>debates</w:t>
      </w:r>
      <w:r w:rsidRPr="1709819F" w:rsidR="60B665CA">
        <w:rPr>
          <w:rFonts w:ascii="Calibri" w:hAnsi="Calibri" w:eastAsia="Times New Roman" w:cs="Calibri"/>
          <w:color w:val="000000" w:themeColor="text1" w:themeTint="FF" w:themeShade="FF"/>
        </w:rPr>
        <w:t xml:space="preserve"> around content moderation and algorithmic transparency</w:t>
      </w:r>
      <w:r w:rsidRPr="1709819F" w:rsidR="41375EF2">
        <w:rPr>
          <w:rFonts w:ascii="Calibri" w:hAnsi="Calibri" w:eastAsia="Times New Roman" w:cs="Calibri"/>
          <w:color w:val="000000" w:themeColor="text1" w:themeTint="FF" w:themeShade="FF"/>
        </w:rPr>
        <w:t xml:space="preserve">, but also recognize the unique – and evolving – nature of the medium. </w:t>
      </w:r>
      <w:r w:rsidRPr="1709819F" w:rsidR="7C418953">
        <w:rPr>
          <w:rFonts w:ascii="Calibri" w:hAnsi="Calibri" w:eastAsia="Times New Roman" w:cs="Calibri"/>
          <w:color w:val="000000" w:themeColor="text1" w:themeTint="FF" w:themeShade="FF"/>
        </w:rPr>
        <w:t xml:space="preserve">Although </w:t>
      </w:r>
      <w:r w:rsidRPr="1709819F" w:rsidR="0EFCE804">
        <w:rPr>
          <w:rFonts w:ascii="Calibri" w:hAnsi="Calibri" w:eastAsia="Times New Roman" w:cs="Calibri"/>
          <w:color w:val="000000" w:themeColor="text1" w:themeTint="FF" w:themeShade="FF"/>
        </w:rPr>
        <w:t xml:space="preserve">the medium may </w:t>
      </w:r>
      <w:r w:rsidRPr="1709819F" w:rsidR="6DEA8FCB">
        <w:rPr>
          <w:rFonts w:ascii="Calibri" w:hAnsi="Calibri" w:eastAsia="Times New Roman" w:cs="Calibri"/>
          <w:color w:val="000000" w:themeColor="text1" w:themeTint="FF" w:themeShade="FF"/>
        </w:rPr>
        <w:t>chang</w:t>
      </w:r>
      <w:r w:rsidRPr="1709819F" w:rsidR="14B08087">
        <w:rPr>
          <w:rFonts w:ascii="Calibri" w:hAnsi="Calibri" w:eastAsia="Times New Roman" w:cs="Calibri"/>
          <w:color w:val="000000" w:themeColor="text1" w:themeTint="FF" w:themeShade="FF"/>
        </w:rPr>
        <w:t xml:space="preserve">e in a variety of different ways over the next </w:t>
      </w:r>
      <w:r w:rsidRPr="1709819F" w:rsidR="131846D7">
        <w:rPr>
          <w:rFonts w:ascii="Calibri" w:hAnsi="Calibri" w:eastAsia="Times New Roman" w:cs="Calibri"/>
          <w:color w:val="000000" w:themeColor="text1" w:themeTint="FF" w:themeShade="FF"/>
        </w:rPr>
        <w:t>few years</w:t>
      </w:r>
      <w:r w:rsidRPr="1709819F" w:rsidR="0EFCE804">
        <w:rPr>
          <w:rFonts w:ascii="Calibri" w:hAnsi="Calibri" w:eastAsia="Times New Roman" w:cs="Calibri"/>
          <w:color w:val="000000" w:themeColor="text1" w:themeTint="FF" w:themeShade="FF"/>
        </w:rPr>
        <w:t xml:space="preserve">, </w:t>
      </w:r>
      <w:proofErr w:type="gramStart"/>
      <w:r w:rsidRPr="1709819F" w:rsidR="4B8D0BDE">
        <w:rPr>
          <w:rFonts w:ascii="Calibri" w:hAnsi="Calibri" w:eastAsia="Times New Roman" w:cs="Calibri"/>
          <w:color w:val="000000" w:themeColor="text1" w:themeTint="FF" w:themeShade="FF"/>
        </w:rPr>
        <w:t xml:space="preserve">it </w:t>
      </w:r>
      <w:r w:rsidRPr="1709819F" w:rsidR="41375EF2">
        <w:rPr>
          <w:rFonts w:ascii="Calibri" w:hAnsi="Calibri" w:eastAsia="Times New Roman" w:cs="Calibri"/>
          <w:color w:val="000000" w:themeColor="text1" w:themeTint="FF" w:themeShade="FF"/>
        </w:rPr>
        <w:t>is</w:t>
      </w:r>
      <w:r w:rsidRPr="1709819F" w:rsidR="41375EF2">
        <w:rPr>
          <w:rFonts w:ascii="Calibri" w:hAnsi="Calibri" w:eastAsia="Times New Roman" w:cs="Calibri"/>
          <w:color w:val="000000" w:themeColor="text1" w:themeTint="FF" w:themeShade="FF"/>
        </w:rPr>
        <w:t xml:space="preserve"> clear</w:t>
      </w:r>
      <w:r w:rsidRPr="1709819F" w:rsidR="0E4E616A">
        <w:rPr>
          <w:rFonts w:ascii="Calibri" w:hAnsi="Calibri" w:eastAsia="Times New Roman" w:cs="Calibri"/>
          <w:color w:val="000000" w:themeColor="text1" w:themeTint="FF" w:themeShade="FF"/>
        </w:rPr>
        <w:t xml:space="preserve"> </w:t>
      </w:r>
      <w:r w:rsidRPr="1709819F" w:rsidR="41375EF2">
        <w:rPr>
          <w:rFonts w:ascii="Calibri" w:hAnsi="Calibri" w:eastAsia="Times New Roman" w:cs="Calibri"/>
          <w:color w:val="000000" w:themeColor="text1" w:themeTint="FF" w:themeShade="FF"/>
        </w:rPr>
        <w:t>that po</w:t>
      </w:r>
      <w:r w:rsidRPr="1709819F" w:rsidR="41375EF2">
        <w:rPr>
          <w:rFonts w:ascii="Calibri" w:hAnsi="Calibri" w:eastAsia="Times New Roman" w:cs="Calibri"/>
        </w:rPr>
        <w:t>dcast</w:t>
      </w:r>
      <w:proofErr w:type="gramEnd"/>
      <w:r w:rsidRPr="1709819F" w:rsidR="41375EF2">
        <w:rPr>
          <w:rFonts w:ascii="Calibri" w:hAnsi="Calibri" w:eastAsia="Times New Roman" w:cs="Calibri"/>
        </w:rPr>
        <w:t xml:space="preserve"> apps, users, and regulators all have a role to play</w:t>
      </w:r>
      <w:r w:rsidRPr="1709819F" w:rsidR="4C03600F">
        <w:rPr>
          <w:rFonts w:ascii="Calibri" w:hAnsi="Calibri" w:eastAsia="Times New Roman" w:cs="Calibri"/>
        </w:rPr>
        <w:t xml:space="preserve"> in shaping the quality and contours of th</w:t>
      </w:r>
      <w:r w:rsidRPr="1709819F" w:rsidR="62FC0F93">
        <w:rPr>
          <w:rFonts w:ascii="Calibri" w:hAnsi="Calibri" w:eastAsia="Times New Roman" w:cs="Calibri"/>
        </w:rPr>
        <w:t xml:space="preserve">is </w:t>
      </w:r>
      <w:r w:rsidRPr="1709819F" w:rsidR="4C03600F">
        <w:rPr>
          <w:rFonts w:ascii="Calibri" w:hAnsi="Calibri" w:eastAsia="Times New Roman" w:cs="Calibri"/>
        </w:rPr>
        <w:t>increasingly i</w:t>
      </w:r>
      <w:r w:rsidRPr="1709819F" w:rsidR="10145552">
        <w:rPr>
          <w:rFonts w:ascii="Calibri" w:hAnsi="Calibri" w:eastAsia="Times New Roman" w:cs="Calibri"/>
        </w:rPr>
        <w:t>mportant</w:t>
      </w:r>
      <w:r w:rsidRPr="1709819F" w:rsidR="4C03600F">
        <w:rPr>
          <w:rFonts w:ascii="Calibri" w:hAnsi="Calibri" w:eastAsia="Times New Roman" w:cs="Calibri"/>
        </w:rPr>
        <w:t xml:space="preserve"> information</w:t>
      </w:r>
      <w:r w:rsidRPr="1709819F" w:rsidR="4C03600F">
        <w:rPr>
          <w:rFonts w:ascii="Calibri" w:hAnsi="Calibri" w:eastAsia="Times New Roman" w:cs="Calibri"/>
        </w:rPr>
        <w:t xml:space="preserve"> environment.</w:t>
      </w:r>
      <w:r w:rsidRPr="1709819F" w:rsidR="41375EF2">
        <w:rPr>
          <w:rFonts w:ascii="Calibri" w:hAnsi="Calibri" w:eastAsia="Times New Roman" w:cs="Calibri"/>
        </w:rPr>
        <w:t> </w:t>
      </w:r>
    </w:p>
    <w:p w:rsidR="151099E7" w:rsidP="151099E7" w:rsidRDefault="151099E7" w14:paraId="750B5849" w14:textId="74536D42">
      <w:pPr>
        <w:rPr>
          <w:rFonts w:ascii="Calibri" w:hAnsi="Calibri" w:eastAsia="Times New Roman" w:cs="Calibri"/>
        </w:rPr>
      </w:pPr>
    </w:p>
    <w:p w:rsidR="6C581A03" w:rsidP="151099E7" w:rsidRDefault="6C581A03" w14:paraId="6F0D5FB6" w14:textId="1F8ADDAE">
      <w:pPr>
        <w:rPr>
          <w:rFonts w:ascii="Calibri" w:hAnsi="Calibri" w:eastAsia="Times New Roman" w:cs="Calibri"/>
        </w:rPr>
      </w:pPr>
      <w:r w:rsidRPr="151099E7">
        <w:rPr>
          <w:rFonts w:ascii="Calibri" w:hAnsi="Calibri" w:eastAsia="Times New Roman" w:cs="Calibri"/>
          <w:b/>
          <w:bCs/>
        </w:rPr>
        <w:t>Acknowledgements</w:t>
      </w:r>
    </w:p>
    <w:p w:rsidR="151099E7" w:rsidP="151099E7" w:rsidRDefault="151099E7" w14:paraId="594889E5" w14:textId="5D9DFA37">
      <w:pPr>
        <w:rPr>
          <w:rFonts w:ascii="Calibri" w:hAnsi="Calibri" w:eastAsia="Times New Roman" w:cs="Calibri"/>
          <w:b/>
          <w:bCs/>
        </w:rPr>
      </w:pPr>
    </w:p>
    <w:p w:rsidR="6C581A03" w:rsidP="151099E7" w:rsidRDefault="6C581A03" w14:paraId="43EDCE1F" w14:textId="5E4CA398">
      <w:pPr>
        <w:rPr>
          <w:rFonts w:ascii="Calibri" w:hAnsi="Calibri" w:eastAsia="Times New Roman" w:cs="Calibri"/>
        </w:rPr>
      </w:pPr>
      <w:r w:rsidRPr="1709819F" w:rsidR="79B6FE2A">
        <w:rPr>
          <w:rFonts w:ascii="Calibri" w:hAnsi="Calibri" w:eastAsia="Times New Roman" w:cs="Calibri"/>
        </w:rPr>
        <w:t xml:space="preserve">I </w:t>
      </w:r>
      <w:r w:rsidRPr="1709819F" w:rsidR="6AECE731">
        <w:rPr>
          <w:rFonts w:ascii="Calibri" w:hAnsi="Calibri" w:eastAsia="Times New Roman" w:cs="Calibri"/>
        </w:rPr>
        <w:t>would like to thank</w:t>
      </w:r>
      <w:r w:rsidRPr="1709819F" w:rsidR="6D6DBBD4">
        <w:rPr>
          <w:rFonts w:ascii="Calibri" w:hAnsi="Calibri" w:eastAsia="Times New Roman" w:cs="Calibri"/>
        </w:rPr>
        <w:t xml:space="preserve"> Chris Meserole,</w:t>
      </w:r>
      <w:r w:rsidRPr="1709819F" w:rsidR="6AECE731">
        <w:rPr>
          <w:rFonts w:ascii="Calibri" w:hAnsi="Calibri" w:eastAsia="Times New Roman" w:cs="Calibri"/>
        </w:rPr>
        <w:t xml:space="preserve"> Jessica Brandt</w:t>
      </w:r>
      <w:r w:rsidRPr="1709819F" w:rsidR="168EF75C">
        <w:rPr>
          <w:rFonts w:ascii="Calibri" w:hAnsi="Calibri" w:eastAsia="Times New Roman" w:cs="Calibri"/>
        </w:rPr>
        <w:t xml:space="preserve">, </w:t>
      </w:r>
      <w:r w:rsidRPr="1709819F" w:rsidR="6AECE731">
        <w:rPr>
          <w:rFonts w:ascii="Calibri" w:hAnsi="Calibri" w:eastAsia="Times New Roman" w:cs="Calibri"/>
        </w:rPr>
        <w:t>Elias Groll</w:t>
      </w:r>
      <w:r w:rsidRPr="1709819F" w:rsidR="1422CF43">
        <w:rPr>
          <w:rFonts w:ascii="Calibri" w:hAnsi="Calibri" w:eastAsia="Times New Roman" w:cs="Calibri"/>
        </w:rPr>
        <w:t>, and Derek Belle</w:t>
      </w:r>
      <w:r w:rsidRPr="1709819F" w:rsidR="6AECE731">
        <w:rPr>
          <w:rFonts w:ascii="Calibri" w:hAnsi="Calibri" w:eastAsia="Times New Roman" w:cs="Calibri"/>
        </w:rPr>
        <w:t xml:space="preserve"> for their invaluable support of this project, and Melody Chen, </w:t>
      </w:r>
      <w:r w:rsidRPr="1709819F" w:rsidR="717D926F">
        <w:rPr>
          <w:rFonts w:ascii="Calibri" w:hAnsi="Calibri" w:eastAsia="Times New Roman" w:cs="Calibri"/>
        </w:rPr>
        <w:t xml:space="preserve">Adya </w:t>
      </w:r>
      <w:proofErr w:type="spellStart"/>
      <w:r w:rsidRPr="1709819F" w:rsidR="717D926F">
        <w:rPr>
          <w:rFonts w:ascii="Calibri" w:hAnsi="Calibri" w:eastAsia="Times New Roman" w:cs="Calibri"/>
        </w:rPr>
        <w:t>Danaditya</w:t>
      </w:r>
      <w:proofErr w:type="spellEnd"/>
      <w:r w:rsidRPr="1709819F" w:rsidR="717D926F">
        <w:rPr>
          <w:rFonts w:ascii="Calibri" w:hAnsi="Calibri" w:eastAsia="Times New Roman" w:cs="Calibri"/>
        </w:rPr>
        <w:t xml:space="preserve">, </w:t>
      </w:r>
      <w:r w:rsidRPr="1709819F" w:rsidR="6AECE731">
        <w:rPr>
          <w:rFonts w:ascii="Calibri" w:hAnsi="Calibri" w:eastAsia="Times New Roman" w:cs="Calibri"/>
        </w:rPr>
        <w:t>Dylan Hanson</w:t>
      </w:r>
      <w:r w:rsidRPr="1709819F" w:rsidR="72A842BF">
        <w:rPr>
          <w:rFonts w:ascii="Calibri" w:hAnsi="Calibri" w:eastAsia="Times New Roman" w:cs="Calibri"/>
        </w:rPr>
        <w:t xml:space="preserve">, </w:t>
      </w:r>
      <w:r w:rsidRPr="1709819F" w:rsidR="0186E67E">
        <w:rPr>
          <w:rFonts w:ascii="Calibri" w:hAnsi="Calibri" w:eastAsia="Times New Roman" w:cs="Calibri"/>
        </w:rPr>
        <w:t>and Isabelle Sharon</w:t>
      </w:r>
      <w:r w:rsidRPr="1709819F" w:rsidR="6AECE731">
        <w:rPr>
          <w:rFonts w:ascii="Calibri" w:hAnsi="Calibri" w:eastAsia="Times New Roman" w:cs="Calibri"/>
        </w:rPr>
        <w:t xml:space="preserve"> for </w:t>
      </w:r>
      <w:r w:rsidRPr="1709819F" w:rsidR="5ACB6737">
        <w:rPr>
          <w:rFonts w:ascii="Calibri" w:hAnsi="Calibri" w:eastAsia="Times New Roman" w:cs="Calibri"/>
        </w:rPr>
        <w:t xml:space="preserve">their excellent </w:t>
      </w:r>
      <w:r w:rsidRPr="1709819F" w:rsidR="6AECE731">
        <w:rPr>
          <w:rFonts w:ascii="Calibri" w:hAnsi="Calibri" w:eastAsia="Times New Roman" w:cs="Calibri"/>
        </w:rPr>
        <w:t xml:space="preserve">research assistance. </w:t>
      </w:r>
      <w:r w:rsidRPr="1709819F" w:rsidR="5DEF9AAC">
        <w:rPr>
          <w:rFonts w:ascii="Calibri" w:hAnsi="Calibri" w:eastAsia="Times New Roman" w:cs="Calibri"/>
        </w:rPr>
        <w:t xml:space="preserve">Thanks also to Aaron Rudkin for the initial spark to kickstart the data collection process </w:t>
      </w:r>
      <w:r w:rsidRPr="1709819F" w:rsidR="7CD6AD66">
        <w:rPr>
          <w:rFonts w:ascii="Calibri" w:hAnsi="Calibri" w:eastAsia="Times New Roman" w:cs="Calibri"/>
        </w:rPr>
        <w:t>vital</w:t>
      </w:r>
      <w:r w:rsidRPr="1709819F" w:rsidR="5DEF9AAC">
        <w:rPr>
          <w:rFonts w:ascii="Calibri" w:hAnsi="Calibri" w:eastAsia="Times New Roman" w:cs="Calibri"/>
        </w:rPr>
        <w:t xml:space="preserve"> this project</w:t>
      </w:r>
      <w:r w:rsidRPr="1709819F" w:rsidR="5261D4C2">
        <w:rPr>
          <w:rFonts w:ascii="Calibri" w:hAnsi="Calibri" w:eastAsia="Times New Roman" w:cs="Calibri"/>
        </w:rPr>
        <w:t xml:space="preserve"> and Chad Hazlett for technical guidance</w:t>
      </w:r>
      <w:r w:rsidRPr="1709819F" w:rsidR="5DEF9AAC">
        <w:rPr>
          <w:rFonts w:ascii="Calibri" w:hAnsi="Calibri" w:eastAsia="Times New Roman" w:cs="Calibri"/>
        </w:rPr>
        <w:t xml:space="preserve">. </w:t>
      </w:r>
      <w:r w:rsidRPr="1709819F" w:rsidR="6AECE731">
        <w:rPr>
          <w:rFonts w:ascii="Calibri" w:hAnsi="Calibri" w:eastAsia="Times New Roman" w:cs="Calibri"/>
        </w:rPr>
        <w:t xml:space="preserve">All errors are </w:t>
      </w:r>
      <w:r w:rsidRPr="1709819F" w:rsidR="4E7C44D8">
        <w:rPr>
          <w:rFonts w:ascii="Calibri" w:hAnsi="Calibri" w:eastAsia="Times New Roman" w:cs="Calibri"/>
        </w:rPr>
        <w:t>my</w:t>
      </w:r>
      <w:r w:rsidRPr="1709819F" w:rsidR="6AECE731">
        <w:rPr>
          <w:rFonts w:ascii="Calibri" w:hAnsi="Calibri" w:eastAsia="Times New Roman" w:cs="Calibri"/>
        </w:rPr>
        <w:t xml:space="preserve"> own.  </w:t>
      </w:r>
      <w:r w:rsidRPr="1709819F" w:rsidR="1F078B03">
        <w:rPr>
          <w:rFonts w:ascii="Calibri" w:hAnsi="Calibri" w:eastAsia="Times New Roman" w:cs="Calibri"/>
        </w:rPr>
        <w:t>XXXX and XXXX</w:t>
      </w:r>
      <w:r w:rsidRPr="1709819F" w:rsidR="6AECE731">
        <w:rPr>
          <w:rFonts w:ascii="Calibri" w:hAnsi="Calibri" w:eastAsia="Times New Roman" w:cs="Calibri"/>
        </w:rPr>
        <w:t xml:space="preserve"> </w:t>
      </w:r>
    </w:p>
    <w:p w:rsidR="1B65643D" w:rsidP="1B65643D" w:rsidRDefault="1B65643D" w14:paraId="77B7C5F4" w14:textId="7184FCB2">
      <w:pPr>
        <w:rPr>
          <w:rFonts w:ascii="Calibri" w:hAnsi="Calibri" w:eastAsia="Times New Roman" w:cs="Calibri"/>
        </w:rPr>
      </w:pPr>
    </w:p>
    <w:p w:rsidR="6A36E946" w:rsidP="6A36E946" w:rsidRDefault="6A36E946" w14:paraId="0BEAFB0C" w14:textId="0CC2D4E9"/>
    <w:p w:rsidR="00664CE9" w:rsidRDefault="00664CE9" w14:paraId="037AFC39" w14:textId="16A16F26">
      <w:r>
        <w:br w:type="page"/>
      </w:r>
    </w:p>
    <w:p w:rsidRPr="00A85B77" w:rsidR="00A85B77" w:rsidP="1B65643D" w:rsidRDefault="64B7CD17" w14:paraId="222F55C6" w14:textId="5F27927C">
      <w:pPr>
        <w:textAlignment w:val="baseline"/>
        <w:rPr>
          <w:rFonts w:ascii="Segoe UI" w:hAnsi="Segoe UI" w:eastAsia="Times New Roman" w:cs="Segoe UI"/>
          <w:sz w:val="18"/>
          <w:szCs w:val="18"/>
        </w:rPr>
      </w:pPr>
      <w:r w:rsidRPr="1B65643D">
        <w:rPr>
          <w:rFonts w:ascii="Calibri" w:hAnsi="Calibri" w:eastAsia="Times New Roman" w:cs="Calibri"/>
        </w:rPr>
        <w:t> </w:t>
      </w:r>
    </w:p>
    <w:p w:rsidR="24E18906" w:rsidP="1B65643D" w:rsidRDefault="5838596A" w14:paraId="14C8FE73" w14:textId="5E51B5CB">
      <w:pPr>
        <w:pStyle w:val="Heading1"/>
        <w:rPr>
          <w:rFonts w:ascii="Calibri" w:hAnsi="Calibri" w:eastAsia="Times New Roman" w:cs="Calibri"/>
        </w:rPr>
      </w:pPr>
      <w:r>
        <w:t>Appendix 1: What is an RSS feed?</w:t>
      </w:r>
    </w:p>
    <w:p w:rsidR="3F0F031A" w:rsidP="3F0F031A" w:rsidRDefault="3F0F031A" w14:paraId="6B27F9F0" w14:textId="52A7F944"/>
    <w:p w:rsidR="0E796E72" w:rsidRDefault="0B14D549" w14:paraId="258AFE02" w14:textId="4DF05C97">
      <w:r w:rsidR="04D43A03">
        <w:rPr/>
        <w:t xml:space="preserve">Developed in 1999 by </w:t>
      </w:r>
      <w:r w:rsidR="746CCAAE">
        <w:rPr/>
        <w:t xml:space="preserve">Netscape, </w:t>
      </w:r>
      <w:r w:rsidR="63518858">
        <w:rPr/>
        <w:t>RSS stands for “</w:t>
      </w:r>
      <w:r w:rsidRPr="3F0F031A" w:rsidR="63518858">
        <w:rPr/>
        <w:t>Really Simple Syndication</w:t>
      </w:r>
      <w:r w:rsidR="746CCAAE">
        <w:rPr/>
        <w:t>.</w:t>
      </w:r>
      <w:r w:rsidR="63518858">
        <w:rPr/>
        <w:t>”</w:t>
      </w:r>
      <w:r w:rsidRPr="1709819F">
        <w:rPr>
          <w:rStyle w:val="FootnoteReference"/>
        </w:rPr>
        <w:footnoteReference w:id="7698"/>
      </w:r>
      <w:r w:rsidR="746CCAAE">
        <w:rPr/>
        <w:t xml:space="preserve"> Written in </w:t>
      </w:r>
      <w:r w:rsidR="501FC148">
        <w:rPr/>
        <w:t>the web language XML</w:t>
      </w:r>
      <w:r w:rsidR="46A896DC">
        <w:rPr/>
        <w:t xml:space="preserve">, which incorporates information between so-called “tags” like </w:t>
      </w:r>
      <w:r w:rsidRPr="3F0F031A" w:rsidR="46A896DC">
        <w:rPr>
          <w:rFonts w:ascii="Menlo" w:hAnsi="Menlo" w:cs="Menlo"/>
          <w:sz w:val="22"/>
          <w:szCs w:val="22"/>
        </w:rPr>
        <w:t>&lt;title&gt;</w:t>
      </w:r>
      <w:r w:rsidR="46A896DC">
        <w:rPr/>
        <w:t>, t</w:t>
      </w:r>
      <w:r w:rsidR="7330EE5C">
        <w:rPr/>
        <w:t>he RSS feed provide</w:t>
      </w:r>
      <w:r w:rsidR="53E62215">
        <w:rPr/>
        <w:t>s</w:t>
      </w:r>
      <w:r w:rsidR="7330EE5C">
        <w:rPr/>
        <w:t xml:space="preserve"> an RSS reader with instructions </w:t>
      </w:r>
      <w:r w:rsidR="2DF78798">
        <w:rPr/>
        <w:t xml:space="preserve">for what content resides on the feed and how to read it. The </w:t>
      </w:r>
      <w:r w:rsidR="5CC7972F">
        <w:rPr/>
        <w:t>reader</w:t>
      </w:r>
      <w:r w:rsidR="16E9F750">
        <w:rPr/>
        <w:t xml:space="preserve">, which plugs into </w:t>
      </w:r>
      <w:r w:rsidR="2461A631">
        <w:rPr/>
        <w:t>a series’ content</w:t>
      </w:r>
      <w:r w:rsidR="16E9F750">
        <w:rPr/>
        <w:t xml:space="preserve"> via a URL, is </w:t>
      </w:r>
      <w:r w:rsidR="5CC7972F">
        <w:rPr/>
        <w:t>then automatically updated</w:t>
      </w:r>
      <w:r w:rsidR="2DF78798">
        <w:rPr/>
        <w:t xml:space="preserve"> as new </w:t>
      </w:r>
      <w:r w:rsidR="2461A631">
        <w:rPr/>
        <w:t xml:space="preserve">episodes are </w:t>
      </w:r>
      <w:r w:rsidR="2DF78798">
        <w:rPr/>
        <w:t>added</w:t>
      </w:r>
      <w:r w:rsidR="5CC7972F">
        <w:rPr/>
        <w:t xml:space="preserve"> to the feed</w:t>
      </w:r>
      <w:r w:rsidR="2DF78798">
        <w:rPr/>
        <w:t xml:space="preserve">. If </w:t>
      </w:r>
      <w:r w:rsidR="7D7FB5C4">
        <w:rPr/>
        <w:t>data</w:t>
      </w:r>
      <w:r w:rsidR="2DF78798">
        <w:rPr/>
        <w:t xml:space="preserve"> is removed from a</w:t>
      </w:r>
      <w:r w:rsidR="7D7FB5C4">
        <w:rPr/>
        <w:t xml:space="preserve">n </w:t>
      </w:r>
      <w:r w:rsidR="2DF78798">
        <w:rPr/>
        <w:t xml:space="preserve">RSS feed, it is no longer available through an RSS reader. </w:t>
      </w:r>
      <w:r w:rsidR="0943367C">
        <w:rPr/>
        <w:t>While RSS feeds used to be more commonly used for news headlines and blogs, they are now largely linked to the podcasting space, despite efforts to move away from the RSS architecture, which some executives in the space view as “outdated technology</w:t>
      </w:r>
      <w:r w:rsidR="60D85DDC">
        <w:rPr/>
        <w:t>.</w:t>
      </w:r>
      <w:r w:rsidR="0943367C">
        <w:rPr/>
        <w:t>”</w:t>
      </w:r>
      <w:r w:rsidRPr="3F0F031A" w:rsidR="0E796E72">
        <w:rPr>
          <w:rStyle w:val="FootnoteReference"/>
        </w:rPr>
        <w:footnoteReference w:id="105"/>
      </w:r>
      <w:r w:rsidR="0943367C">
        <w:rPr/>
        <w:t xml:space="preserve"> </w:t>
      </w:r>
      <w:r w:rsidR="43199F99">
        <w:rPr/>
        <w:t xml:space="preserve">An example of a raw RSS file </w:t>
      </w:r>
      <w:r w:rsidR="6F7CB9AF">
        <w:rPr/>
        <w:t xml:space="preserve">tied to the popular podcast “The Ben Shapiro Show” </w:t>
      </w:r>
      <w:r w:rsidR="43199F99">
        <w:rPr/>
        <w:t xml:space="preserve">is included in Figure </w:t>
      </w:r>
      <w:r w:rsidR="2F7F7DB9">
        <w:rPr/>
        <w:t>A1</w:t>
      </w:r>
      <w:r w:rsidR="43199F99">
        <w:rPr/>
        <w:t>.</w:t>
      </w:r>
    </w:p>
    <w:p w:rsidR="1709819F" w:rsidP="1709819F" w:rsidRDefault="1709819F" w14:paraId="616679E1" w14:textId="3885290C">
      <w:pPr>
        <w:pStyle w:val="Normal"/>
      </w:pPr>
    </w:p>
    <w:p w:rsidR="7DF6D1DF" w:rsidP="1709819F" w:rsidRDefault="7DF6D1DF" w14:paraId="0FE8339F" w14:textId="3885290C">
      <w:pPr>
        <w:pStyle w:val="Normal"/>
        <w:rPr>
          <w:b w:val="1"/>
          <w:bCs w:val="1"/>
        </w:rPr>
      </w:pPr>
      <w:r w:rsidRPr="1709819F" w:rsidR="7DF6D1DF">
        <w:rPr>
          <w:b w:val="1"/>
          <w:bCs w:val="1"/>
        </w:rPr>
        <w:t>FIGURE A1</w:t>
      </w:r>
    </w:p>
    <w:p w:rsidR="3F0F031A" w:rsidRDefault="3F0F031A" w14:paraId="49B634A6" w14:textId="77777777"/>
    <w:p w:rsidR="01427621" w:rsidP="3F0F031A" w:rsidRDefault="01427621" w14:paraId="46698052" w14:textId="77777777">
      <w:pPr>
        <w:keepNext/>
        <w:jc w:val="center"/>
      </w:pPr>
      <w:r>
        <w:rPr>
          <w:noProof/>
          <w:color w:val="2B579A"/>
          <w:shd w:val="clear" w:color="auto" w:fill="E6E6E6"/>
        </w:rPr>
        <w:drawing>
          <wp:inline distT="0" distB="0" distL="0" distR="0" wp14:anchorId="281B4F81" wp14:editId="621F1756">
            <wp:extent cx="4246075" cy="4246075"/>
            <wp:effectExtent l="0" t="0" r="0" b="0"/>
            <wp:docPr id="106119170"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46075" cy="4246075"/>
                    </a:xfrm>
                    <a:prstGeom prst="rect">
                      <a:avLst/>
                    </a:prstGeom>
                  </pic:spPr>
                </pic:pic>
              </a:graphicData>
            </a:graphic>
          </wp:inline>
        </w:drawing>
      </w:r>
    </w:p>
    <w:p w:rsidR="01427621" w:rsidP="3F0F031A" w:rsidRDefault="01427621" w14:paraId="23ED8807" w14:textId="22DC880F">
      <w:pPr>
        <w:pStyle w:val="Caption"/>
        <w:jc w:val="center"/>
      </w:pPr>
      <w:r w:rsidR="5B906856">
        <w:rPr/>
        <w:t>Figure</w:t>
      </w:r>
      <w:r w:rsidR="4BFBF876">
        <w:rPr/>
        <w:t xml:space="preserve"> A</w:t>
      </w:r>
      <w:r w:rsidRPr="1709819F">
        <w:rPr>
          <w:color w:val="2B579A"/>
        </w:rPr>
        <w:fldChar w:fldCharType="begin"/>
      </w:r>
      <w:r>
        <w:instrText xml:space="preserve">SEQ Figure \* ARABIC</w:instrText>
      </w:r>
      <w:r w:rsidRPr="1709819F">
        <w:rPr>
          <w:color w:val="2B579A"/>
        </w:rPr>
        <w:fldChar w:fldCharType="separate"/>
      </w:r>
      <w:r w:rsidRPr="1709819F" w:rsidR="5B906856">
        <w:rPr>
          <w:noProof/>
        </w:rPr>
        <w:t>1</w:t>
      </w:r>
      <w:r w:rsidRPr="1709819F">
        <w:rPr>
          <w:color w:val="2B579A"/>
        </w:rPr>
        <w:fldChar w:fldCharType="end"/>
      </w:r>
      <w:r w:rsidR="5B906856">
        <w:rPr/>
        <w:t xml:space="preserve"> shows what one episode of The Ben Shapiro Show looks like on an RSS feed.</w:t>
      </w:r>
    </w:p>
    <w:p w:rsidR="3F0F031A" w:rsidRDefault="3F0F031A" w14:paraId="354E81B3" w14:textId="7D641CD0"/>
    <w:p w:rsidR="51F614C8" w:rsidRDefault="51F614C8" w14:paraId="73DF46E0" w14:textId="13141BED">
      <w:r>
        <w:t xml:space="preserve">In this example, the tags </w:t>
      </w:r>
      <w:r w:rsidRPr="3F0F031A">
        <w:rPr>
          <w:rFonts w:ascii="Menlo" w:hAnsi="Menlo" w:cs="Menlo"/>
          <w:sz w:val="22"/>
          <w:szCs w:val="22"/>
        </w:rPr>
        <w:t>&lt;item&gt;</w:t>
      </w:r>
      <w:r>
        <w:t xml:space="preserve"> and </w:t>
      </w:r>
      <w:r w:rsidRPr="3F0F031A">
        <w:rPr>
          <w:rFonts w:ascii="Menlo" w:hAnsi="Menlo" w:cs="Menlo"/>
          <w:sz w:val="22"/>
          <w:szCs w:val="22"/>
        </w:rPr>
        <w:t>&lt;/item&gt;</w:t>
      </w:r>
      <w:r w:rsidRPr="3F0F031A">
        <w:rPr>
          <w:sz w:val="22"/>
          <w:szCs w:val="22"/>
        </w:rPr>
        <w:t xml:space="preserve"> </w:t>
      </w:r>
      <w:r>
        <w:t>bookend the episode,</w:t>
      </w:r>
      <w:r w:rsidR="742383E6">
        <w:t xml:space="preserve"> which also includes the episode title, description, publication date, episode number, author, summary, and duration. </w:t>
      </w:r>
      <w:r w:rsidR="4491C7E2">
        <w:t xml:space="preserve">The mp3 file for this episode is also included at the bottom, under </w:t>
      </w:r>
      <w:r w:rsidRPr="3F0F031A" w:rsidR="4491C7E2">
        <w:rPr>
          <w:rFonts w:ascii="Menlo" w:hAnsi="Menlo" w:cs="Menlo"/>
          <w:sz w:val="22"/>
          <w:szCs w:val="22"/>
        </w:rPr>
        <w:t xml:space="preserve">&lt;enclosure url = “URL TO EPISODE FILE” /&gt; </w:t>
      </w:r>
      <w:r w:rsidR="4491C7E2">
        <w:t>Each subsequent episode included in the RSS feed will follow the same format.</w:t>
      </w:r>
    </w:p>
    <w:p w:rsidR="3F0F031A" w:rsidRDefault="3F0F031A" w14:paraId="1E22AD49" w14:textId="77777777"/>
    <w:p w:rsidR="12C22EB5" w:rsidRDefault="12C22EB5" w14:paraId="3B9070EA" w14:textId="2393A699">
      <w:r w:rsidR="14B9F017">
        <w:rPr/>
        <w:t xml:space="preserve">After recording an episode, a podcaster will upload </w:t>
      </w:r>
      <w:r w:rsidR="66813DF0">
        <w:rPr/>
        <w:t>episode</w:t>
      </w:r>
      <w:r w:rsidR="14B9F017">
        <w:rPr/>
        <w:t xml:space="preserve"> information to</w:t>
      </w:r>
      <w:r w:rsidR="2893FB13">
        <w:rPr/>
        <w:t xml:space="preserve"> an RSS feed, hosted by</w:t>
      </w:r>
      <w:r w:rsidR="14B9F017">
        <w:rPr/>
        <w:t xml:space="preserve"> </w:t>
      </w:r>
      <w:r w:rsidR="2893FB13">
        <w:rPr/>
        <w:t>a podcast hosting</w:t>
      </w:r>
      <w:r w:rsidR="14B9F017">
        <w:rPr/>
        <w:t xml:space="preserve"> company</w:t>
      </w:r>
      <w:r w:rsidR="28B6A4FB">
        <w:rPr/>
        <w:t xml:space="preserve"> for a small monthly fee</w:t>
      </w:r>
      <w:r w:rsidR="14B9F017">
        <w:rPr/>
        <w:t>. There are a wide variety of these hosting companies</w:t>
      </w:r>
      <w:r w:rsidR="3BAFDF09">
        <w:rPr/>
        <w:t xml:space="preserve"> for setting up RSS feeds</w:t>
      </w:r>
      <w:r w:rsidR="14B9F017">
        <w:rPr/>
        <w:t xml:space="preserve">, but a few of the more commonly used ones are </w:t>
      </w:r>
      <w:proofErr w:type="spellStart"/>
      <w:r w:rsidR="14B9F017">
        <w:rPr/>
        <w:t>libsyn</w:t>
      </w:r>
      <w:proofErr w:type="spellEnd"/>
      <w:r w:rsidR="14B9F017">
        <w:rPr/>
        <w:t xml:space="preserve">, </w:t>
      </w:r>
      <w:proofErr w:type="spellStart"/>
      <w:r w:rsidR="14B9F017">
        <w:rPr/>
        <w:t>podbean</w:t>
      </w:r>
      <w:proofErr w:type="spellEnd"/>
      <w:r w:rsidR="14B9F017">
        <w:rPr/>
        <w:t xml:space="preserve"> and </w:t>
      </w:r>
      <w:proofErr w:type="spellStart"/>
      <w:r w:rsidR="14B9F017">
        <w:rPr/>
        <w:t>blubrry</w:t>
      </w:r>
      <w:proofErr w:type="spellEnd"/>
      <w:r w:rsidR="14B9F017">
        <w:rPr/>
        <w:t>. For podcasts, information contained in the RSS feed includes data at the episode level, including the publishing date, duration, name, description, and audio file</w:t>
      </w:r>
      <w:r w:rsidR="3BAFDF09">
        <w:rPr/>
        <w:t xml:space="preserve">, among other </w:t>
      </w:r>
      <w:r w:rsidR="3C34686B">
        <w:rPr/>
        <w:t>data</w:t>
      </w:r>
      <w:r w:rsidR="14B9F017">
        <w:rPr/>
        <w:t>.</w:t>
      </w:r>
      <w:r w:rsidR="5C236D71">
        <w:rPr/>
        <w:t xml:space="preserve"> This information is stored in a URL, which is then submitted to an RSS reader, like Apple’s Podcast App. </w:t>
      </w:r>
      <w:r w:rsidR="137B1F3E">
        <w:rPr/>
        <w:t>Once an RSS feed is approved on an RSS reader, it will automatically update with new episodes</w:t>
      </w:r>
      <w:r w:rsidR="221FD6DD">
        <w:rPr/>
        <w:t xml:space="preserve"> unless it is removed or taken down by the owner. While Apple’s Podcast App is one of the m</w:t>
      </w:r>
      <w:r w:rsidR="3C393364">
        <w:rPr/>
        <w:t xml:space="preserve">ost popular RSS readers, only </w:t>
      </w:r>
      <w:r w:rsidR="3C393364">
        <w:rPr/>
        <w:t>approved podcast</w:t>
      </w:r>
      <w:r w:rsidR="5321912D">
        <w:rPr/>
        <w:t>s that meet certain submission requirement</w:t>
      </w:r>
      <w:r w:rsidR="3C393364">
        <w:rPr/>
        <w:t>s</w:t>
      </w:r>
      <w:r w:rsidR="1FAF1660">
        <w:rPr/>
        <w:t xml:space="preserve"> </w:t>
      </w:r>
      <w:r w:rsidR="3C393364">
        <w:rPr/>
        <w:t>can be listened to on Apple’s App.</w:t>
      </w:r>
      <w:r w:rsidRPr="1709819F">
        <w:rPr>
          <w:rStyle w:val="FootnoteReference"/>
        </w:rPr>
        <w:footnoteReference w:id="6658"/>
      </w:r>
      <w:r w:rsidR="3C393364">
        <w:rPr/>
        <w:t xml:space="preserve"> Other RSS readers will </w:t>
      </w:r>
      <w:r w:rsidR="7FD813E5">
        <w:rPr/>
        <w:t>read any URL that a user passes to them automatically.</w:t>
      </w:r>
      <w:r w:rsidR="5751F6AB">
        <w:rPr/>
        <w:t xml:space="preserve"> The general pathway from audio recording to listener is detailed in Figure </w:t>
      </w:r>
      <w:r w:rsidR="3038DEEF">
        <w:rPr/>
        <w:t>A2</w:t>
      </w:r>
      <w:r w:rsidR="5751F6AB">
        <w:rPr/>
        <w:t>.</w:t>
      </w:r>
    </w:p>
    <w:p w:rsidR="1709819F" w:rsidP="1709819F" w:rsidRDefault="1709819F" w14:paraId="29CB0217" w14:textId="2393A699">
      <w:pPr>
        <w:pStyle w:val="Normal"/>
      </w:pPr>
    </w:p>
    <w:p w:rsidR="4DF3D747" w:rsidP="1709819F" w:rsidRDefault="4DF3D747" w14:paraId="6363E491" w14:textId="2393A699">
      <w:pPr>
        <w:pStyle w:val="Normal"/>
      </w:pPr>
      <w:r w:rsidRPr="1709819F" w:rsidR="4DF3D747">
        <w:rPr>
          <w:b w:val="1"/>
          <w:bCs w:val="1"/>
        </w:rPr>
        <w:t>FIGURE A2</w:t>
      </w:r>
    </w:p>
    <w:p w:rsidR="3F0F031A" w:rsidP="3F0F031A" w:rsidRDefault="3F0F031A" w14:paraId="06CBDDCE" w14:textId="6A485314">
      <w:pPr>
        <w:keepNext w:val="1"/>
      </w:pPr>
      <w:r w:rsidR="0F735C3C">
        <w:drawing>
          <wp:inline wp14:editId="37D46A79" wp14:anchorId="5F221610">
            <wp:extent cx="5617602" cy="2609869"/>
            <wp:effectExtent l="0" t="0" r="0" b="0"/>
            <wp:docPr id="1366362886" name="" title=""/>
            <wp:cNvGraphicFramePr>
              <a:graphicFrameLocks noChangeAspect="1"/>
            </wp:cNvGraphicFramePr>
            <a:graphic>
              <a:graphicData uri="http://schemas.openxmlformats.org/drawingml/2006/picture">
                <pic:pic>
                  <pic:nvPicPr>
                    <pic:cNvPr id="0" name=""/>
                    <pic:cNvPicPr/>
                  </pic:nvPicPr>
                  <pic:blipFill>
                    <a:blip r:embed="Rb63198fcbd6f4b47">
                      <a:extLst xmlns:a="http://schemas.openxmlformats.org/drawingml/2006/main">
                        <a:ext xmlns:a="http://schemas.openxmlformats.org/drawingml/2006/main" uri="{28A0092B-C50C-407E-A947-70E740481C1C}">
                          <a14:useLocalDpi xmlns:a14="http://schemas.microsoft.com/office/drawing/2010/main" val="0"/>
                        </a:ext>
                      </a:extLst>
                    </a:blip>
                    <a:srcRect l="0" t="18611" r="0" b="19444"/>
                    <a:stretch>
                      <a:fillRect/>
                    </a:stretch>
                  </pic:blipFill>
                  <pic:spPr>
                    <a:xfrm rot="0" flipH="0" flipV="0">
                      <a:off x="0" y="0"/>
                      <a:ext cx="5617602" cy="2609869"/>
                    </a:xfrm>
                    <a:prstGeom prst="rect">
                      <a:avLst/>
                    </a:prstGeom>
                  </pic:spPr>
                </pic:pic>
              </a:graphicData>
            </a:graphic>
          </wp:inline>
        </w:drawing>
      </w:r>
    </w:p>
    <w:p w:rsidR="3F0F031A" w:rsidP="3F0F031A" w:rsidRDefault="3F0F031A" w14:paraId="15B48688" w14:textId="233BB8A1">
      <w:pPr>
        <w:keepNext w:val="1"/>
      </w:pPr>
    </w:p>
    <w:p w:rsidR="0BF03582" w:rsidP="3F0F031A" w:rsidRDefault="0BF03582" w14:paraId="751C40CD" w14:textId="7D8AF9F5">
      <w:pPr>
        <w:pStyle w:val="Caption"/>
      </w:pPr>
      <w:r w:rsidR="41C1DA1E">
        <w:rPr/>
        <w:t xml:space="preserve">Figure </w:t>
      </w:r>
      <w:r w:rsidR="4622DED7">
        <w:rPr/>
        <w:t>A</w:t>
      </w:r>
      <w:r w:rsidRPr="1709819F">
        <w:rPr>
          <w:color w:val="2B579A"/>
        </w:rPr>
        <w:fldChar w:fldCharType="begin"/>
      </w:r>
      <w:r>
        <w:instrText xml:space="preserve">SEQ Figure \* ARABIC</w:instrText>
      </w:r>
      <w:r w:rsidRPr="1709819F">
        <w:rPr>
          <w:color w:val="2B579A"/>
        </w:rPr>
        <w:fldChar w:fldCharType="separate"/>
      </w:r>
      <w:r w:rsidRPr="1709819F" w:rsidR="5B906856">
        <w:rPr>
          <w:noProof/>
        </w:rPr>
        <w:t>2</w:t>
      </w:r>
      <w:r w:rsidRPr="1709819F">
        <w:rPr>
          <w:color w:val="2B579A"/>
        </w:rPr>
        <w:fldChar w:fldCharType="end"/>
      </w:r>
      <w:r w:rsidR="41C1DA1E">
        <w:rPr/>
        <w:t xml:space="preserve"> details the process of going from the host recording content to the audience listening to the content.</w:t>
      </w:r>
    </w:p>
    <w:p w:rsidR="24E18906" w:rsidP="1709819F" w:rsidRDefault="24E18906" w14:paraId="04E326ED" w14:textId="1DCE91C4">
      <w:pPr>
        <w:pStyle w:val="Normal"/>
      </w:pPr>
    </w:p>
    <w:p w:rsidR="3F0F031A" w:rsidP="3F0F031A" w:rsidRDefault="3F0F031A" w14:paraId="5B91D510" w14:textId="2692BE4D"/>
    <w:p w:rsidR="3F0F031A" w:rsidRDefault="3F0F031A" w14:paraId="031574F2" w14:textId="0AB29E36">
      <w:r>
        <w:br w:type="page"/>
      </w:r>
    </w:p>
    <w:p w:rsidR="19FF945E" w:rsidP="3F0F031A" w:rsidRDefault="19FF945E" w14:paraId="7B7508D5" w14:textId="684741E4">
      <w:pPr>
        <w:pStyle w:val="Heading1"/>
      </w:pPr>
      <w:r w:rsidR="7C112DC4">
        <w:rPr/>
        <w:t>Appendix</w:t>
      </w:r>
      <w:r w:rsidR="3E5F0D12">
        <w:rPr/>
        <w:t xml:space="preserve"> 2</w:t>
      </w:r>
      <w:r w:rsidR="7C112DC4">
        <w:rPr/>
        <w:t>: About the Dataset</w:t>
      </w:r>
    </w:p>
    <w:p w:rsidR="1709819F" w:rsidP="1709819F" w:rsidRDefault="1709819F" w14:paraId="478D80E9" w14:textId="68D60545">
      <w:pPr>
        <w:pStyle w:val="Normal"/>
      </w:pPr>
    </w:p>
    <w:p w:rsidR="53BBBC07" w:rsidP="1709819F" w:rsidRDefault="53BBBC07" w14:paraId="2322A459" w14:textId="7474A43D">
      <w:pPr>
        <w:pStyle w:val="Normal"/>
      </w:pPr>
      <w:r w:rsidR="53BBBC07">
        <w:rPr/>
        <w:t>TABLE A1: Breakdown of series in the dataset</w:t>
      </w:r>
    </w:p>
    <w:tbl>
      <w:tblPr>
        <w:tblStyle w:val="TableGrid"/>
        <w:tblW w:w="0" w:type="auto"/>
        <w:tblLayout w:type="fixed"/>
        <w:tblLook w:val="06A0" w:firstRow="1" w:lastRow="0" w:firstColumn="1" w:lastColumn="0" w:noHBand="1" w:noVBand="1"/>
      </w:tblPr>
      <w:tblGrid>
        <w:gridCol w:w="4270"/>
        <w:gridCol w:w="2220"/>
        <w:gridCol w:w="1496"/>
        <w:gridCol w:w="1374"/>
      </w:tblGrid>
      <w:tr w:rsidR="3F0F031A" w:rsidTr="1709819F" w14:paraId="0781C42F" w14:textId="77777777">
        <w:trPr>
          <w:trHeight w:val="315"/>
        </w:trPr>
        <w:tc>
          <w:tcPr>
            <w:tcW w:w="4270" w:type="dxa"/>
            <w:tcBorders>
              <w:top w:val="nil"/>
              <w:left w:val="nil"/>
              <w:bottom w:val="nil"/>
              <w:right w:val="nil"/>
            </w:tcBorders>
            <w:tcMar/>
            <w:vAlign w:val="bottom"/>
          </w:tcPr>
          <w:p w:rsidR="3F0F031A" w:rsidP="3F0F031A" w:rsidRDefault="3F0F031A" w14:paraId="49833E99" w14:textId="10EABFE9">
            <w:pPr>
              <w:rPr>
                <w:rFonts w:ascii="Calibri" w:hAnsi="Calibri" w:eastAsia="Calibri" w:cs="Calibri"/>
                <w:b/>
                <w:bCs/>
                <w:color w:val="000000" w:themeColor="text1"/>
                <w:sz w:val="20"/>
                <w:szCs w:val="20"/>
              </w:rPr>
            </w:pPr>
            <w:r w:rsidRPr="3F0F031A">
              <w:rPr>
                <w:rFonts w:ascii="Calibri" w:hAnsi="Calibri" w:eastAsia="Calibri" w:cs="Calibri"/>
                <w:b/>
                <w:bCs/>
                <w:color w:val="000000" w:themeColor="text1"/>
                <w:sz w:val="20"/>
                <w:szCs w:val="20"/>
              </w:rPr>
              <w:t>Show Name</w:t>
            </w:r>
          </w:p>
        </w:tc>
        <w:tc>
          <w:tcPr>
            <w:tcW w:w="2220" w:type="dxa"/>
            <w:tcBorders>
              <w:top w:val="nil"/>
              <w:left w:val="nil"/>
              <w:bottom w:val="nil"/>
              <w:right w:val="nil"/>
            </w:tcBorders>
            <w:tcMar/>
            <w:vAlign w:val="bottom"/>
          </w:tcPr>
          <w:p w:rsidR="3F0F031A" w:rsidP="3F0F031A" w:rsidRDefault="3F0F031A" w14:paraId="25646E50" w14:textId="0AF61242">
            <w:pPr>
              <w:rPr>
                <w:rFonts w:ascii="Calibri" w:hAnsi="Calibri" w:eastAsia="Calibri" w:cs="Calibri"/>
                <w:b/>
                <w:bCs/>
                <w:color w:val="000000" w:themeColor="text1"/>
                <w:sz w:val="20"/>
                <w:szCs w:val="20"/>
              </w:rPr>
            </w:pPr>
            <w:r w:rsidRPr="3F0F031A">
              <w:rPr>
                <w:rFonts w:ascii="Calibri" w:hAnsi="Calibri" w:eastAsia="Calibri" w:cs="Calibri"/>
                <w:b/>
                <w:bCs/>
                <w:color w:val="000000" w:themeColor="text1"/>
                <w:sz w:val="20"/>
                <w:szCs w:val="20"/>
              </w:rPr>
              <w:t xml:space="preserve">Partisan Ideology </w:t>
            </w:r>
          </w:p>
        </w:tc>
        <w:tc>
          <w:tcPr>
            <w:tcW w:w="1496" w:type="dxa"/>
            <w:tcBorders>
              <w:top w:val="nil"/>
              <w:left w:val="nil"/>
              <w:bottom w:val="nil"/>
              <w:right w:val="nil"/>
            </w:tcBorders>
            <w:tcMar/>
            <w:vAlign w:val="bottom"/>
          </w:tcPr>
          <w:p w:rsidR="3F0F031A" w:rsidP="3F0F031A" w:rsidRDefault="3F0F031A" w14:paraId="45726577" w14:textId="71B9AA8C">
            <w:pPr>
              <w:jc w:val="center"/>
              <w:rPr>
                <w:rFonts w:ascii="Calibri" w:hAnsi="Calibri" w:eastAsia="Calibri" w:cs="Calibri"/>
                <w:b/>
                <w:bCs/>
                <w:color w:val="000000" w:themeColor="text1"/>
                <w:sz w:val="20"/>
                <w:szCs w:val="20"/>
              </w:rPr>
            </w:pPr>
            <w:r w:rsidRPr="3F0F031A">
              <w:rPr>
                <w:rFonts w:ascii="Calibri" w:hAnsi="Calibri" w:eastAsia="Calibri" w:cs="Calibri"/>
                <w:b/>
                <w:bCs/>
                <w:color w:val="000000" w:themeColor="text1"/>
                <w:sz w:val="20"/>
                <w:szCs w:val="20"/>
              </w:rPr>
              <w:t>Total Episodes</w:t>
            </w:r>
          </w:p>
        </w:tc>
        <w:tc>
          <w:tcPr>
            <w:tcW w:w="1374" w:type="dxa"/>
            <w:tcBorders>
              <w:top w:val="nil"/>
              <w:left w:val="nil"/>
              <w:bottom w:val="nil"/>
              <w:right w:val="nil"/>
            </w:tcBorders>
            <w:tcMar/>
            <w:vAlign w:val="bottom"/>
          </w:tcPr>
          <w:p w:rsidR="3F0F031A" w:rsidP="3F0F031A" w:rsidRDefault="3F0F031A" w14:paraId="2888E303" w14:textId="434D2723">
            <w:pPr>
              <w:jc w:val="center"/>
              <w:rPr>
                <w:rFonts w:ascii="Calibri" w:hAnsi="Calibri" w:eastAsia="Calibri" w:cs="Calibri"/>
                <w:b/>
                <w:bCs/>
                <w:color w:val="000000" w:themeColor="text1"/>
                <w:sz w:val="20"/>
                <w:szCs w:val="20"/>
              </w:rPr>
            </w:pPr>
            <w:r w:rsidRPr="3F0F031A">
              <w:rPr>
                <w:rFonts w:ascii="Calibri" w:hAnsi="Calibri" w:eastAsia="Calibri" w:cs="Calibri"/>
                <w:b/>
                <w:bCs/>
                <w:color w:val="000000" w:themeColor="text1"/>
                <w:sz w:val="20"/>
                <w:szCs w:val="20"/>
              </w:rPr>
              <w:t>Top 100 List?</w:t>
            </w:r>
          </w:p>
        </w:tc>
      </w:tr>
      <w:tr w:rsidR="3F0F031A" w:rsidTr="1709819F" w14:paraId="1D32E744" w14:textId="77777777">
        <w:trPr>
          <w:trHeight w:val="315"/>
        </w:trPr>
        <w:tc>
          <w:tcPr>
            <w:tcW w:w="4270" w:type="dxa"/>
            <w:tcBorders>
              <w:top w:val="nil"/>
              <w:left w:val="nil"/>
              <w:bottom w:val="nil"/>
              <w:right w:val="nil"/>
            </w:tcBorders>
            <w:tcMar/>
            <w:vAlign w:val="bottom"/>
          </w:tcPr>
          <w:p w:rsidR="3F0F031A" w:rsidP="3F0F031A" w:rsidRDefault="2A712374" w14:paraId="005E5852" w14:textId="335336E5">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Bill O</w:t>
            </w:r>
            <w:r w:rsidRPr="6A36E946" w:rsidR="2488A27B">
              <w:rPr>
                <w:rFonts w:ascii="Calibri" w:hAnsi="Calibri" w:eastAsia="Calibri" w:cs="Calibri"/>
                <w:color w:val="000000" w:themeColor="text1"/>
                <w:sz w:val="20"/>
                <w:szCs w:val="20"/>
              </w:rPr>
              <w:t>’R</w:t>
            </w:r>
            <w:r w:rsidRPr="6A36E946">
              <w:rPr>
                <w:rFonts w:ascii="Calibri" w:hAnsi="Calibri" w:eastAsia="Calibri" w:cs="Calibri"/>
                <w:color w:val="000000" w:themeColor="text1"/>
                <w:sz w:val="20"/>
                <w:szCs w:val="20"/>
              </w:rPr>
              <w:t>eilly’s No Spin News and Analysis</w:t>
            </w:r>
          </w:p>
        </w:tc>
        <w:tc>
          <w:tcPr>
            <w:tcW w:w="2220" w:type="dxa"/>
            <w:tcBorders>
              <w:top w:val="nil"/>
              <w:left w:val="nil"/>
              <w:bottom w:val="nil"/>
              <w:right w:val="nil"/>
            </w:tcBorders>
            <w:tcMar/>
            <w:vAlign w:val="bottom"/>
          </w:tcPr>
          <w:p w:rsidR="3F0F031A" w:rsidP="3F0F031A" w:rsidRDefault="3F0F031A" w14:paraId="51502197" w14:textId="39C5116E">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26BF860D" w14:textId="27E9247A">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2203</w:t>
            </w:r>
          </w:p>
        </w:tc>
        <w:tc>
          <w:tcPr>
            <w:tcW w:w="1374" w:type="dxa"/>
            <w:tcBorders>
              <w:top w:val="nil"/>
              <w:left w:val="nil"/>
              <w:bottom w:val="nil"/>
              <w:right w:val="nil"/>
            </w:tcBorders>
            <w:tcMar/>
            <w:vAlign w:val="bottom"/>
          </w:tcPr>
          <w:p w:rsidR="3F0F031A" w:rsidP="3F0F031A" w:rsidRDefault="3F0F031A" w14:paraId="25CC3E06" w14:textId="3D689E6E">
            <w:pPr>
              <w:jc w:val="center"/>
              <w:rPr>
                <w:rFonts w:ascii="Calibri" w:hAnsi="Calibri" w:eastAsia="Calibri" w:cs="Calibri"/>
                <w:color w:val="000000" w:themeColor="text1"/>
                <w:sz w:val="20"/>
                <w:szCs w:val="20"/>
              </w:rPr>
            </w:pPr>
          </w:p>
        </w:tc>
      </w:tr>
      <w:tr w:rsidR="3F0F031A" w:rsidTr="1709819F" w14:paraId="3783CD5A" w14:textId="77777777">
        <w:trPr>
          <w:trHeight w:val="315"/>
        </w:trPr>
        <w:tc>
          <w:tcPr>
            <w:tcW w:w="4270" w:type="dxa"/>
            <w:tcBorders>
              <w:top w:val="nil"/>
              <w:left w:val="nil"/>
              <w:bottom w:val="nil"/>
              <w:right w:val="nil"/>
            </w:tcBorders>
            <w:tcMar/>
            <w:vAlign w:val="bottom"/>
          </w:tcPr>
          <w:p w:rsidR="3F0F031A" w:rsidP="3F0F031A" w:rsidRDefault="3F0F031A" w14:paraId="4BC7577D" w14:textId="59D5742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Sean Hannity Show</w:t>
            </w:r>
          </w:p>
        </w:tc>
        <w:tc>
          <w:tcPr>
            <w:tcW w:w="2220" w:type="dxa"/>
            <w:tcBorders>
              <w:top w:val="nil"/>
              <w:left w:val="nil"/>
              <w:bottom w:val="nil"/>
              <w:right w:val="nil"/>
            </w:tcBorders>
            <w:tcMar/>
            <w:vAlign w:val="bottom"/>
          </w:tcPr>
          <w:p w:rsidR="3F0F031A" w:rsidP="3F0F031A" w:rsidRDefault="3F0F031A" w14:paraId="229BD2FF" w14:textId="225C61A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61FCBC48" w14:textId="0931EFD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2082</w:t>
            </w:r>
          </w:p>
        </w:tc>
        <w:tc>
          <w:tcPr>
            <w:tcW w:w="1374" w:type="dxa"/>
            <w:tcBorders>
              <w:top w:val="nil"/>
              <w:left w:val="nil"/>
              <w:bottom w:val="nil"/>
              <w:right w:val="nil"/>
            </w:tcBorders>
            <w:tcMar/>
            <w:vAlign w:val="bottom"/>
          </w:tcPr>
          <w:p w:rsidR="3F0F031A" w:rsidP="3F0F031A" w:rsidRDefault="3F0F031A" w14:paraId="0A825C3D" w14:textId="35EC57FD">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2FFC0A0B" w14:textId="77777777">
        <w:trPr>
          <w:trHeight w:val="315"/>
        </w:trPr>
        <w:tc>
          <w:tcPr>
            <w:tcW w:w="4270" w:type="dxa"/>
            <w:tcBorders>
              <w:top w:val="nil"/>
              <w:left w:val="nil"/>
              <w:bottom w:val="nil"/>
              <w:right w:val="nil"/>
            </w:tcBorders>
            <w:tcMar/>
            <w:vAlign w:val="bottom"/>
          </w:tcPr>
          <w:p w:rsidR="3F0F031A" w:rsidP="3F0F031A" w:rsidRDefault="3F0F031A" w14:paraId="5593750A" w14:textId="0712557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Bannon’s War Room</w:t>
            </w:r>
          </w:p>
        </w:tc>
        <w:tc>
          <w:tcPr>
            <w:tcW w:w="2220" w:type="dxa"/>
            <w:tcBorders>
              <w:top w:val="nil"/>
              <w:left w:val="nil"/>
              <w:bottom w:val="nil"/>
              <w:right w:val="nil"/>
            </w:tcBorders>
            <w:tcMar/>
            <w:vAlign w:val="bottom"/>
          </w:tcPr>
          <w:p w:rsidR="3F0F031A" w:rsidP="3F0F031A" w:rsidRDefault="3F0F031A" w14:paraId="1CC57344" w14:textId="38F09CCD">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22F2EECC" w14:textId="6E89AC2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1742</w:t>
            </w:r>
          </w:p>
        </w:tc>
        <w:tc>
          <w:tcPr>
            <w:tcW w:w="1374" w:type="dxa"/>
            <w:tcBorders>
              <w:top w:val="nil"/>
              <w:left w:val="nil"/>
              <w:bottom w:val="nil"/>
              <w:right w:val="nil"/>
            </w:tcBorders>
            <w:tcMar/>
            <w:vAlign w:val="bottom"/>
          </w:tcPr>
          <w:p w:rsidR="3F0F031A" w:rsidP="3F0F031A" w:rsidRDefault="3F0F031A" w14:paraId="038BDFCD" w14:textId="11B3393B">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013DC533" w14:textId="77777777">
        <w:trPr>
          <w:trHeight w:val="315"/>
        </w:trPr>
        <w:tc>
          <w:tcPr>
            <w:tcW w:w="4270" w:type="dxa"/>
            <w:tcBorders>
              <w:top w:val="nil"/>
              <w:left w:val="nil"/>
              <w:bottom w:val="nil"/>
              <w:right w:val="nil"/>
            </w:tcBorders>
            <w:tcMar/>
            <w:vAlign w:val="bottom"/>
          </w:tcPr>
          <w:p w:rsidR="3F0F031A" w:rsidP="3F0F031A" w:rsidRDefault="3F0F031A" w14:paraId="1BCA77F8" w14:textId="7F43DA37">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Glenn Beck Program</w:t>
            </w:r>
          </w:p>
        </w:tc>
        <w:tc>
          <w:tcPr>
            <w:tcW w:w="2220" w:type="dxa"/>
            <w:tcBorders>
              <w:top w:val="nil"/>
              <w:left w:val="nil"/>
              <w:bottom w:val="nil"/>
              <w:right w:val="nil"/>
            </w:tcBorders>
            <w:tcMar/>
            <w:vAlign w:val="bottom"/>
          </w:tcPr>
          <w:p w:rsidR="3F0F031A" w:rsidP="3F0F031A" w:rsidRDefault="3F0F031A" w14:paraId="2691EACE" w14:textId="61F1464A">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4B89C320" w14:textId="6D18AD73">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1463</w:t>
            </w:r>
          </w:p>
        </w:tc>
        <w:tc>
          <w:tcPr>
            <w:tcW w:w="1374" w:type="dxa"/>
            <w:tcBorders>
              <w:top w:val="nil"/>
              <w:left w:val="nil"/>
              <w:bottom w:val="nil"/>
              <w:right w:val="nil"/>
            </w:tcBorders>
            <w:tcMar/>
            <w:vAlign w:val="bottom"/>
          </w:tcPr>
          <w:p w:rsidR="3F0F031A" w:rsidP="3F0F031A" w:rsidRDefault="3F0F031A" w14:paraId="1D4261F8" w14:textId="081DE873">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4E43CDC1" w14:textId="77777777">
        <w:trPr>
          <w:trHeight w:val="315"/>
        </w:trPr>
        <w:tc>
          <w:tcPr>
            <w:tcW w:w="4270" w:type="dxa"/>
            <w:tcBorders>
              <w:top w:val="nil"/>
              <w:left w:val="nil"/>
              <w:bottom w:val="nil"/>
              <w:right w:val="nil"/>
            </w:tcBorders>
            <w:tcMar/>
            <w:vAlign w:val="bottom"/>
          </w:tcPr>
          <w:p w:rsidR="3F0F031A" w:rsidP="3F0F031A" w:rsidRDefault="3F0F031A" w14:paraId="6735F457" w14:textId="1F3BFF7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Dan Bongino Show</w:t>
            </w:r>
          </w:p>
        </w:tc>
        <w:tc>
          <w:tcPr>
            <w:tcW w:w="2220" w:type="dxa"/>
            <w:tcBorders>
              <w:top w:val="nil"/>
              <w:left w:val="nil"/>
              <w:bottom w:val="nil"/>
              <w:right w:val="nil"/>
            </w:tcBorders>
            <w:tcMar/>
            <w:vAlign w:val="bottom"/>
          </w:tcPr>
          <w:p w:rsidR="3F0F031A" w:rsidP="3F0F031A" w:rsidRDefault="3F0F031A" w14:paraId="44E25472" w14:textId="021AC0D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42A099F9" w14:textId="208C1DE3">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1307</w:t>
            </w:r>
          </w:p>
        </w:tc>
        <w:tc>
          <w:tcPr>
            <w:tcW w:w="1374" w:type="dxa"/>
            <w:tcBorders>
              <w:top w:val="nil"/>
              <w:left w:val="nil"/>
              <w:bottom w:val="nil"/>
              <w:right w:val="nil"/>
            </w:tcBorders>
            <w:tcMar/>
            <w:vAlign w:val="bottom"/>
          </w:tcPr>
          <w:p w:rsidR="3F0F031A" w:rsidP="3F0F031A" w:rsidRDefault="3F0F031A" w14:paraId="35EBF20D" w14:textId="61B4C154">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3BEEBAE9" w14:textId="77777777">
        <w:trPr>
          <w:trHeight w:val="315"/>
        </w:trPr>
        <w:tc>
          <w:tcPr>
            <w:tcW w:w="4270" w:type="dxa"/>
            <w:tcBorders>
              <w:top w:val="nil"/>
              <w:left w:val="nil"/>
              <w:bottom w:val="nil"/>
              <w:right w:val="nil"/>
            </w:tcBorders>
            <w:tcMar/>
            <w:vAlign w:val="bottom"/>
          </w:tcPr>
          <w:p w:rsidR="3F0F031A" w:rsidP="3F0F031A" w:rsidRDefault="2A712374" w14:paraId="5723CE43" w14:textId="1A2C15EF">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 xml:space="preserve">The Daily Show with Trevor Noah </w:t>
            </w:r>
            <w:r w:rsidRPr="6A36E946" w:rsidR="3C8772A1">
              <w:rPr>
                <w:rFonts w:ascii="Calibri" w:hAnsi="Calibri" w:eastAsia="Calibri" w:cs="Calibri"/>
                <w:color w:val="000000" w:themeColor="text1"/>
                <w:sz w:val="20"/>
                <w:szCs w:val="20"/>
              </w:rPr>
              <w:t xml:space="preserve">| </w:t>
            </w:r>
            <w:r w:rsidRPr="6A36E946">
              <w:rPr>
                <w:rFonts w:ascii="Calibri" w:hAnsi="Calibri" w:eastAsia="Calibri" w:cs="Calibri"/>
                <w:color w:val="000000" w:themeColor="text1"/>
                <w:sz w:val="20"/>
                <w:szCs w:val="20"/>
              </w:rPr>
              <w:t>Ears Edition</w:t>
            </w:r>
          </w:p>
        </w:tc>
        <w:tc>
          <w:tcPr>
            <w:tcW w:w="2220" w:type="dxa"/>
            <w:tcBorders>
              <w:top w:val="nil"/>
              <w:left w:val="nil"/>
              <w:bottom w:val="nil"/>
              <w:right w:val="nil"/>
            </w:tcBorders>
            <w:tcMar/>
            <w:vAlign w:val="bottom"/>
          </w:tcPr>
          <w:p w:rsidR="3F0F031A" w:rsidP="3F0F031A" w:rsidRDefault="3F0F031A" w14:paraId="3584049D" w14:textId="74C2BA2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6BD6E82E" w14:textId="0BABCF5C">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1221</w:t>
            </w:r>
          </w:p>
        </w:tc>
        <w:tc>
          <w:tcPr>
            <w:tcW w:w="1374" w:type="dxa"/>
            <w:tcBorders>
              <w:top w:val="nil"/>
              <w:left w:val="nil"/>
              <w:bottom w:val="nil"/>
              <w:right w:val="nil"/>
            </w:tcBorders>
            <w:tcMar/>
            <w:vAlign w:val="bottom"/>
          </w:tcPr>
          <w:p w:rsidR="3F0F031A" w:rsidP="3F0F031A" w:rsidRDefault="3F0F031A" w14:paraId="6C9F2AA3" w14:textId="38229DF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3BC6069D" w14:textId="77777777">
        <w:trPr>
          <w:trHeight w:val="315"/>
        </w:trPr>
        <w:tc>
          <w:tcPr>
            <w:tcW w:w="4270" w:type="dxa"/>
            <w:tcBorders>
              <w:top w:val="nil"/>
              <w:left w:val="nil"/>
              <w:bottom w:val="nil"/>
              <w:right w:val="nil"/>
            </w:tcBorders>
            <w:tcMar/>
            <w:vAlign w:val="bottom"/>
          </w:tcPr>
          <w:p w:rsidR="3F0F031A" w:rsidP="3F0F031A" w:rsidRDefault="3F0F031A" w14:paraId="01F572DA" w14:textId="2E1BE2DF">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Mark Levin Podcast</w:t>
            </w:r>
          </w:p>
        </w:tc>
        <w:tc>
          <w:tcPr>
            <w:tcW w:w="2220" w:type="dxa"/>
            <w:tcBorders>
              <w:top w:val="nil"/>
              <w:left w:val="nil"/>
              <w:bottom w:val="nil"/>
              <w:right w:val="nil"/>
            </w:tcBorders>
            <w:tcMar/>
            <w:vAlign w:val="bottom"/>
          </w:tcPr>
          <w:p w:rsidR="3F0F031A" w:rsidP="3F0F031A" w:rsidRDefault="3F0F031A" w14:paraId="5BF84711" w14:textId="495A633D">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3BCBFB3E" w14:textId="7E66979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1185</w:t>
            </w:r>
          </w:p>
        </w:tc>
        <w:tc>
          <w:tcPr>
            <w:tcW w:w="1374" w:type="dxa"/>
            <w:tcBorders>
              <w:top w:val="nil"/>
              <w:left w:val="nil"/>
              <w:bottom w:val="nil"/>
              <w:right w:val="nil"/>
            </w:tcBorders>
            <w:tcMar/>
            <w:vAlign w:val="bottom"/>
          </w:tcPr>
          <w:p w:rsidR="3F0F031A" w:rsidP="3F0F031A" w:rsidRDefault="3F0F031A" w14:paraId="04D88D47" w14:textId="3ED1CBF8">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580CF9B0" w14:textId="77777777">
        <w:trPr>
          <w:trHeight w:val="315"/>
        </w:trPr>
        <w:tc>
          <w:tcPr>
            <w:tcW w:w="4270" w:type="dxa"/>
            <w:tcBorders>
              <w:top w:val="nil"/>
              <w:left w:val="nil"/>
              <w:bottom w:val="nil"/>
              <w:right w:val="nil"/>
            </w:tcBorders>
            <w:tcMar/>
            <w:vAlign w:val="bottom"/>
          </w:tcPr>
          <w:p w:rsidR="3F0F031A" w:rsidP="3F0F031A" w:rsidRDefault="3F0F031A" w14:paraId="5F3B7383" w14:textId="3CFEE6E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Andrew Klavan Show</w:t>
            </w:r>
          </w:p>
        </w:tc>
        <w:tc>
          <w:tcPr>
            <w:tcW w:w="2220" w:type="dxa"/>
            <w:tcBorders>
              <w:top w:val="nil"/>
              <w:left w:val="nil"/>
              <w:bottom w:val="nil"/>
              <w:right w:val="nil"/>
            </w:tcBorders>
            <w:tcMar/>
            <w:vAlign w:val="bottom"/>
          </w:tcPr>
          <w:p w:rsidR="3F0F031A" w:rsidP="3F0F031A" w:rsidRDefault="3F0F031A" w14:paraId="3FF6FB28" w14:textId="2CA5F24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141815E3" w14:textId="0FB9D380">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1142</w:t>
            </w:r>
          </w:p>
        </w:tc>
        <w:tc>
          <w:tcPr>
            <w:tcW w:w="1374" w:type="dxa"/>
            <w:tcBorders>
              <w:top w:val="nil"/>
              <w:left w:val="nil"/>
              <w:bottom w:val="nil"/>
              <w:right w:val="nil"/>
            </w:tcBorders>
            <w:tcMar/>
            <w:vAlign w:val="bottom"/>
          </w:tcPr>
          <w:p w:rsidR="3F0F031A" w:rsidP="3F0F031A" w:rsidRDefault="3F0F031A" w14:paraId="1EF9BB07" w14:textId="7410AA6A">
            <w:pPr>
              <w:jc w:val="center"/>
              <w:rPr>
                <w:rFonts w:ascii="Calibri" w:hAnsi="Calibri" w:eastAsia="Calibri" w:cs="Calibri"/>
                <w:color w:val="000000" w:themeColor="text1"/>
                <w:sz w:val="20"/>
                <w:szCs w:val="20"/>
              </w:rPr>
            </w:pPr>
          </w:p>
        </w:tc>
      </w:tr>
      <w:tr w:rsidR="3F0F031A" w:rsidTr="1709819F" w14:paraId="31A5C8A5" w14:textId="77777777">
        <w:trPr>
          <w:trHeight w:val="315"/>
        </w:trPr>
        <w:tc>
          <w:tcPr>
            <w:tcW w:w="4270" w:type="dxa"/>
            <w:tcBorders>
              <w:top w:val="nil"/>
              <w:left w:val="nil"/>
              <w:bottom w:val="nil"/>
              <w:right w:val="nil"/>
            </w:tcBorders>
            <w:tcMar/>
            <w:vAlign w:val="bottom"/>
          </w:tcPr>
          <w:p w:rsidR="3F0F031A" w:rsidP="3F0F031A" w:rsidRDefault="3F0F031A" w14:paraId="290209CF" w14:textId="4EB0F584">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Ben Shapiro Show</w:t>
            </w:r>
          </w:p>
        </w:tc>
        <w:tc>
          <w:tcPr>
            <w:tcW w:w="2220" w:type="dxa"/>
            <w:tcBorders>
              <w:top w:val="nil"/>
              <w:left w:val="nil"/>
              <w:bottom w:val="nil"/>
              <w:right w:val="nil"/>
            </w:tcBorders>
            <w:tcMar/>
            <w:vAlign w:val="bottom"/>
          </w:tcPr>
          <w:p w:rsidR="3F0F031A" w:rsidP="3F0F031A" w:rsidRDefault="3F0F031A" w14:paraId="409FF26D" w14:textId="799D75CF">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61710034" w14:textId="1E07FD3B">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1121</w:t>
            </w:r>
          </w:p>
        </w:tc>
        <w:tc>
          <w:tcPr>
            <w:tcW w:w="1374" w:type="dxa"/>
            <w:tcBorders>
              <w:top w:val="nil"/>
              <w:left w:val="nil"/>
              <w:bottom w:val="nil"/>
              <w:right w:val="nil"/>
            </w:tcBorders>
            <w:tcMar/>
            <w:vAlign w:val="bottom"/>
          </w:tcPr>
          <w:p w:rsidR="3F0F031A" w:rsidP="3F0F031A" w:rsidRDefault="3F0F031A" w14:paraId="6E55D739" w14:textId="59C0DA58">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58626C63" w14:textId="77777777">
        <w:trPr>
          <w:trHeight w:val="315"/>
        </w:trPr>
        <w:tc>
          <w:tcPr>
            <w:tcW w:w="4270" w:type="dxa"/>
            <w:tcBorders>
              <w:top w:val="nil"/>
              <w:left w:val="nil"/>
              <w:bottom w:val="nil"/>
              <w:right w:val="nil"/>
            </w:tcBorders>
            <w:tcMar/>
            <w:vAlign w:val="bottom"/>
          </w:tcPr>
          <w:p w:rsidR="3F0F031A" w:rsidP="3F0F031A" w:rsidRDefault="3F0F031A" w14:paraId="1BE70726" w14:textId="1820E24A">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Matt Walsh Show</w:t>
            </w:r>
          </w:p>
        </w:tc>
        <w:tc>
          <w:tcPr>
            <w:tcW w:w="2220" w:type="dxa"/>
            <w:tcBorders>
              <w:top w:val="nil"/>
              <w:left w:val="nil"/>
              <w:bottom w:val="nil"/>
              <w:right w:val="nil"/>
            </w:tcBorders>
            <w:tcMar/>
            <w:vAlign w:val="bottom"/>
          </w:tcPr>
          <w:p w:rsidR="3F0F031A" w:rsidP="3F0F031A" w:rsidRDefault="3F0F031A" w14:paraId="2001B702" w14:textId="443ADBDF">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3203E94C" w14:textId="2F69CA0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1116</w:t>
            </w:r>
          </w:p>
        </w:tc>
        <w:tc>
          <w:tcPr>
            <w:tcW w:w="1374" w:type="dxa"/>
            <w:tcBorders>
              <w:top w:val="nil"/>
              <w:left w:val="nil"/>
              <w:bottom w:val="nil"/>
              <w:right w:val="nil"/>
            </w:tcBorders>
            <w:tcMar/>
            <w:vAlign w:val="bottom"/>
          </w:tcPr>
          <w:p w:rsidR="3F0F031A" w:rsidP="3F0F031A" w:rsidRDefault="3F0F031A" w14:paraId="0DDA09BB" w14:textId="7FAA3E2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0FDEBECD" w14:textId="77777777">
        <w:trPr>
          <w:trHeight w:val="315"/>
        </w:trPr>
        <w:tc>
          <w:tcPr>
            <w:tcW w:w="4270" w:type="dxa"/>
            <w:tcBorders>
              <w:top w:val="nil"/>
              <w:left w:val="nil"/>
              <w:bottom w:val="nil"/>
              <w:right w:val="nil"/>
            </w:tcBorders>
            <w:tcMar/>
            <w:vAlign w:val="bottom"/>
          </w:tcPr>
          <w:p w:rsidR="3F0F031A" w:rsidP="3F0F031A" w:rsidRDefault="3F0F031A" w14:paraId="5573DF3D" w14:textId="3F4FC08D">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Tim Pool Daily Show</w:t>
            </w:r>
          </w:p>
        </w:tc>
        <w:tc>
          <w:tcPr>
            <w:tcW w:w="2220" w:type="dxa"/>
            <w:tcBorders>
              <w:top w:val="nil"/>
              <w:left w:val="nil"/>
              <w:bottom w:val="nil"/>
              <w:right w:val="nil"/>
            </w:tcBorders>
            <w:tcMar/>
            <w:vAlign w:val="bottom"/>
          </w:tcPr>
          <w:p w:rsidR="3F0F031A" w:rsidP="3F0F031A" w:rsidRDefault="3F0F031A" w14:paraId="26E6C2BD" w14:textId="665EA27A">
            <w:pPr>
              <w:rPr>
                <w:rFonts w:ascii="Calibri" w:hAnsi="Calibri" w:eastAsia="Calibri" w:cs="Calibri"/>
                <w:color w:val="000000" w:themeColor="text1"/>
                <w:sz w:val="20"/>
                <w:szCs w:val="20"/>
              </w:rPr>
            </w:pPr>
            <w:r w:rsidRPr="1709819F" w:rsidR="45EA705C">
              <w:rPr>
                <w:rFonts w:ascii="Calibri" w:hAnsi="Calibri" w:eastAsia="Calibri" w:cs="Calibri"/>
                <w:color w:val="000000" w:themeColor="text1" w:themeTint="FF" w:themeShade="FF"/>
                <w:sz w:val="20"/>
                <w:szCs w:val="20"/>
              </w:rPr>
              <w:t>Unknown</w:t>
            </w:r>
          </w:p>
        </w:tc>
        <w:tc>
          <w:tcPr>
            <w:tcW w:w="1496" w:type="dxa"/>
            <w:tcBorders>
              <w:top w:val="nil"/>
              <w:left w:val="nil"/>
              <w:bottom w:val="nil"/>
              <w:right w:val="nil"/>
            </w:tcBorders>
            <w:tcMar/>
            <w:vAlign w:val="bottom"/>
          </w:tcPr>
          <w:p w:rsidR="3F0F031A" w:rsidP="3F0F031A" w:rsidRDefault="3F0F031A" w14:paraId="652947C3" w14:textId="360DE0ED">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1100</w:t>
            </w:r>
          </w:p>
        </w:tc>
        <w:tc>
          <w:tcPr>
            <w:tcW w:w="1374" w:type="dxa"/>
            <w:tcBorders>
              <w:top w:val="nil"/>
              <w:left w:val="nil"/>
              <w:bottom w:val="nil"/>
              <w:right w:val="nil"/>
            </w:tcBorders>
            <w:tcMar/>
            <w:vAlign w:val="bottom"/>
          </w:tcPr>
          <w:p w:rsidR="3F0F031A" w:rsidP="3F0F031A" w:rsidRDefault="3F0F031A" w14:paraId="209B719D" w14:textId="78ACDE53">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6F3BF571" w14:textId="77777777">
        <w:trPr>
          <w:trHeight w:val="315"/>
        </w:trPr>
        <w:tc>
          <w:tcPr>
            <w:tcW w:w="4270" w:type="dxa"/>
            <w:tcBorders>
              <w:top w:val="nil"/>
              <w:left w:val="nil"/>
              <w:bottom w:val="nil"/>
              <w:right w:val="nil"/>
            </w:tcBorders>
            <w:tcMar/>
            <w:vAlign w:val="bottom"/>
          </w:tcPr>
          <w:p w:rsidR="3F0F031A" w:rsidP="3F0F031A" w:rsidRDefault="3F0F031A" w14:paraId="5E68EB35" w14:textId="692AB30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Buck Sexton Show</w:t>
            </w:r>
          </w:p>
        </w:tc>
        <w:tc>
          <w:tcPr>
            <w:tcW w:w="2220" w:type="dxa"/>
            <w:tcBorders>
              <w:top w:val="nil"/>
              <w:left w:val="nil"/>
              <w:bottom w:val="nil"/>
              <w:right w:val="nil"/>
            </w:tcBorders>
            <w:tcMar/>
            <w:vAlign w:val="bottom"/>
          </w:tcPr>
          <w:p w:rsidR="3F0F031A" w:rsidP="3F0F031A" w:rsidRDefault="3F0F031A" w14:paraId="7EFD063B" w14:textId="37028876">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7C02D06C" w14:textId="79601AA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1077</w:t>
            </w:r>
          </w:p>
        </w:tc>
        <w:tc>
          <w:tcPr>
            <w:tcW w:w="1374" w:type="dxa"/>
            <w:tcBorders>
              <w:top w:val="nil"/>
              <w:left w:val="nil"/>
              <w:bottom w:val="nil"/>
              <w:right w:val="nil"/>
            </w:tcBorders>
            <w:tcMar/>
            <w:vAlign w:val="bottom"/>
          </w:tcPr>
          <w:p w:rsidR="3F0F031A" w:rsidP="3F0F031A" w:rsidRDefault="3F0F031A" w14:paraId="17D2A395" w14:textId="281D79DC">
            <w:pPr>
              <w:jc w:val="center"/>
              <w:rPr>
                <w:rFonts w:ascii="Calibri" w:hAnsi="Calibri" w:eastAsia="Calibri" w:cs="Calibri"/>
                <w:color w:val="000000" w:themeColor="text1"/>
                <w:sz w:val="20"/>
                <w:szCs w:val="20"/>
              </w:rPr>
            </w:pPr>
          </w:p>
        </w:tc>
      </w:tr>
      <w:tr w:rsidR="3F0F031A" w:rsidTr="1709819F" w14:paraId="2AFDB294" w14:textId="77777777">
        <w:trPr>
          <w:trHeight w:val="315"/>
        </w:trPr>
        <w:tc>
          <w:tcPr>
            <w:tcW w:w="4270" w:type="dxa"/>
            <w:tcBorders>
              <w:top w:val="nil"/>
              <w:left w:val="nil"/>
              <w:bottom w:val="nil"/>
              <w:right w:val="nil"/>
            </w:tcBorders>
            <w:tcMar/>
            <w:vAlign w:val="bottom"/>
          </w:tcPr>
          <w:p w:rsidR="3F0F031A" w:rsidP="3F0F031A" w:rsidRDefault="3F0F031A" w14:paraId="1615A969" w14:textId="13DDFA02">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Michael Knowles Show</w:t>
            </w:r>
          </w:p>
        </w:tc>
        <w:tc>
          <w:tcPr>
            <w:tcW w:w="2220" w:type="dxa"/>
            <w:tcBorders>
              <w:top w:val="nil"/>
              <w:left w:val="nil"/>
              <w:bottom w:val="nil"/>
              <w:right w:val="nil"/>
            </w:tcBorders>
            <w:tcMar/>
            <w:vAlign w:val="bottom"/>
          </w:tcPr>
          <w:p w:rsidR="3F0F031A" w:rsidP="3F0F031A" w:rsidRDefault="3F0F031A" w14:paraId="6A8E4429" w14:textId="18A6CF5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38BDC1B6" w14:textId="51814EE4">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1050</w:t>
            </w:r>
          </w:p>
        </w:tc>
        <w:tc>
          <w:tcPr>
            <w:tcW w:w="1374" w:type="dxa"/>
            <w:tcBorders>
              <w:top w:val="nil"/>
              <w:left w:val="nil"/>
              <w:bottom w:val="nil"/>
              <w:right w:val="nil"/>
            </w:tcBorders>
            <w:tcMar/>
            <w:vAlign w:val="bottom"/>
          </w:tcPr>
          <w:p w:rsidR="3F0F031A" w:rsidP="3F0F031A" w:rsidRDefault="3F0F031A" w14:paraId="40661E4E" w14:textId="1F8B2A6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5D3FF532" w14:textId="77777777">
        <w:trPr>
          <w:trHeight w:val="315"/>
        </w:trPr>
        <w:tc>
          <w:tcPr>
            <w:tcW w:w="4270" w:type="dxa"/>
            <w:tcBorders>
              <w:top w:val="nil"/>
              <w:left w:val="nil"/>
              <w:bottom w:val="nil"/>
              <w:right w:val="nil"/>
            </w:tcBorders>
            <w:tcMar/>
            <w:vAlign w:val="bottom"/>
          </w:tcPr>
          <w:p w:rsidR="3F0F031A" w:rsidP="3F0F031A" w:rsidRDefault="2A712374" w14:paraId="16F71574" w14:textId="018D461C">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Uncle Joey</w:t>
            </w:r>
            <w:r w:rsidRPr="6A36E946" w:rsidR="0C0C16A7">
              <w:rPr>
                <w:rFonts w:ascii="Calibri" w:hAnsi="Calibri" w:eastAsia="Calibri" w:cs="Calibri"/>
                <w:color w:val="000000" w:themeColor="text1"/>
                <w:sz w:val="20"/>
                <w:szCs w:val="20"/>
              </w:rPr>
              <w:t>’</w:t>
            </w:r>
            <w:r w:rsidRPr="6A36E946">
              <w:rPr>
                <w:rFonts w:ascii="Calibri" w:hAnsi="Calibri" w:eastAsia="Calibri" w:cs="Calibri"/>
                <w:color w:val="000000" w:themeColor="text1"/>
                <w:sz w:val="20"/>
                <w:szCs w:val="20"/>
              </w:rPr>
              <w:t>s Joint</w:t>
            </w:r>
          </w:p>
        </w:tc>
        <w:tc>
          <w:tcPr>
            <w:tcW w:w="2220" w:type="dxa"/>
            <w:tcBorders>
              <w:top w:val="nil"/>
              <w:left w:val="nil"/>
              <w:bottom w:val="nil"/>
              <w:right w:val="nil"/>
            </w:tcBorders>
            <w:tcMar/>
            <w:vAlign w:val="bottom"/>
          </w:tcPr>
          <w:p w:rsidR="3F0F031A" w:rsidP="1709819F" w:rsidRDefault="3F0F031A" w14:paraId="7B2EE20C" w14:textId="202E01DB">
            <w:pPr>
              <w:pStyle w:val="Normal"/>
              <w:rPr>
                <w:rFonts w:ascii="Calibri" w:hAnsi="Calibri" w:eastAsia="Calibri" w:cs="Calibri"/>
                <w:color w:val="000000" w:themeColor="text1"/>
                <w:sz w:val="20"/>
                <w:szCs w:val="20"/>
              </w:rPr>
            </w:pPr>
            <w:r w:rsidRPr="1709819F" w:rsidR="56370A0A">
              <w:rPr>
                <w:rFonts w:ascii="Calibri" w:hAnsi="Calibri" w:eastAsia="Calibri" w:cs="Calibri"/>
                <w:color w:val="000000" w:themeColor="text1" w:themeTint="FF" w:themeShade="FF"/>
                <w:sz w:val="20"/>
                <w:szCs w:val="20"/>
              </w:rPr>
              <w:t>Unknown</w:t>
            </w:r>
          </w:p>
        </w:tc>
        <w:tc>
          <w:tcPr>
            <w:tcW w:w="1496" w:type="dxa"/>
            <w:tcBorders>
              <w:top w:val="nil"/>
              <w:left w:val="nil"/>
              <w:bottom w:val="nil"/>
              <w:right w:val="nil"/>
            </w:tcBorders>
            <w:tcMar/>
            <w:vAlign w:val="bottom"/>
          </w:tcPr>
          <w:p w:rsidR="3F0F031A" w:rsidP="3F0F031A" w:rsidRDefault="3F0F031A" w14:paraId="72F2A617" w14:textId="58C4BD28">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991</w:t>
            </w:r>
          </w:p>
        </w:tc>
        <w:tc>
          <w:tcPr>
            <w:tcW w:w="1374" w:type="dxa"/>
            <w:tcBorders>
              <w:top w:val="nil"/>
              <w:left w:val="nil"/>
              <w:bottom w:val="nil"/>
              <w:right w:val="nil"/>
            </w:tcBorders>
            <w:tcMar/>
            <w:vAlign w:val="bottom"/>
          </w:tcPr>
          <w:p w:rsidR="3F0F031A" w:rsidP="3F0F031A" w:rsidRDefault="3F0F031A" w14:paraId="570CD0AA" w14:textId="2A918D45">
            <w:pPr>
              <w:jc w:val="center"/>
              <w:rPr>
                <w:rFonts w:ascii="Calibri" w:hAnsi="Calibri" w:eastAsia="Calibri" w:cs="Calibri"/>
                <w:color w:val="000000" w:themeColor="text1"/>
                <w:sz w:val="20"/>
                <w:szCs w:val="20"/>
              </w:rPr>
            </w:pPr>
          </w:p>
        </w:tc>
      </w:tr>
      <w:tr w:rsidR="3F0F031A" w:rsidTr="1709819F" w14:paraId="45F7EF64" w14:textId="77777777">
        <w:trPr>
          <w:trHeight w:val="315"/>
        </w:trPr>
        <w:tc>
          <w:tcPr>
            <w:tcW w:w="4270" w:type="dxa"/>
            <w:tcBorders>
              <w:top w:val="nil"/>
              <w:left w:val="nil"/>
              <w:bottom w:val="nil"/>
              <w:right w:val="nil"/>
            </w:tcBorders>
            <w:tcMar/>
            <w:vAlign w:val="bottom"/>
          </w:tcPr>
          <w:p w:rsidR="3F0F031A" w:rsidP="3F0F031A" w:rsidRDefault="3F0F031A" w14:paraId="5AB67AF5" w14:textId="34C2482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Conservative Review with Daniel Horowitz</w:t>
            </w:r>
          </w:p>
        </w:tc>
        <w:tc>
          <w:tcPr>
            <w:tcW w:w="2220" w:type="dxa"/>
            <w:tcBorders>
              <w:top w:val="nil"/>
              <w:left w:val="nil"/>
              <w:bottom w:val="nil"/>
              <w:right w:val="nil"/>
            </w:tcBorders>
            <w:tcMar/>
            <w:vAlign w:val="bottom"/>
          </w:tcPr>
          <w:p w:rsidR="3F0F031A" w:rsidP="3F0F031A" w:rsidRDefault="3F0F031A" w14:paraId="624622D1" w14:textId="7BB51F98">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68DE14A0" w14:textId="051A45C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904</w:t>
            </w:r>
          </w:p>
        </w:tc>
        <w:tc>
          <w:tcPr>
            <w:tcW w:w="1374" w:type="dxa"/>
            <w:tcBorders>
              <w:top w:val="nil"/>
              <w:left w:val="nil"/>
              <w:bottom w:val="nil"/>
              <w:right w:val="nil"/>
            </w:tcBorders>
            <w:tcMar/>
            <w:vAlign w:val="bottom"/>
          </w:tcPr>
          <w:p w:rsidR="3F0F031A" w:rsidP="3F0F031A" w:rsidRDefault="3F0F031A" w14:paraId="04819595" w14:textId="725E3125">
            <w:pPr>
              <w:jc w:val="center"/>
              <w:rPr>
                <w:rFonts w:ascii="Calibri" w:hAnsi="Calibri" w:eastAsia="Calibri" w:cs="Calibri"/>
                <w:color w:val="000000" w:themeColor="text1"/>
                <w:sz w:val="20"/>
                <w:szCs w:val="20"/>
              </w:rPr>
            </w:pPr>
          </w:p>
        </w:tc>
      </w:tr>
      <w:tr w:rsidR="3F0F031A" w:rsidTr="1709819F" w14:paraId="6668E0FD" w14:textId="77777777">
        <w:trPr>
          <w:trHeight w:val="315"/>
        </w:trPr>
        <w:tc>
          <w:tcPr>
            <w:tcW w:w="4270" w:type="dxa"/>
            <w:tcBorders>
              <w:top w:val="nil"/>
              <w:left w:val="nil"/>
              <w:bottom w:val="nil"/>
              <w:right w:val="nil"/>
            </w:tcBorders>
            <w:tcMar/>
            <w:vAlign w:val="bottom"/>
          </w:tcPr>
          <w:p w:rsidR="3F0F031A" w:rsidP="3F0F031A" w:rsidRDefault="3F0F031A" w14:paraId="4E9E2F12" w14:textId="663C103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News Why It Matters</w:t>
            </w:r>
          </w:p>
        </w:tc>
        <w:tc>
          <w:tcPr>
            <w:tcW w:w="2220" w:type="dxa"/>
            <w:tcBorders>
              <w:top w:val="nil"/>
              <w:left w:val="nil"/>
              <w:bottom w:val="nil"/>
              <w:right w:val="nil"/>
            </w:tcBorders>
            <w:tcMar/>
            <w:vAlign w:val="bottom"/>
          </w:tcPr>
          <w:p w:rsidR="3F0F031A" w:rsidP="3F0F031A" w:rsidRDefault="3F0F031A" w14:paraId="71C6B16C" w14:textId="7892AD1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22CB350F" w14:textId="2E5C9B4C">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881</w:t>
            </w:r>
          </w:p>
        </w:tc>
        <w:tc>
          <w:tcPr>
            <w:tcW w:w="1374" w:type="dxa"/>
            <w:tcBorders>
              <w:top w:val="nil"/>
              <w:left w:val="nil"/>
              <w:bottom w:val="nil"/>
              <w:right w:val="nil"/>
            </w:tcBorders>
            <w:tcMar/>
            <w:vAlign w:val="bottom"/>
          </w:tcPr>
          <w:p w:rsidR="3F0F031A" w:rsidP="3F0F031A" w:rsidRDefault="3F0F031A" w14:paraId="6F0301F0" w14:textId="11B0FA38">
            <w:pPr>
              <w:jc w:val="center"/>
              <w:rPr>
                <w:rFonts w:ascii="Calibri" w:hAnsi="Calibri" w:eastAsia="Calibri" w:cs="Calibri"/>
                <w:color w:val="000000" w:themeColor="text1"/>
                <w:sz w:val="20"/>
                <w:szCs w:val="20"/>
              </w:rPr>
            </w:pPr>
          </w:p>
        </w:tc>
      </w:tr>
      <w:tr w:rsidR="3F0F031A" w:rsidTr="1709819F" w14:paraId="1915D475" w14:textId="77777777">
        <w:trPr>
          <w:trHeight w:val="315"/>
        </w:trPr>
        <w:tc>
          <w:tcPr>
            <w:tcW w:w="4270" w:type="dxa"/>
            <w:tcBorders>
              <w:top w:val="nil"/>
              <w:left w:val="nil"/>
              <w:bottom w:val="nil"/>
              <w:right w:val="nil"/>
            </w:tcBorders>
            <w:tcMar/>
            <w:vAlign w:val="bottom"/>
          </w:tcPr>
          <w:p w:rsidR="3F0F031A" w:rsidP="3F0F031A" w:rsidRDefault="2A712374" w14:paraId="17B8CA0F" w14:textId="5B83137E">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The Clay Travis and Buck Sexton Show (</w:t>
            </w:r>
            <w:r w:rsidRPr="6A36E946" w:rsidR="4314D4CA">
              <w:rPr>
                <w:rFonts w:ascii="Calibri" w:hAnsi="Calibri" w:eastAsia="Calibri" w:cs="Calibri"/>
                <w:i/>
                <w:iCs/>
                <w:color w:val="000000" w:themeColor="text1"/>
                <w:sz w:val="20"/>
                <w:szCs w:val="20"/>
              </w:rPr>
              <w:t xml:space="preserve">previously </w:t>
            </w:r>
            <w:r w:rsidRPr="6A36E946">
              <w:rPr>
                <w:rFonts w:ascii="Calibri" w:hAnsi="Calibri" w:eastAsia="Calibri" w:cs="Calibri"/>
                <w:i/>
                <w:iCs/>
                <w:color w:val="000000" w:themeColor="text1"/>
                <w:sz w:val="20"/>
                <w:szCs w:val="20"/>
              </w:rPr>
              <w:t>The Rush Limbaugh Show</w:t>
            </w:r>
            <w:r w:rsidRPr="6A36E946">
              <w:rPr>
                <w:rFonts w:ascii="Calibri" w:hAnsi="Calibri" w:eastAsia="Calibri" w:cs="Calibri"/>
                <w:color w:val="000000" w:themeColor="text1"/>
                <w:sz w:val="20"/>
                <w:szCs w:val="20"/>
              </w:rPr>
              <w:t>)</w:t>
            </w:r>
          </w:p>
        </w:tc>
        <w:tc>
          <w:tcPr>
            <w:tcW w:w="2220" w:type="dxa"/>
            <w:tcBorders>
              <w:top w:val="nil"/>
              <w:left w:val="nil"/>
              <w:bottom w:val="nil"/>
              <w:right w:val="nil"/>
            </w:tcBorders>
            <w:tcMar/>
            <w:vAlign w:val="bottom"/>
          </w:tcPr>
          <w:p w:rsidR="3F0F031A" w:rsidP="3F0F031A" w:rsidRDefault="3F0F031A" w14:paraId="2A91886A" w14:textId="06075638">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2D971031" w14:textId="1475F473">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869</w:t>
            </w:r>
          </w:p>
        </w:tc>
        <w:tc>
          <w:tcPr>
            <w:tcW w:w="1374" w:type="dxa"/>
            <w:tcBorders>
              <w:top w:val="nil"/>
              <w:left w:val="nil"/>
              <w:bottom w:val="nil"/>
              <w:right w:val="nil"/>
            </w:tcBorders>
            <w:tcMar/>
            <w:vAlign w:val="bottom"/>
          </w:tcPr>
          <w:p w:rsidR="3F0F031A" w:rsidP="3F0F031A" w:rsidRDefault="3F0F031A" w14:paraId="19E3351C" w14:textId="4D5BEE0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4136217D" w14:textId="77777777">
        <w:trPr>
          <w:trHeight w:val="315"/>
        </w:trPr>
        <w:tc>
          <w:tcPr>
            <w:tcW w:w="4270" w:type="dxa"/>
            <w:tcBorders>
              <w:top w:val="nil"/>
              <w:left w:val="nil"/>
              <w:bottom w:val="nil"/>
              <w:right w:val="nil"/>
            </w:tcBorders>
            <w:tcMar/>
            <w:vAlign w:val="bottom"/>
          </w:tcPr>
          <w:p w:rsidR="3F0F031A" w:rsidP="3F0F031A" w:rsidRDefault="2A712374" w14:paraId="51FD8A63" w14:textId="066BBE61">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Order Of Man</w:t>
            </w:r>
            <w:r w:rsidRPr="6A36E946" w:rsidR="45337E00">
              <w:rPr>
                <w:rFonts w:ascii="Calibri" w:hAnsi="Calibri" w:eastAsia="Calibri" w:cs="Calibri"/>
                <w:color w:val="000000" w:themeColor="text1"/>
                <w:sz w:val="20"/>
                <w:szCs w:val="20"/>
              </w:rPr>
              <w:t xml:space="preserve"> – </w:t>
            </w:r>
            <w:r w:rsidRPr="6A36E946">
              <w:rPr>
                <w:rFonts w:ascii="Calibri" w:hAnsi="Calibri" w:eastAsia="Calibri" w:cs="Calibri"/>
                <w:color w:val="000000" w:themeColor="text1"/>
                <w:sz w:val="20"/>
                <w:szCs w:val="20"/>
              </w:rPr>
              <w:t>Protect</w:t>
            </w:r>
            <w:r w:rsidRPr="6A36E946" w:rsidR="45337E00">
              <w:rPr>
                <w:rFonts w:ascii="Calibri" w:hAnsi="Calibri" w:eastAsia="Calibri" w:cs="Calibri"/>
                <w:color w:val="000000" w:themeColor="text1"/>
                <w:sz w:val="20"/>
                <w:szCs w:val="20"/>
              </w:rPr>
              <w:t>,</w:t>
            </w:r>
            <w:r w:rsidRPr="6A36E946">
              <w:rPr>
                <w:rFonts w:ascii="Calibri" w:hAnsi="Calibri" w:eastAsia="Calibri" w:cs="Calibri"/>
                <w:color w:val="000000" w:themeColor="text1"/>
                <w:sz w:val="20"/>
                <w:szCs w:val="20"/>
              </w:rPr>
              <w:t xml:space="preserve"> Provide</w:t>
            </w:r>
            <w:r w:rsidRPr="6A36E946" w:rsidR="68911D12">
              <w:rPr>
                <w:rFonts w:ascii="Calibri" w:hAnsi="Calibri" w:eastAsia="Calibri" w:cs="Calibri"/>
                <w:color w:val="000000" w:themeColor="text1"/>
                <w:sz w:val="20"/>
                <w:szCs w:val="20"/>
              </w:rPr>
              <w:t>,</w:t>
            </w:r>
            <w:r w:rsidRPr="6A36E946">
              <w:rPr>
                <w:rFonts w:ascii="Calibri" w:hAnsi="Calibri" w:eastAsia="Calibri" w:cs="Calibri"/>
                <w:color w:val="000000" w:themeColor="text1"/>
                <w:sz w:val="20"/>
                <w:szCs w:val="20"/>
              </w:rPr>
              <w:t xml:space="preserve"> Preside</w:t>
            </w:r>
          </w:p>
        </w:tc>
        <w:tc>
          <w:tcPr>
            <w:tcW w:w="2220" w:type="dxa"/>
            <w:tcBorders>
              <w:top w:val="nil"/>
              <w:left w:val="nil"/>
              <w:bottom w:val="nil"/>
              <w:right w:val="nil"/>
            </w:tcBorders>
            <w:tcMar/>
            <w:vAlign w:val="bottom"/>
          </w:tcPr>
          <w:p w:rsidR="3F0F031A" w:rsidP="3F0F031A" w:rsidRDefault="3F0F031A" w14:paraId="159C3A48" w14:textId="19A9A346">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18C0D71B" w14:textId="08BA78BE">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801</w:t>
            </w:r>
          </w:p>
        </w:tc>
        <w:tc>
          <w:tcPr>
            <w:tcW w:w="1374" w:type="dxa"/>
            <w:tcBorders>
              <w:top w:val="nil"/>
              <w:left w:val="nil"/>
              <w:bottom w:val="nil"/>
              <w:right w:val="nil"/>
            </w:tcBorders>
            <w:tcMar/>
            <w:vAlign w:val="bottom"/>
          </w:tcPr>
          <w:p w:rsidR="3F0F031A" w:rsidP="3F0F031A" w:rsidRDefault="3F0F031A" w14:paraId="08D024B2" w14:textId="0A3E418E">
            <w:pPr>
              <w:jc w:val="center"/>
              <w:rPr>
                <w:rFonts w:ascii="Calibri" w:hAnsi="Calibri" w:eastAsia="Calibri" w:cs="Calibri"/>
                <w:color w:val="000000" w:themeColor="text1"/>
                <w:sz w:val="20"/>
                <w:szCs w:val="20"/>
              </w:rPr>
            </w:pPr>
          </w:p>
        </w:tc>
      </w:tr>
      <w:tr w:rsidR="3F0F031A" w:rsidTr="1709819F" w14:paraId="74B61F59" w14:textId="77777777">
        <w:trPr>
          <w:trHeight w:val="315"/>
        </w:trPr>
        <w:tc>
          <w:tcPr>
            <w:tcW w:w="4270" w:type="dxa"/>
            <w:tcBorders>
              <w:top w:val="nil"/>
              <w:left w:val="nil"/>
              <w:bottom w:val="nil"/>
              <w:right w:val="nil"/>
            </w:tcBorders>
            <w:tcMar/>
            <w:vAlign w:val="bottom"/>
          </w:tcPr>
          <w:p w:rsidR="3F0F031A" w:rsidP="3F0F031A" w:rsidRDefault="3F0F031A" w14:paraId="138AAC02" w14:textId="7DA72FC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Late Night with Seth Meyers Podcast</w:t>
            </w:r>
          </w:p>
        </w:tc>
        <w:tc>
          <w:tcPr>
            <w:tcW w:w="2220" w:type="dxa"/>
            <w:tcBorders>
              <w:top w:val="nil"/>
              <w:left w:val="nil"/>
              <w:bottom w:val="nil"/>
              <w:right w:val="nil"/>
            </w:tcBorders>
            <w:tcMar/>
            <w:vAlign w:val="bottom"/>
          </w:tcPr>
          <w:p w:rsidR="3F0F031A" w:rsidP="3F0F031A" w:rsidRDefault="3F0F031A" w14:paraId="475EE17A" w14:textId="0FDFF79E">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72743A9C" w14:textId="6EB77F37">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692</w:t>
            </w:r>
          </w:p>
        </w:tc>
        <w:tc>
          <w:tcPr>
            <w:tcW w:w="1374" w:type="dxa"/>
            <w:tcBorders>
              <w:top w:val="nil"/>
              <w:left w:val="nil"/>
              <w:bottom w:val="nil"/>
              <w:right w:val="nil"/>
            </w:tcBorders>
            <w:tcMar/>
            <w:vAlign w:val="bottom"/>
          </w:tcPr>
          <w:p w:rsidR="3F0F031A" w:rsidP="3F0F031A" w:rsidRDefault="3F0F031A" w14:paraId="5110C65D" w14:textId="74A00DA0">
            <w:pPr>
              <w:jc w:val="center"/>
              <w:rPr>
                <w:rFonts w:ascii="Calibri" w:hAnsi="Calibri" w:eastAsia="Calibri" w:cs="Calibri"/>
                <w:color w:val="000000" w:themeColor="text1"/>
                <w:sz w:val="20"/>
                <w:szCs w:val="20"/>
              </w:rPr>
            </w:pPr>
          </w:p>
        </w:tc>
      </w:tr>
      <w:tr w:rsidR="3F0F031A" w:rsidTr="1709819F" w14:paraId="2F112A47" w14:textId="77777777">
        <w:trPr>
          <w:trHeight w:val="315"/>
        </w:trPr>
        <w:tc>
          <w:tcPr>
            <w:tcW w:w="4270" w:type="dxa"/>
            <w:tcBorders>
              <w:top w:val="nil"/>
              <w:left w:val="nil"/>
              <w:bottom w:val="nil"/>
              <w:right w:val="nil"/>
            </w:tcBorders>
            <w:tcMar/>
            <w:vAlign w:val="bottom"/>
          </w:tcPr>
          <w:p w:rsidR="3F0F031A" w:rsidP="3F0F031A" w:rsidRDefault="3F0F031A" w14:paraId="6C866F83" w14:textId="48EDE05A">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Rubin Report</w:t>
            </w:r>
          </w:p>
        </w:tc>
        <w:tc>
          <w:tcPr>
            <w:tcW w:w="2220" w:type="dxa"/>
            <w:tcBorders>
              <w:top w:val="nil"/>
              <w:left w:val="nil"/>
              <w:bottom w:val="nil"/>
              <w:right w:val="nil"/>
            </w:tcBorders>
            <w:tcMar/>
            <w:vAlign w:val="bottom"/>
          </w:tcPr>
          <w:p w:rsidR="3F0F031A" w:rsidP="3F0F031A" w:rsidRDefault="3F0F031A" w14:paraId="604C75A8" w14:textId="76F60F8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03B24964" w14:textId="51EA7C0F">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600</w:t>
            </w:r>
          </w:p>
        </w:tc>
        <w:tc>
          <w:tcPr>
            <w:tcW w:w="1374" w:type="dxa"/>
            <w:tcBorders>
              <w:top w:val="nil"/>
              <w:left w:val="nil"/>
              <w:bottom w:val="nil"/>
              <w:right w:val="nil"/>
            </w:tcBorders>
            <w:tcMar/>
            <w:vAlign w:val="bottom"/>
          </w:tcPr>
          <w:p w:rsidR="3F0F031A" w:rsidP="3F0F031A" w:rsidRDefault="3F0F031A" w14:paraId="54082A2B" w14:textId="378A75AD">
            <w:pPr>
              <w:jc w:val="center"/>
              <w:rPr>
                <w:rFonts w:ascii="Calibri" w:hAnsi="Calibri" w:eastAsia="Calibri" w:cs="Calibri"/>
                <w:color w:val="000000" w:themeColor="text1"/>
                <w:sz w:val="20"/>
                <w:szCs w:val="20"/>
              </w:rPr>
            </w:pPr>
          </w:p>
        </w:tc>
      </w:tr>
      <w:tr w:rsidR="3F0F031A" w:rsidTr="1709819F" w14:paraId="771AAF04" w14:textId="77777777">
        <w:trPr>
          <w:trHeight w:val="315"/>
        </w:trPr>
        <w:tc>
          <w:tcPr>
            <w:tcW w:w="4270" w:type="dxa"/>
            <w:tcBorders>
              <w:top w:val="nil"/>
              <w:left w:val="nil"/>
              <w:bottom w:val="nil"/>
              <w:right w:val="nil"/>
            </w:tcBorders>
            <w:tcMar/>
            <w:vAlign w:val="bottom"/>
          </w:tcPr>
          <w:p w:rsidR="3F0F031A" w:rsidP="3F0F031A" w:rsidRDefault="3F0F031A" w14:paraId="3F8B2DC3" w14:textId="403E6C4D">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Pod Save America</w:t>
            </w:r>
          </w:p>
        </w:tc>
        <w:tc>
          <w:tcPr>
            <w:tcW w:w="2220" w:type="dxa"/>
            <w:tcBorders>
              <w:top w:val="nil"/>
              <w:left w:val="nil"/>
              <w:bottom w:val="nil"/>
              <w:right w:val="nil"/>
            </w:tcBorders>
            <w:tcMar/>
            <w:vAlign w:val="bottom"/>
          </w:tcPr>
          <w:p w:rsidR="3F0F031A" w:rsidP="3F0F031A" w:rsidRDefault="3F0F031A" w14:paraId="1FDC1D8D" w14:textId="3DC56997">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1B778266" w14:textId="6CAD51EA">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484</w:t>
            </w:r>
          </w:p>
        </w:tc>
        <w:tc>
          <w:tcPr>
            <w:tcW w:w="1374" w:type="dxa"/>
            <w:tcBorders>
              <w:top w:val="nil"/>
              <w:left w:val="nil"/>
              <w:bottom w:val="nil"/>
              <w:right w:val="nil"/>
            </w:tcBorders>
            <w:tcMar/>
            <w:vAlign w:val="bottom"/>
          </w:tcPr>
          <w:p w:rsidR="3F0F031A" w:rsidP="3F0F031A" w:rsidRDefault="3F0F031A" w14:paraId="13205A91" w14:textId="2398142C">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1388CD97" w14:textId="77777777">
        <w:trPr>
          <w:trHeight w:val="315"/>
        </w:trPr>
        <w:tc>
          <w:tcPr>
            <w:tcW w:w="4270" w:type="dxa"/>
            <w:tcBorders>
              <w:top w:val="nil"/>
              <w:left w:val="nil"/>
              <w:bottom w:val="nil"/>
              <w:right w:val="nil"/>
            </w:tcBorders>
            <w:tcMar/>
            <w:vAlign w:val="bottom"/>
          </w:tcPr>
          <w:p w:rsidR="3F0F031A" w:rsidP="3F0F031A" w:rsidRDefault="3F0F031A" w14:paraId="52346F44" w14:textId="2FAB348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Adam Carolla Show</w:t>
            </w:r>
          </w:p>
        </w:tc>
        <w:tc>
          <w:tcPr>
            <w:tcW w:w="2220" w:type="dxa"/>
            <w:tcBorders>
              <w:top w:val="nil"/>
              <w:left w:val="nil"/>
              <w:bottom w:val="nil"/>
              <w:right w:val="nil"/>
            </w:tcBorders>
            <w:tcMar/>
            <w:vAlign w:val="bottom"/>
          </w:tcPr>
          <w:p w:rsidR="3F0F031A" w:rsidP="3F0F031A" w:rsidRDefault="3F0F031A" w14:paraId="25C0C0FE" w14:textId="7E6BBB5C">
            <w:pPr>
              <w:rPr>
                <w:rFonts w:ascii="Calibri" w:hAnsi="Calibri" w:eastAsia="Calibri" w:cs="Calibri"/>
                <w:color w:val="000000" w:themeColor="text1"/>
                <w:sz w:val="20"/>
                <w:szCs w:val="20"/>
              </w:rPr>
            </w:pPr>
            <w:r w:rsidRPr="1709819F" w:rsidR="5327399E">
              <w:rPr>
                <w:rFonts w:ascii="Calibri" w:hAnsi="Calibri" w:eastAsia="Calibri" w:cs="Calibri"/>
                <w:color w:val="000000" w:themeColor="text1" w:themeTint="FF" w:themeShade="FF"/>
                <w:sz w:val="20"/>
                <w:szCs w:val="20"/>
              </w:rPr>
              <w:t xml:space="preserve">More </w:t>
            </w:r>
            <w:r w:rsidRPr="1709819F" w:rsidR="11AFC097">
              <w:rPr>
                <w:rFonts w:ascii="Calibri" w:hAnsi="Calibri" w:eastAsia="Calibri" w:cs="Calibri"/>
                <w:color w:val="000000" w:themeColor="text1" w:themeTint="FF" w:themeShade="FF"/>
                <w:sz w:val="20"/>
                <w:szCs w:val="20"/>
              </w:rPr>
              <w:t>Liberal</w:t>
            </w:r>
          </w:p>
        </w:tc>
        <w:tc>
          <w:tcPr>
            <w:tcW w:w="1496" w:type="dxa"/>
            <w:tcBorders>
              <w:top w:val="nil"/>
              <w:left w:val="nil"/>
              <w:bottom w:val="nil"/>
              <w:right w:val="nil"/>
            </w:tcBorders>
            <w:tcMar/>
            <w:vAlign w:val="bottom"/>
          </w:tcPr>
          <w:p w:rsidR="3F0F031A" w:rsidP="3F0F031A" w:rsidRDefault="3F0F031A" w14:paraId="6CD82C1F" w14:textId="221C154E">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480</w:t>
            </w:r>
          </w:p>
        </w:tc>
        <w:tc>
          <w:tcPr>
            <w:tcW w:w="1374" w:type="dxa"/>
            <w:tcBorders>
              <w:top w:val="nil"/>
              <w:left w:val="nil"/>
              <w:bottom w:val="nil"/>
              <w:right w:val="nil"/>
            </w:tcBorders>
            <w:tcMar/>
            <w:vAlign w:val="bottom"/>
          </w:tcPr>
          <w:p w:rsidR="3F0F031A" w:rsidP="3F0F031A" w:rsidRDefault="3F0F031A" w14:paraId="0E9B6718" w14:textId="29DA27E7">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6F6AF318" w14:textId="77777777">
        <w:trPr>
          <w:trHeight w:val="315"/>
        </w:trPr>
        <w:tc>
          <w:tcPr>
            <w:tcW w:w="4270" w:type="dxa"/>
            <w:tcBorders>
              <w:top w:val="nil"/>
              <w:left w:val="nil"/>
              <w:bottom w:val="nil"/>
              <w:right w:val="nil"/>
            </w:tcBorders>
            <w:tcMar/>
            <w:vAlign w:val="bottom"/>
          </w:tcPr>
          <w:p w:rsidR="3F0F031A" w:rsidP="3F0F031A" w:rsidRDefault="3F0F031A" w14:paraId="503DFDB7" w14:textId="131D7FF7">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Axe Files with David Axelrod</w:t>
            </w:r>
          </w:p>
        </w:tc>
        <w:tc>
          <w:tcPr>
            <w:tcW w:w="2220" w:type="dxa"/>
            <w:tcBorders>
              <w:top w:val="nil"/>
              <w:left w:val="nil"/>
              <w:bottom w:val="nil"/>
              <w:right w:val="nil"/>
            </w:tcBorders>
            <w:tcMar/>
            <w:vAlign w:val="bottom"/>
          </w:tcPr>
          <w:p w:rsidR="3F0F031A" w:rsidP="3F0F031A" w:rsidRDefault="3F0F031A" w14:paraId="2FA8794F" w14:textId="306FC5C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5BF65F18" w14:textId="7C947970">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467</w:t>
            </w:r>
          </w:p>
        </w:tc>
        <w:tc>
          <w:tcPr>
            <w:tcW w:w="1374" w:type="dxa"/>
            <w:tcBorders>
              <w:top w:val="nil"/>
              <w:left w:val="nil"/>
              <w:bottom w:val="nil"/>
              <w:right w:val="nil"/>
            </w:tcBorders>
            <w:tcMar/>
            <w:vAlign w:val="bottom"/>
          </w:tcPr>
          <w:p w:rsidR="3F0F031A" w:rsidP="3F0F031A" w:rsidRDefault="3F0F031A" w14:paraId="0E7AD150" w14:textId="1424D418">
            <w:pPr>
              <w:jc w:val="center"/>
              <w:rPr>
                <w:rFonts w:ascii="Calibri" w:hAnsi="Calibri" w:eastAsia="Calibri" w:cs="Calibri"/>
                <w:color w:val="000000" w:themeColor="text1"/>
                <w:sz w:val="20"/>
                <w:szCs w:val="20"/>
              </w:rPr>
            </w:pPr>
          </w:p>
        </w:tc>
      </w:tr>
      <w:tr w:rsidR="3F0F031A" w:rsidTr="1709819F" w14:paraId="7FB94306" w14:textId="77777777">
        <w:trPr>
          <w:trHeight w:val="315"/>
        </w:trPr>
        <w:tc>
          <w:tcPr>
            <w:tcW w:w="4270" w:type="dxa"/>
            <w:tcBorders>
              <w:top w:val="nil"/>
              <w:left w:val="nil"/>
              <w:bottom w:val="nil"/>
              <w:right w:val="nil"/>
            </w:tcBorders>
            <w:tcMar/>
            <w:vAlign w:val="bottom"/>
          </w:tcPr>
          <w:p w:rsidR="3F0F031A" w:rsidP="3F0F031A" w:rsidRDefault="3F0F031A" w14:paraId="556710B2" w14:textId="67E0A14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Political Gabfest</w:t>
            </w:r>
          </w:p>
        </w:tc>
        <w:tc>
          <w:tcPr>
            <w:tcW w:w="2220" w:type="dxa"/>
            <w:tcBorders>
              <w:top w:val="nil"/>
              <w:left w:val="nil"/>
              <w:bottom w:val="nil"/>
              <w:right w:val="nil"/>
            </w:tcBorders>
            <w:tcMar/>
            <w:vAlign w:val="bottom"/>
          </w:tcPr>
          <w:p w:rsidR="3F0F031A" w:rsidP="3F0F031A" w:rsidRDefault="3F0F031A" w14:paraId="297301B4" w14:textId="6BDCF2BE">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2B694008" w14:textId="434CC3ED">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451</w:t>
            </w:r>
          </w:p>
        </w:tc>
        <w:tc>
          <w:tcPr>
            <w:tcW w:w="1374" w:type="dxa"/>
            <w:tcBorders>
              <w:top w:val="nil"/>
              <w:left w:val="nil"/>
              <w:bottom w:val="nil"/>
              <w:right w:val="nil"/>
            </w:tcBorders>
            <w:tcMar/>
            <w:vAlign w:val="bottom"/>
          </w:tcPr>
          <w:p w:rsidR="3F0F031A" w:rsidP="3F0F031A" w:rsidRDefault="3F0F031A" w14:paraId="38AA622E" w14:textId="12CD8E21">
            <w:pPr>
              <w:jc w:val="center"/>
              <w:rPr>
                <w:rFonts w:ascii="Calibri" w:hAnsi="Calibri" w:eastAsia="Calibri" w:cs="Calibri"/>
                <w:color w:val="000000" w:themeColor="text1"/>
                <w:sz w:val="20"/>
                <w:szCs w:val="20"/>
              </w:rPr>
            </w:pPr>
          </w:p>
        </w:tc>
      </w:tr>
      <w:tr w:rsidR="3F0F031A" w:rsidTr="1709819F" w14:paraId="6F0B69FF" w14:textId="77777777">
        <w:trPr>
          <w:trHeight w:val="315"/>
        </w:trPr>
        <w:tc>
          <w:tcPr>
            <w:tcW w:w="4270" w:type="dxa"/>
            <w:tcBorders>
              <w:top w:val="nil"/>
              <w:left w:val="nil"/>
              <w:bottom w:val="nil"/>
              <w:right w:val="nil"/>
            </w:tcBorders>
            <w:tcMar/>
            <w:vAlign w:val="bottom"/>
          </w:tcPr>
          <w:p w:rsidR="3F0F031A" w:rsidP="3F0F031A" w:rsidRDefault="3F0F031A" w14:paraId="4C75E83C" w14:textId="7D19A1A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Prager-U Five-minute Videos</w:t>
            </w:r>
          </w:p>
        </w:tc>
        <w:tc>
          <w:tcPr>
            <w:tcW w:w="2220" w:type="dxa"/>
            <w:tcBorders>
              <w:top w:val="nil"/>
              <w:left w:val="nil"/>
              <w:bottom w:val="nil"/>
              <w:right w:val="nil"/>
            </w:tcBorders>
            <w:tcMar/>
            <w:vAlign w:val="bottom"/>
          </w:tcPr>
          <w:p w:rsidR="3F0F031A" w:rsidP="3F0F031A" w:rsidRDefault="3F0F031A" w14:paraId="1E86F024" w14:textId="2D961B1E">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41686E9C" w14:textId="6501CDF5">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428</w:t>
            </w:r>
          </w:p>
        </w:tc>
        <w:tc>
          <w:tcPr>
            <w:tcW w:w="1374" w:type="dxa"/>
            <w:tcBorders>
              <w:top w:val="nil"/>
              <w:left w:val="nil"/>
              <w:bottom w:val="nil"/>
              <w:right w:val="nil"/>
            </w:tcBorders>
            <w:tcMar/>
            <w:vAlign w:val="bottom"/>
          </w:tcPr>
          <w:p w:rsidR="3F0F031A" w:rsidP="3F0F031A" w:rsidRDefault="3F0F031A" w14:paraId="709C4DB9" w14:textId="3EC202E2">
            <w:pPr>
              <w:jc w:val="center"/>
              <w:rPr>
                <w:rFonts w:ascii="Calibri" w:hAnsi="Calibri" w:eastAsia="Calibri" w:cs="Calibri"/>
                <w:color w:val="000000" w:themeColor="text1"/>
                <w:sz w:val="20"/>
                <w:szCs w:val="20"/>
              </w:rPr>
            </w:pPr>
          </w:p>
        </w:tc>
      </w:tr>
      <w:tr w:rsidR="3F0F031A" w:rsidTr="1709819F" w14:paraId="1218F306" w14:textId="77777777">
        <w:trPr>
          <w:trHeight w:val="315"/>
        </w:trPr>
        <w:tc>
          <w:tcPr>
            <w:tcW w:w="4270" w:type="dxa"/>
            <w:tcBorders>
              <w:top w:val="nil"/>
              <w:left w:val="nil"/>
              <w:bottom w:val="nil"/>
              <w:right w:val="nil"/>
            </w:tcBorders>
            <w:tcMar/>
            <w:vAlign w:val="bottom"/>
          </w:tcPr>
          <w:p w:rsidR="3F0F031A" w:rsidP="3F0F031A" w:rsidRDefault="3F0F031A" w14:paraId="30011404" w14:textId="5B5317A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John Solomon Reports</w:t>
            </w:r>
          </w:p>
        </w:tc>
        <w:tc>
          <w:tcPr>
            <w:tcW w:w="2220" w:type="dxa"/>
            <w:tcBorders>
              <w:top w:val="nil"/>
              <w:left w:val="nil"/>
              <w:bottom w:val="nil"/>
              <w:right w:val="nil"/>
            </w:tcBorders>
            <w:tcMar/>
            <w:vAlign w:val="bottom"/>
          </w:tcPr>
          <w:p w:rsidR="3F0F031A" w:rsidP="3F0F031A" w:rsidRDefault="3F0F031A" w14:paraId="0D88B8E8" w14:textId="08DEECD9">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0888819B" w14:textId="06402B1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420</w:t>
            </w:r>
          </w:p>
        </w:tc>
        <w:tc>
          <w:tcPr>
            <w:tcW w:w="1374" w:type="dxa"/>
            <w:tcBorders>
              <w:top w:val="nil"/>
              <w:left w:val="nil"/>
              <w:bottom w:val="nil"/>
              <w:right w:val="nil"/>
            </w:tcBorders>
            <w:tcMar/>
            <w:vAlign w:val="bottom"/>
          </w:tcPr>
          <w:p w:rsidR="3F0F031A" w:rsidP="3F0F031A" w:rsidRDefault="3F0F031A" w14:paraId="3CFAB960" w14:textId="26C14E50">
            <w:pPr>
              <w:jc w:val="center"/>
              <w:rPr>
                <w:rFonts w:ascii="Calibri" w:hAnsi="Calibri" w:eastAsia="Calibri" w:cs="Calibri"/>
                <w:color w:val="000000" w:themeColor="text1"/>
                <w:sz w:val="20"/>
                <w:szCs w:val="20"/>
              </w:rPr>
            </w:pPr>
          </w:p>
        </w:tc>
      </w:tr>
      <w:tr w:rsidR="3F0F031A" w:rsidTr="1709819F" w14:paraId="13BC87DE" w14:textId="77777777">
        <w:trPr>
          <w:trHeight w:val="315"/>
        </w:trPr>
        <w:tc>
          <w:tcPr>
            <w:tcW w:w="4270" w:type="dxa"/>
            <w:tcBorders>
              <w:top w:val="nil"/>
              <w:left w:val="nil"/>
              <w:bottom w:val="nil"/>
              <w:right w:val="nil"/>
            </w:tcBorders>
            <w:tcMar/>
            <w:vAlign w:val="bottom"/>
          </w:tcPr>
          <w:p w:rsidR="3F0F031A" w:rsidP="3F0F031A" w:rsidRDefault="3F0F031A" w14:paraId="3A60F026" w14:textId="56222D8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Stay Tuned with Preet</w:t>
            </w:r>
          </w:p>
        </w:tc>
        <w:tc>
          <w:tcPr>
            <w:tcW w:w="2220" w:type="dxa"/>
            <w:tcBorders>
              <w:top w:val="nil"/>
              <w:left w:val="nil"/>
              <w:bottom w:val="nil"/>
              <w:right w:val="nil"/>
            </w:tcBorders>
            <w:tcMar/>
            <w:vAlign w:val="bottom"/>
          </w:tcPr>
          <w:p w:rsidR="3F0F031A" w:rsidP="3F0F031A" w:rsidRDefault="3F0F031A" w14:paraId="793C5D78" w14:textId="3A1737D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0309A1BB" w14:textId="74C2678F">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415</w:t>
            </w:r>
          </w:p>
        </w:tc>
        <w:tc>
          <w:tcPr>
            <w:tcW w:w="1374" w:type="dxa"/>
            <w:tcBorders>
              <w:top w:val="nil"/>
              <w:left w:val="nil"/>
              <w:bottom w:val="nil"/>
              <w:right w:val="nil"/>
            </w:tcBorders>
            <w:tcMar/>
            <w:vAlign w:val="bottom"/>
          </w:tcPr>
          <w:p w:rsidR="3F0F031A" w:rsidP="3F0F031A" w:rsidRDefault="3F0F031A" w14:paraId="6E6796F8" w14:textId="7DBCDC41">
            <w:pPr>
              <w:jc w:val="center"/>
              <w:rPr>
                <w:rFonts w:ascii="Calibri" w:hAnsi="Calibri" w:eastAsia="Calibri" w:cs="Calibri"/>
                <w:color w:val="000000" w:themeColor="text1"/>
                <w:sz w:val="20"/>
                <w:szCs w:val="20"/>
              </w:rPr>
            </w:pPr>
          </w:p>
        </w:tc>
      </w:tr>
      <w:tr w:rsidR="3F0F031A" w:rsidTr="1709819F" w14:paraId="2AF11557" w14:textId="77777777">
        <w:trPr>
          <w:trHeight w:val="315"/>
        </w:trPr>
        <w:tc>
          <w:tcPr>
            <w:tcW w:w="4270" w:type="dxa"/>
            <w:tcBorders>
              <w:top w:val="nil"/>
              <w:left w:val="nil"/>
              <w:bottom w:val="nil"/>
              <w:right w:val="nil"/>
            </w:tcBorders>
            <w:tcMar/>
            <w:vAlign w:val="bottom"/>
          </w:tcPr>
          <w:p w:rsidR="3F0F031A" w:rsidP="3F0F031A" w:rsidRDefault="3F0F031A" w14:paraId="3A8D9A8B" w14:textId="6D86ADD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Unashamed with Phil Jase Robertson</w:t>
            </w:r>
          </w:p>
        </w:tc>
        <w:tc>
          <w:tcPr>
            <w:tcW w:w="2220" w:type="dxa"/>
            <w:tcBorders>
              <w:top w:val="nil"/>
              <w:left w:val="nil"/>
              <w:bottom w:val="nil"/>
              <w:right w:val="nil"/>
            </w:tcBorders>
            <w:tcMar/>
            <w:vAlign w:val="bottom"/>
          </w:tcPr>
          <w:p w:rsidR="3F0F031A" w:rsidP="3F0F031A" w:rsidRDefault="3F0F031A" w14:paraId="6A08B7D0" w14:textId="60AE8A5A">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3A565DA8" w14:textId="25DEF45C">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411</w:t>
            </w:r>
          </w:p>
        </w:tc>
        <w:tc>
          <w:tcPr>
            <w:tcW w:w="1374" w:type="dxa"/>
            <w:tcBorders>
              <w:top w:val="nil"/>
              <w:left w:val="nil"/>
              <w:bottom w:val="nil"/>
              <w:right w:val="nil"/>
            </w:tcBorders>
            <w:tcMar/>
            <w:vAlign w:val="bottom"/>
          </w:tcPr>
          <w:p w:rsidR="3F0F031A" w:rsidP="3F0F031A" w:rsidRDefault="3F0F031A" w14:paraId="306EFD28" w14:textId="085A03C4">
            <w:pPr>
              <w:jc w:val="center"/>
              <w:rPr>
                <w:rFonts w:ascii="Calibri" w:hAnsi="Calibri" w:eastAsia="Calibri" w:cs="Calibri"/>
                <w:color w:val="000000" w:themeColor="text1"/>
                <w:sz w:val="20"/>
                <w:szCs w:val="20"/>
              </w:rPr>
            </w:pPr>
          </w:p>
        </w:tc>
      </w:tr>
      <w:tr w:rsidR="3F0F031A" w:rsidTr="1709819F" w14:paraId="7757879C" w14:textId="77777777">
        <w:trPr>
          <w:trHeight w:val="315"/>
        </w:trPr>
        <w:tc>
          <w:tcPr>
            <w:tcW w:w="4270" w:type="dxa"/>
            <w:tcBorders>
              <w:top w:val="nil"/>
              <w:left w:val="nil"/>
              <w:bottom w:val="nil"/>
              <w:right w:val="nil"/>
            </w:tcBorders>
            <w:tcMar/>
            <w:vAlign w:val="bottom"/>
          </w:tcPr>
          <w:p w:rsidR="3F0F031A" w:rsidP="3F0F031A" w:rsidRDefault="3F0F031A" w14:paraId="44D79AC2" w14:textId="703DED1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Louder with Crowder</w:t>
            </w:r>
          </w:p>
        </w:tc>
        <w:tc>
          <w:tcPr>
            <w:tcW w:w="2220" w:type="dxa"/>
            <w:tcBorders>
              <w:top w:val="nil"/>
              <w:left w:val="nil"/>
              <w:bottom w:val="nil"/>
              <w:right w:val="nil"/>
            </w:tcBorders>
            <w:tcMar/>
            <w:vAlign w:val="bottom"/>
          </w:tcPr>
          <w:p w:rsidR="3F0F031A" w:rsidP="3F0F031A" w:rsidRDefault="3F0F031A" w14:paraId="2C240A37" w14:textId="54AE579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55023CAB" w14:textId="50D6FA04">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408</w:t>
            </w:r>
          </w:p>
        </w:tc>
        <w:tc>
          <w:tcPr>
            <w:tcW w:w="1374" w:type="dxa"/>
            <w:tcBorders>
              <w:top w:val="nil"/>
              <w:left w:val="nil"/>
              <w:bottom w:val="nil"/>
              <w:right w:val="nil"/>
            </w:tcBorders>
            <w:tcMar/>
            <w:vAlign w:val="bottom"/>
          </w:tcPr>
          <w:p w:rsidR="3F0F031A" w:rsidP="3F0F031A" w:rsidRDefault="3F0F031A" w14:paraId="2602913C" w14:textId="05598FF5">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552EC511" w14:textId="77777777">
        <w:trPr>
          <w:trHeight w:val="315"/>
        </w:trPr>
        <w:tc>
          <w:tcPr>
            <w:tcW w:w="4270" w:type="dxa"/>
            <w:tcBorders>
              <w:top w:val="nil"/>
              <w:left w:val="nil"/>
              <w:bottom w:val="nil"/>
              <w:right w:val="nil"/>
            </w:tcBorders>
            <w:tcMar/>
            <w:vAlign w:val="bottom"/>
          </w:tcPr>
          <w:p w:rsidR="3F0F031A" w:rsidP="3F0F031A" w:rsidRDefault="3F0F031A" w14:paraId="3AFD391F" w14:textId="55660FC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Michael Savage Show</w:t>
            </w:r>
          </w:p>
        </w:tc>
        <w:tc>
          <w:tcPr>
            <w:tcW w:w="2220" w:type="dxa"/>
            <w:tcBorders>
              <w:top w:val="nil"/>
              <w:left w:val="nil"/>
              <w:bottom w:val="nil"/>
              <w:right w:val="nil"/>
            </w:tcBorders>
            <w:tcMar/>
            <w:vAlign w:val="bottom"/>
          </w:tcPr>
          <w:p w:rsidR="3F0F031A" w:rsidP="3F0F031A" w:rsidRDefault="3F0F031A" w14:paraId="406CF472" w14:textId="1A980FB7">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5B68B4D6" w14:textId="34142488">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395</w:t>
            </w:r>
          </w:p>
        </w:tc>
        <w:tc>
          <w:tcPr>
            <w:tcW w:w="1374" w:type="dxa"/>
            <w:tcBorders>
              <w:top w:val="nil"/>
              <w:left w:val="nil"/>
              <w:bottom w:val="nil"/>
              <w:right w:val="nil"/>
            </w:tcBorders>
            <w:tcMar/>
            <w:vAlign w:val="bottom"/>
          </w:tcPr>
          <w:p w:rsidR="3F0F031A" w:rsidP="3F0F031A" w:rsidRDefault="3F0F031A" w14:paraId="701346A2" w14:textId="099A147B">
            <w:pPr>
              <w:jc w:val="center"/>
              <w:rPr>
                <w:rFonts w:ascii="Calibri" w:hAnsi="Calibri" w:eastAsia="Calibri" w:cs="Calibri"/>
                <w:color w:val="000000" w:themeColor="text1"/>
                <w:sz w:val="20"/>
                <w:szCs w:val="20"/>
              </w:rPr>
            </w:pPr>
          </w:p>
        </w:tc>
      </w:tr>
      <w:tr w:rsidR="3F0F031A" w:rsidTr="1709819F" w14:paraId="6E84529A" w14:textId="77777777">
        <w:trPr>
          <w:trHeight w:val="315"/>
        </w:trPr>
        <w:tc>
          <w:tcPr>
            <w:tcW w:w="4270" w:type="dxa"/>
            <w:tcBorders>
              <w:top w:val="nil"/>
              <w:left w:val="nil"/>
              <w:bottom w:val="nil"/>
              <w:right w:val="nil"/>
            </w:tcBorders>
            <w:tcMar/>
            <w:vAlign w:val="bottom"/>
          </w:tcPr>
          <w:p w:rsidR="3F0F031A" w:rsidP="3F0F031A" w:rsidRDefault="3F0F031A" w14:paraId="70D158C8" w14:textId="6B140F8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Jocko Podcast</w:t>
            </w:r>
          </w:p>
        </w:tc>
        <w:tc>
          <w:tcPr>
            <w:tcW w:w="2220" w:type="dxa"/>
            <w:tcBorders>
              <w:top w:val="nil"/>
              <w:left w:val="nil"/>
              <w:bottom w:val="nil"/>
              <w:right w:val="nil"/>
            </w:tcBorders>
            <w:tcMar/>
            <w:vAlign w:val="bottom"/>
          </w:tcPr>
          <w:p w:rsidR="3F0F031A" w:rsidP="1709819F" w:rsidRDefault="3F0F031A" w14:paraId="00CE1B08" w14:textId="076D3C39">
            <w:pPr>
              <w:pStyle w:val="Normal"/>
              <w:rPr>
                <w:rFonts w:ascii="Calibri" w:hAnsi="Calibri" w:eastAsia="Calibri" w:cs="Calibri"/>
                <w:color w:val="000000" w:themeColor="text1"/>
                <w:sz w:val="20"/>
                <w:szCs w:val="20"/>
              </w:rPr>
            </w:pPr>
            <w:r w:rsidRPr="1709819F" w:rsidR="1B2D1C28">
              <w:rPr>
                <w:rFonts w:ascii="Calibri" w:hAnsi="Calibri" w:eastAsia="Calibri" w:cs="Calibri"/>
                <w:color w:val="000000" w:themeColor="text1" w:themeTint="FF" w:themeShade="FF"/>
                <w:sz w:val="20"/>
                <w:szCs w:val="20"/>
              </w:rPr>
              <w:t>Unknown</w:t>
            </w:r>
          </w:p>
        </w:tc>
        <w:tc>
          <w:tcPr>
            <w:tcW w:w="1496" w:type="dxa"/>
            <w:tcBorders>
              <w:top w:val="nil"/>
              <w:left w:val="nil"/>
              <w:bottom w:val="nil"/>
              <w:right w:val="nil"/>
            </w:tcBorders>
            <w:tcMar/>
            <w:vAlign w:val="bottom"/>
          </w:tcPr>
          <w:p w:rsidR="3F0F031A" w:rsidP="3F0F031A" w:rsidRDefault="3F0F031A" w14:paraId="7CB84E02" w14:textId="118E49E0">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387</w:t>
            </w:r>
          </w:p>
        </w:tc>
        <w:tc>
          <w:tcPr>
            <w:tcW w:w="1374" w:type="dxa"/>
            <w:tcBorders>
              <w:top w:val="nil"/>
              <w:left w:val="nil"/>
              <w:bottom w:val="nil"/>
              <w:right w:val="nil"/>
            </w:tcBorders>
            <w:tcMar/>
            <w:vAlign w:val="bottom"/>
          </w:tcPr>
          <w:p w:rsidR="3F0F031A" w:rsidP="3F0F031A" w:rsidRDefault="3F0F031A" w14:paraId="430AC017" w14:textId="755DDB5B">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64F609BE" w14:textId="77777777">
        <w:trPr>
          <w:trHeight w:val="315"/>
        </w:trPr>
        <w:tc>
          <w:tcPr>
            <w:tcW w:w="4270" w:type="dxa"/>
            <w:tcBorders>
              <w:top w:val="nil"/>
              <w:left w:val="nil"/>
              <w:bottom w:val="nil"/>
              <w:right w:val="nil"/>
            </w:tcBorders>
            <w:tcMar/>
            <w:vAlign w:val="bottom"/>
          </w:tcPr>
          <w:p w:rsidR="3F0F031A" w:rsidP="3F0F031A" w:rsidRDefault="3F0F031A" w14:paraId="416F0FD0" w14:textId="63E27C74">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Pod Save The World</w:t>
            </w:r>
          </w:p>
        </w:tc>
        <w:tc>
          <w:tcPr>
            <w:tcW w:w="2220" w:type="dxa"/>
            <w:tcBorders>
              <w:top w:val="nil"/>
              <w:left w:val="nil"/>
              <w:bottom w:val="nil"/>
              <w:right w:val="nil"/>
            </w:tcBorders>
            <w:tcMar/>
            <w:vAlign w:val="bottom"/>
          </w:tcPr>
          <w:p w:rsidR="3F0F031A" w:rsidP="3F0F031A" w:rsidRDefault="3F0F031A" w14:paraId="6BF63305" w14:textId="65EB11EE">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2F8EB188" w14:textId="30FF5493">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363</w:t>
            </w:r>
          </w:p>
        </w:tc>
        <w:tc>
          <w:tcPr>
            <w:tcW w:w="1374" w:type="dxa"/>
            <w:tcBorders>
              <w:top w:val="nil"/>
              <w:left w:val="nil"/>
              <w:bottom w:val="nil"/>
              <w:right w:val="nil"/>
            </w:tcBorders>
            <w:tcMar/>
            <w:vAlign w:val="bottom"/>
          </w:tcPr>
          <w:p w:rsidR="3F0F031A" w:rsidP="3F0F031A" w:rsidRDefault="3F0F031A" w14:paraId="55D9EF4A" w14:textId="5C5635BC">
            <w:pPr>
              <w:jc w:val="center"/>
              <w:rPr>
                <w:rFonts w:ascii="Calibri" w:hAnsi="Calibri" w:eastAsia="Calibri" w:cs="Calibri"/>
                <w:color w:val="000000" w:themeColor="text1"/>
                <w:sz w:val="20"/>
                <w:szCs w:val="20"/>
              </w:rPr>
            </w:pPr>
          </w:p>
        </w:tc>
      </w:tr>
      <w:tr w:rsidR="3F0F031A" w:rsidTr="1709819F" w14:paraId="1AC43C22" w14:textId="77777777">
        <w:trPr>
          <w:trHeight w:val="315"/>
        </w:trPr>
        <w:tc>
          <w:tcPr>
            <w:tcW w:w="4270" w:type="dxa"/>
            <w:tcBorders>
              <w:top w:val="nil"/>
              <w:left w:val="nil"/>
              <w:bottom w:val="nil"/>
              <w:right w:val="nil"/>
            </w:tcBorders>
            <w:tcMar/>
            <w:vAlign w:val="bottom"/>
          </w:tcPr>
          <w:p w:rsidR="3F0F031A" w:rsidP="3F0F031A" w:rsidRDefault="2A712374" w14:paraId="16994E8B" w14:textId="61FFD2E1">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Newt</w:t>
            </w:r>
            <w:r w:rsidRPr="6A36E946" w:rsidR="69FF1C21">
              <w:rPr>
                <w:rFonts w:ascii="Calibri" w:hAnsi="Calibri" w:eastAsia="Calibri" w:cs="Calibri"/>
                <w:color w:val="000000" w:themeColor="text1"/>
                <w:sz w:val="20"/>
                <w:szCs w:val="20"/>
              </w:rPr>
              <w:t>’</w:t>
            </w:r>
            <w:r w:rsidRPr="6A36E946">
              <w:rPr>
                <w:rFonts w:ascii="Calibri" w:hAnsi="Calibri" w:eastAsia="Calibri" w:cs="Calibri"/>
                <w:color w:val="000000" w:themeColor="text1"/>
                <w:sz w:val="20"/>
                <w:szCs w:val="20"/>
              </w:rPr>
              <w:t>s World</w:t>
            </w:r>
          </w:p>
        </w:tc>
        <w:tc>
          <w:tcPr>
            <w:tcW w:w="2220" w:type="dxa"/>
            <w:tcBorders>
              <w:top w:val="nil"/>
              <w:left w:val="nil"/>
              <w:bottom w:val="nil"/>
              <w:right w:val="nil"/>
            </w:tcBorders>
            <w:tcMar/>
            <w:vAlign w:val="bottom"/>
          </w:tcPr>
          <w:p w:rsidR="3F0F031A" w:rsidP="3F0F031A" w:rsidRDefault="3F0F031A" w14:paraId="4C27F362" w14:textId="3DA44B3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591B9401" w14:textId="38746258">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356</w:t>
            </w:r>
          </w:p>
        </w:tc>
        <w:tc>
          <w:tcPr>
            <w:tcW w:w="1374" w:type="dxa"/>
            <w:tcBorders>
              <w:top w:val="nil"/>
              <w:left w:val="nil"/>
              <w:bottom w:val="nil"/>
              <w:right w:val="nil"/>
            </w:tcBorders>
            <w:tcMar/>
            <w:vAlign w:val="bottom"/>
          </w:tcPr>
          <w:p w:rsidR="3F0F031A" w:rsidP="3F0F031A" w:rsidRDefault="3F0F031A" w14:paraId="65AE1CF9" w14:textId="7FCDE0BE">
            <w:pPr>
              <w:jc w:val="center"/>
              <w:rPr>
                <w:rFonts w:ascii="Calibri" w:hAnsi="Calibri" w:eastAsia="Calibri" w:cs="Calibri"/>
                <w:color w:val="000000" w:themeColor="text1"/>
                <w:sz w:val="20"/>
                <w:szCs w:val="20"/>
              </w:rPr>
            </w:pPr>
          </w:p>
        </w:tc>
      </w:tr>
      <w:tr w:rsidR="3F0F031A" w:rsidTr="1709819F" w14:paraId="1F60CCC3" w14:textId="77777777">
        <w:trPr>
          <w:trHeight w:val="315"/>
        </w:trPr>
        <w:tc>
          <w:tcPr>
            <w:tcW w:w="4270" w:type="dxa"/>
            <w:tcBorders>
              <w:top w:val="nil"/>
              <w:left w:val="nil"/>
              <w:bottom w:val="nil"/>
              <w:right w:val="nil"/>
            </w:tcBorders>
            <w:tcMar/>
            <w:vAlign w:val="bottom"/>
          </w:tcPr>
          <w:p w:rsidR="3F0F031A" w:rsidP="3F0F031A" w:rsidRDefault="3F0F031A" w14:paraId="278CC114" w14:textId="57A5F037">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This Past Weekend</w:t>
            </w:r>
          </w:p>
        </w:tc>
        <w:tc>
          <w:tcPr>
            <w:tcW w:w="2220" w:type="dxa"/>
            <w:tcBorders>
              <w:top w:val="nil"/>
              <w:left w:val="nil"/>
              <w:bottom w:val="nil"/>
              <w:right w:val="nil"/>
            </w:tcBorders>
            <w:tcMar/>
            <w:vAlign w:val="bottom"/>
          </w:tcPr>
          <w:p w:rsidR="3F0F031A" w:rsidP="3F0F031A" w:rsidRDefault="3F0F031A" w14:paraId="154706FB" w14:textId="10445E0D">
            <w:pPr>
              <w:rPr>
                <w:rFonts w:ascii="Calibri" w:hAnsi="Calibri" w:eastAsia="Calibri" w:cs="Calibri"/>
                <w:color w:val="000000" w:themeColor="text1"/>
                <w:sz w:val="20"/>
                <w:szCs w:val="20"/>
              </w:rPr>
            </w:pPr>
            <w:r w:rsidRPr="1709819F" w:rsidR="351AA56B">
              <w:rPr>
                <w:rFonts w:ascii="Calibri" w:hAnsi="Calibri" w:eastAsia="Calibri" w:cs="Calibri"/>
                <w:color w:val="000000" w:themeColor="text1" w:themeTint="FF" w:themeShade="FF"/>
                <w:sz w:val="20"/>
                <w:szCs w:val="20"/>
              </w:rPr>
              <w:t>Unknown</w:t>
            </w:r>
          </w:p>
        </w:tc>
        <w:tc>
          <w:tcPr>
            <w:tcW w:w="1496" w:type="dxa"/>
            <w:tcBorders>
              <w:top w:val="nil"/>
              <w:left w:val="nil"/>
              <w:bottom w:val="nil"/>
              <w:right w:val="nil"/>
            </w:tcBorders>
            <w:tcMar/>
            <w:vAlign w:val="bottom"/>
          </w:tcPr>
          <w:p w:rsidR="3F0F031A" w:rsidP="3F0F031A" w:rsidRDefault="3F0F031A" w14:paraId="709FD170" w14:textId="0FD15817">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347</w:t>
            </w:r>
          </w:p>
        </w:tc>
        <w:tc>
          <w:tcPr>
            <w:tcW w:w="1374" w:type="dxa"/>
            <w:tcBorders>
              <w:top w:val="nil"/>
              <w:left w:val="nil"/>
              <w:bottom w:val="nil"/>
              <w:right w:val="nil"/>
            </w:tcBorders>
            <w:tcMar/>
            <w:vAlign w:val="bottom"/>
          </w:tcPr>
          <w:p w:rsidR="3F0F031A" w:rsidP="3F0F031A" w:rsidRDefault="3F0F031A" w14:paraId="4139638D" w14:textId="5A2FDEAC">
            <w:pPr>
              <w:jc w:val="center"/>
              <w:rPr>
                <w:rFonts w:ascii="Calibri" w:hAnsi="Calibri" w:eastAsia="Calibri" w:cs="Calibri"/>
                <w:color w:val="000000" w:themeColor="text1"/>
                <w:sz w:val="20"/>
                <w:szCs w:val="20"/>
              </w:rPr>
            </w:pPr>
          </w:p>
        </w:tc>
      </w:tr>
      <w:tr w:rsidR="3F0F031A" w:rsidTr="1709819F" w14:paraId="2DCA2251" w14:textId="77777777">
        <w:trPr>
          <w:trHeight w:val="315"/>
        </w:trPr>
        <w:tc>
          <w:tcPr>
            <w:tcW w:w="4270" w:type="dxa"/>
            <w:tcBorders>
              <w:top w:val="nil"/>
              <w:left w:val="nil"/>
              <w:bottom w:val="nil"/>
              <w:right w:val="nil"/>
            </w:tcBorders>
            <w:tcMar/>
            <w:vAlign w:val="bottom"/>
          </w:tcPr>
          <w:p w:rsidR="3F0F031A" w:rsidP="3F0F031A" w:rsidRDefault="3F0F031A" w14:paraId="54A53334" w14:textId="5424B818">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Bulwark Podcast</w:t>
            </w:r>
          </w:p>
        </w:tc>
        <w:tc>
          <w:tcPr>
            <w:tcW w:w="2220" w:type="dxa"/>
            <w:tcBorders>
              <w:top w:val="nil"/>
              <w:left w:val="nil"/>
              <w:bottom w:val="nil"/>
              <w:right w:val="nil"/>
            </w:tcBorders>
            <w:tcMar/>
            <w:vAlign w:val="bottom"/>
          </w:tcPr>
          <w:p w:rsidR="3F0F031A" w:rsidP="3F0F031A" w:rsidRDefault="3F0F031A" w14:paraId="1CB7D2E2" w14:textId="10319FEE">
            <w:pPr>
              <w:rPr>
                <w:rFonts w:ascii="Calibri" w:hAnsi="Calibri" w:eastAsia="Calibri" w:cs="Calibri"/>
                <w:color w:val="000000" w:themeColor="text1"/>
                <w:sz w:val="20"/>
                <w:szCs w:val="20"/>
              </w:rPr>
            </w:pPr>
            <w:r w:rsidRPr="1709819F" w:rsidR="42AF3844">
              <w:rPr>
                <w:rFonts w:ascii="Calibri" w:hAnsi="Calibri" w:eastAsia="Calibri" w:cs="Calibri"/>
                <w:color w:val="000000" w:themeColor="text1" w:themeTint="FF" w:themeShade="FF"/>
                <w:sz w:val="20"/>
                <w:szCs w:val="20"/>
              </w:rPr>
              <w:t>M</w:t>
            </w:r>
            <w:r w:rsidRPr="1709819F" w:rsidR="5F016B9A">
              <w:rPr>
                <w:rFonts w:ascii="Calibri" w:hAnsi="Calibri" w:eastAsia="Calibri" w:cs="Calibri"/>
                <w:color w:val="000000" w:themeColor="text1" w:themeTint="FF" w:themeShade="FF"/>
                <w:sz w:val="20"/>
                <w:szCs w:val="20"/>
              </w:rPr>
              <w:t>ore Conservative</w:t>
            </w:r>
          </w:p>
        </w:tc>
        <w:tc>
          <w:tcPr>
            <w:tcW w:w="1496" w:type="dxa"/>
            <w:tcBorders>
              <w:top w:val="nil"/>
              <w:left w:val="nil"/>
              <w:bottom w:val="nil"/>
              <w:right w:val="nil"/>
            </w:tcBorders>
            <w:tcMar/>
            <w:vAlign w:val="bottom"/>
          </w:tcPr>
          <w:p w:rsidR="3F0F031A" w:rsidP="3F0F031A" w:rsidRDefault="3F0F031A" w14:paraId="3B317732" w14:textId="607EFC38">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331</w:t>
            </w:r>
          </w:p>
        </w:tc>
        <w:tc>
          <w:tcPr>
            <w:tcW w:w="1374" w:type="dxa"/>
            <w:tcBorders>
              <w:top w:val="nil"/>
              <w:left w:val="nil"/>
              <w:bottom w:val="nil"/>
              <w:right w:val="nil"/>
            </w:tcBorders>
            <w:tcMar/>
            <w:vAlign w:val="bottom"/>
          </w:tcPr>
          <w:p w:rsidR="3F0F031A" w:rsidP="3F0F031A" w:rsidRDefault="3F0F031A" w14:paraId="1315775A" w14:textId="176363C4">
            <w:pPr>
              <w:jc w:val="center"/>
              <w:rPr>
                <w:rFonts w:ascii="Calibri" w:hAnsi="Calibri" w:eastAsia="Calibri" w:cs="Calibri"/>
                <w:color w:val="000000" w:themeColor="text1"/>
                <w:sz w:val="20"/>
                <w:szCs w:val="20"/>
              </w:rPr>
            </w:pPr>
          </w:p>
        </w:tc>
      </w:tr>
      <w:tr w:rsidR="3F0F031A" w:rsidTr="1709819F" w14:paraId="6D8F36BE" w14:textId="77777777">
        <w:trPr>
          <w:trHeight w:val="315"/>
        </w:trPr>
        <w:tc>
          <w:tcPr>
            <w:tcW w:w="4270" w:type="dxa"/>
            <w:tcBorders>
              <w:top w:val="nil"/>
              <w:left w:val="nil"/>
              <w:bottom w:val="nil"/>
              <w:right w:val="nil"/>
            </w:tcBorders>
            <w:tcMar/>
            <w:vAlign w:val="bottom"/>
          </w:tcPr>
          <w:p w:rsidR="3F0F031A" w:rsidP="3F0F031A" w:rsidRDefault="3F0F031A" w14:paraId="0D7D4D13" w14:textId="414C72E6">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Pseudointellectual With Lauren Chen</w:t>
            </w:r>
          </w:p>
        </w:tc>
        <w:tc>
          <w:tcPr>
            <w:tcW w:w="2220" w:type="dxa"/>
            <w:tcBorders>
              <w:top w:val="nil"/>
              <w:left w:val="nil"/>
              <w:bottom w:val="nil"/>
              <w:right w:val="nil"/>
            </w:tcBorders>
            <w:tcMar/>
            <w:vAlign w:val="bottom"/>
          </w:tcPr>
          <w:p w:rsidR="3F0F031A" w:rsidP="3F0F031A" w:rsidRDefault="3F0F031A" w14:paraId="173D9FAD" w14:textId="160FF0A1">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3C663239" w14:textId="3700BA51">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313</w:t>
            </w:r>
          </w:p>
        </w:tc>
        <w:tc>
          <w:tcPr>
            <w:tcW w:w="1374" w:type="dxa"/>
            <w:tcBorders>
              <w:top w:val="nil"/>
              <w:left w:val="nil"/>
              <w:bottom w:val="nil"/>
              <w:right w:val="nil"/>
            </w:tcBorders>
            <w:tcMar/>
            <w:vAlign w:val="bottom"/>
          </w:tcPr>
          <w:p w:rsidR="3F0F031A" w:rsidP="3F0F031A" w:rsidRDefault="3F0F031A" w14:paraId="5BAD2FB7" w14:textId="64722851">
            <w:pPr>
              <w:jc w:val="center"/>
              <w:rPr>
                <w:rFonts w:ascii="Calibri" w:hAnsi="Calibri" w:eastAsia="Calibri" w:cs="Calibri"/>
                <w:color w:val="000000" w:themeColor="text1"/>
                <w:sz w:val="20"/>
                <w:szCs w:val="20"/>
              </w:rPr>
            </w:pPr>
          </w:p>
        </w:tc>
      </w:tr>
      <w:tr w:rsidR="3F0F031A" w:rsidTr="1709819F" w14:paraId="27A156D0" w14:textId="77777777">
        <w:trPr>
          <w:trHeight w:val="315"/>
        </w:trPr>
        <w:tc>
          <w:tcPr>
            <w:tcW w:w="4270" w:type="dxa"/>
            <w:tcBorders>
              <w:top w:val="nil"/>
              <w:left w:val="nil"/>
              <w:bottom w:val="nil"/>
              <w:right w:val="nil"/>
            </w:tcBorders>
            <w:tcMar/>
            <w:vAlign w:val="bottom"/>
          </w:tcPr>
          <w:p w:rsidR="3F0F031A" w:rsidP="3F0F031A" w:rsidRDefault="3F0F031A" w14:paraId="024B8D40" w14:textId="7BFCDB7F">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Charlie Kirk Show</w:t>
            </w:r>
          </w:p>
        </w:tc>
        <w:tc>
          <w:tcPr>
            <w:tcW w:w="2220" w:type="dxa"/>
            <w:tcBorders>
              <w:top w:val="nil"/>
              <w:left w:val="nil"/>
              <w:bottom w:val="nil"/>
              <w:right w:val="nil"/>
            </w:tcBorders>
            <w:tcMar/>
            <w:vAlign w:val="bottom"/>
          </w:tcPr>
          <w:p w:rsidR="3F0F031A" w:rsidP="3F0F031A" w:rsidRDefault="3F0F031A" w14:paraId="75B5BD70" w14:textId="716A682A">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6087F5D2" w14:textId="5E7FD0E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296</w:t>
            </w:r>
          </w:p>
        </w:tc>
        <w:tc>
          <w:tcPr>
            <w:tcW w:w="1374" w:type="dxa"/>
            <w:tcBorders>
              <w:top w:val="nil"/>
              <w:left w:val="nil"/>
              <w:bottom w:val="nil"/>
              <w:right w:val="nil"/>
            </w:tcBorders>
            <w:tcMar/>
            <w:vAlign w:val="bottom"/>
          </w:tcPr>
          <w:p w:rsidR="3F0F031A" w:rsidP="3F0F031A" w:rsidRDefault="3F0F031A" w14:paraId="55F3F8CC" w14:textId="6EECBFF7">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4D0C570E" w14:textId="77777777">
        <w:trPr>
          <w:trHeight w:val="315"/>
        </w:trPr>
        <w:tc>
          <w:tcPr>
            <w:tcW w:w="4270" w:type="dxa"/>
            <w:tcBorders>
              <w:top w:val="nil"/>
              <w:left w:val="nil"/>
              <w:bottom w:val="nil"/>
              <w:right w:val="nil"/>
            </w:tcBorders>
            <w:tcMar/>
            <w:vAlign w:val="bottom"/>
          </w:tcPr>
          <w:p w:rsidR="3F0F031A" w:rsidP="3F0F031A" w:rsidRDefault="2A712374" w14:paraId="5382C27B" w14:textId="398F37A0">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 xml:space="preserve">Get Off My Lawn Podcast </w:t>
            </w:r>
            <w:r w:rsidRPr="6A36E946" w:rsidR="1F1506E3">
              <w:rPr>
                <w:rFonts w:ascii="Calibri" w:hAnsi="Calibri" w:eastAsia="Calibri" w:cs="Calibri"/>
                <w:color w:val="000000" w:themeColor="text1"/>
                <w:sz w:val="20"/>
                <w:szCs w:val="20"/>
              </w:rPr>
              <w:t>with</w:t>
            </w:r>
            <w:r w:rsidRPr="6A36E946">
              <w:rPr>
                <w:rFonts w:ascii="Calibri" w:hAnsi="Calibri" w:eastAsia="Calibri" w:cs="Calibri"/>
                <w:color w:val="000000" w:themeColor="text1"/>
                <w:sz w:val="20"/>
                <w:szCs w:val="20"/>
              </w:rPr>
              <w:t xml:space="preserve"> Gavin Mcinnes</w:t>
            </w:r>
          </w:p>
        </w:tc>
        <w:tc>
          <w:tcPr>
            <w:tcW w:w="2220" w:type="dxa"/>
            <w:tcBorders>
              <w:top w:val="nil"/>
              <w:left w:val="nil"/>
              <w:bottom w:val="nil"/>
              <w:right w:val="nil"/>
            </w:tcBorders>
            <w:tcMar/>
            <w:vAlign w:val="bottom"/>
          </w:tcPr>
          <w:p w:rsidR="3F0F031A" w:rsidP="1709819F" w:rsidRDefault="3F0F031A" w14:paraId="2D156EBE" w14:textId="15C0C616">
            <w:pPr>
              <w:pStyle w:val="Normal"/>
              <w:rPr>
                <w:rFonts w:ascii="Calibri" w:hAnsi="Calibri" w:eastAsia="Calibri" w:cs="Calibri"/>
                <w:color w:val="000000" w:themeColor="text1"/>
                <w:sz w:val="20"/>
                <w:szCs w:val="20"/>
              </w:rPr>
            </w:pPr>
            <w:r w:rsidRPr="1709819F" w:rsidR="65AC3355">
              <w:rPr>
                <w:rFonts w:ascii="Calibri" w:hAnsi="Calibri" w:eastAsia="Calibri" w:cs="Calibri"/>
                <w:color w:val="000000" w:themeColor="text1" w:themeTint="FF" w:themeShade="FF"/>
                <w:sz w:val="20"/>
                <w:szCs w:val="20"/>
              </w:rPr>
              <w:t>Unknown</w:t>
            </w:r>
          </w:p>
        </w:tc>
        <w:tc>
          <w:tcPr>
            <w:tcW w:w="1496" w:type="dxa"/>
            <w:tcBorders>
              <w:top w:val="nil"/>
              <w:left w:val="nil"/>
              <w:bottom w:val="nil"/>
              <w:right w:val="nil"/>
            </w:tcBorders>
            <w:tcMar/>
            <w:vAlign w:val="bottom"/>
          </w:tcPr>
          <w:p w:rsidR="3F0F031A" w:rsidP="3F0F031A" w:rsidRDefault="3F0F031A" w14:paraId="54E08DDD" w14:textId="2EEA1D4E">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270</w:t>
            </w:r>
          </w:p>
        </w:tc>
        <w:tc>
          <w:tcPr>
            <w:tcW w:w="1374" w:type="dxa"/>
            <w:tcBorders>
              <w:top w:val="nil"/>
              <w:left w:val="nil"/>
              <w:bottom w:val="nil"/>
              <w:right w:val="nil"/>
            </w:tcBorders>
            <w:tcMar/>
            <w:vAlign w:val="bottom"/>
          </w:tcPr>
          <w:p w:rsidR="3F0F031A" w:rsidP="3F0F031A" w:rsidRDefault="3F0F031A" w14:paraId="14BF3A65" w14:textId="3E08705E">
            <w:pPr>
              <w:jc w:val="center"/>
              <w:rPr>
                <w:rFonts w:ascii="Calibri" w:hAnsi="Calibri" w:eastAsia="Calibri" w:cs="Calibri"/>
                <w:color w:val="000000" w:themeColor="text1"/>
                <w:sz w:val="20"/>
                <w:szCs w:val="20"/>
              </w:rPr>
            </w:pPr>
          </w:p>
        </w:tc>
      </w:tr>
      <w:tr w:rsidR="3F0F031A" w:rsidTr="1709819F" w14:paraId="6E002F09" w14:textId="77777777">
        <w:trPr>
          <w:trHeight w:val="315"/>
        </w:trPr>
        <w:tc>
          <w:tcPr>
            <w:tcW w:w="4270" w:type="dxa"/>
            <w:tcBorders>
              <w:top w:val="nil"/>
              <w:left w:val="nil"/>
              <w:bottom w:val="nil"/>
              <w:right w:val="nil"/>
            </w:tcBorders>
            <w:tcMar/>
            <w:vAlign w:val="bottom"/>
          </w:tcPr>
          <w:p w:rsidR="3F0F031A" w:rsidP="3F0F031A" w:rsidRDefault="2A712374" w14:paraId="45A6714E" w14:textId="6489AFA0">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The Fifth Column</w:t>
            </w:r>
            <w:r w:rsidRPr="6A36E946" w:rsidR="5E789F5C">
              <w:rPr>
                <w:rFonts w:ascii="Calibri" w:hAnsi="Calibri" w:eastAsia="Calibri" w:cs="Calibri"/>
                <w:color w:val="000000" w:themeColor="text1"/>
                <w:sz w:val="20"/>
                <w:szCs w:val="20"/>
              </w:rPr>
              <w:t xml:space="preserve"> – </w:t>
            </w:r>
            <w:r w:rsidRPr="6A36E946">
              <w:rPr>
                <w:rFonts w:ascii="Calibri" w:hAnsi="Calibri" w:eastAsia="Calibri" w:cs="Calibri"/>
                <w:color w:val="000000" w:themeColor="text1"/>
                <w:sz w:val="20"/>
                <w:szCs w:val="20"/>
              </w:rPr>
              <w:t>Analysis</w:t>
            </w:r>
            <w:r w:rsidRPr="6A36E946" w:rsidR="5E789F5C">
              <w:rPr>
                <w:rFonts w:ascii="Calibri" w:hAnsi="Calibri" w:eastAsia="Calibri" w:cs="Calibri"/>
                <w:color w:val="000000" w:themeColor="text1"/>
                <w:sz w:val="20"/>
                <w:szCs w:val="20"/>
              </w:rPr>
              <w:t>,</w:t>
            </w:r>
            <w:r w:rsidRPr="6A36E946">
              <w:rPr>
                <w:rFonts w:ascii="Calibri" w:hAnsi="Calibri" w:eastAsia="Calibri" w:cs="Calibri"/>
                <w:color w:val="000000" w:themeColor="text1"/>
                <w:sz w:val="20"/>
                <w:szCs w:val="20"/>
              </w:rPr>
              <w:t xml:space="preserve"> Commentary</w:t>
            </w:r>
            <w:r w:rsidRPr="6A36E946" w:rsidR="55D9A1E6">
              <w:rPr>
                <w:rFonts w:ascii="Calibri" w:hAnsi="Calibri" w:eastAsia="Calibri" w:cs="Calibri"/>
                <w:color w:val="000000" w:themeColor="text1"/>
                <w:sz w:val="20"/>
                <w:szCs w:val="20"/>
              </w:rPr>
              <w:t>,</w:t>
            </w:r>
            <w:r w:rsidRPr="6A36E946">
              <w:rPr>
                <w:rFonts w:ascii="Calibri" w:hAnsi="Calibri" w:eastAsia="Calibri" w:cs="Calibri"/>
                <w:color w:val="000000" w:themeColor="text1"/>
                <w:sz w:val="20"/>
                <w:szCs w:val="20"/>
              </w:rPr>
              <w:t xml:space="preserve"> Sedition</w:t>
            </w:r>
          </w:p>
        </w:tc>
        <w:tc>
          <w:tcPr>
            <w:tcW w:w="2220" w:type="dxa"/>
            <w:tcBorders>
              <w:top w:val="nil"/>
              <w:left w:val="nil"/>
              <w:bottom w:val="nil"/>
              <w:right w:val="nil"/>
            </w:tcBorders>
            <w:tcMar/>
            <w:vAlign w:val="bottom"/>
          </w:tcPr>
          <w:p w:rsidR="3F0F031A" w:rsidP="3F0F031A" w:rsidRDefault="3F0F031A" w14:paraId="4E2E2606" w14:textId="4658DFCA">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Moderate</w:t>
            </w:r>
          </w:p>
        </w:tc>
        <w:tc>
          <w:tcPr>
            <w:tcW w:w="1496" w:type="dxa"/>
            <w:tcBorders>
              <w:top w:val="nil"/>
              <w:left w:val="nil"/>
              <w:bottom w:val="nil"/>
              <w:right w:val="nil"/>
            </w:tcBorders>
            <w:tcMar/>
            <w:vAlign w:val="bottom"/>
          </w:tcPr>
          <w:p w:rsidR="3F0F031A" w:rsidP="3F0F031A" w:rsidRDefault="3F0F031A" w14:paraId="0D5B10CC" w14:textId="13BBD3BB">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262</w:t>
            </w:r>
          </w:p>
        </w:tc>
        <w:tc>
          <w:tcPr>
            <w:tcW w:w="1374" w:type="dxa"/>
            <w:tcBorders>
              <w:top w:val="nil"/>
              <w:left w:val="nil"/>
              <w:bottom w:val="nil"/>
              <w:right w:val="nil"/>
            </w:tcBorders>
            <w:tcMar/>
            <w:vAlign w:val="bottom"/>
          </w:tcPr>
          <w:p w:rsidR="3F0F031A" w:rsidP="3F0F031A" w:rsidRDefault="3F0F031A" w14:paraId="522B98A3" w14:textId="17F257F1">
            <w:pPr>
              <w:jc w:val="center"/>
              <w:rPr>
                <w:rFonts w:ascii="Calibri" w:hAnsi="Calibri" w:eastAsia="Calibri" w:cs="Calibri"/>
                <w:color w:val="000000" w:themeColor="text1"/>
                <w:sz w:val="20"/>
                <w:szCs w:val="20"/>
              </w:rPr>
            </w:pPr>
          </w:p>
        </w:tc>
      </w:tr>
      <w:tr w:rsidR="3F0F031A" w:rsidTr="1709819F" w14:paraId="3D97033D" w14:textId="77777777">
        <w:trPr>
          <w:trHeight w:val="315"/>
        </w:trPr>
        <w:tc>
          <w:tcPr>
            <w:tcW w:w="4270" w:type="dxa"/>
            <w:tcBorders>
              <w:top w:val="nil"/>
              <w:left w:val="nil"/>
              <w:bottom w:val="nil"/>
              <w:right w:val="nil"/>
            </w:tcBorders>
            <w:tcMar/>
            <w:vAlign w:val="bottom"/>
          </w:tcPr>
          <w:p w:rsidR="3F0F031A" w:rsidP="3F0F031A" w:rsidRDefault="3F0F031A" w14:paraId="74F48FB0" w14:textId="339382B1">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Pod Save The People</w:t>
            </w:r>
          </w:p>
        </w:tc>
        <w:tc>
          <w:tcPr>
            <w:tcW w:w="2220" w:type="dxa"/>
            <w:tcBorders>
              <w:top w:val="nil"/>
              <w:left w:val="nil"/>
              <w:bottom w:val="nil"/>
              <w:right w:val="nil"/>
            </w:tcBorders>
            <w:tcMar/>
            <w:vAlign w:val="bottom"/>
          </w:tcPr>
          <w:p w:rsidR="3F0F031A" w:rsidP="3F0F031A" w:rsidRDefault="3F0F031A" w14:paraId="4AB89467" w14:textId="74960B12">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1F9D2CAD" w14:textId="776E618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245</w:t>
            </w:r>
          </w:p>
        </w:tc>
        <w:tc>
          <w:tcPr>
            <w:tcW w:w="1374" w:type="dxa"/>
            <w:tcBorders>
              <w:top w:val="nil"/>
              <w:left w:val="nil"/>
              <w:bottom w:val="nil"/>
              <w:right w:val="nil"/>
            </w:tcBorders>
            <w:tcMar/>
            <w:vAlign w:val="bottom"/>
          </w:tcPr>
          <w:p w:rsidR="3F0F031A" w:rsidP="3F0F031A" w:rsidRDefault="3F0F031A" w14:paraId="1F8DD2C7" w14:textId="7CA2D511">
            <w:pPr>
              <w:jc w:val="center"/>
              <w:rPr>
                <w:rFonts w:ascii="Calibri" w:hAnsi="Calibri" w:eastAsia="Calibri" w:cs="Calibri"/>
                <w:color w:val="000000" w:themeColor="text1"/>
                <w:sz w:val="20"/>
                <w:szCs w:val="20"/>
              </w:rPr>
            </w:pPr>
          </w:p>
        </w:tc>
      </w:tr>
      <w:tr w:rsidR="3F0F031A" w:rsidTr="1709819F" w14:paraId="1C3308A0" w14:textId="77777777">
        <w:trPr>
          <w:trHeight w:val="315"/>
        </w:trPr>
        <w:tc>
          <w:tcPr>
            <w:tcW w:w="4270" w:type="dxa"/>
            <w:tcBorders>
              <w:top w:val="nil"/>
              <w:left w:val="nil"/>
              <w:bottom w:val="nil"/>
              <w:right w:val="nil"/>
            </w:tcBorders>
            <w:tcMar/>
            <w:vAlign w:val="bottom"/>
          </w:tcPr>
          <w:p w:rsidR="3F0F031A" w:rsidP="3F0F031A" w:rsidRDefault="3F0F031A" w14:paraId="5BEC4F9A" w14:textId="7C4B883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Megyn Kelly Show</w:t>
            </w:r>
          </w:p>
        </w:tc>
        <w:tc>
          <w:tcPr>
            <w:tcW w:w="2220" w:type="dxa"/>
            <w:tcBorders>
              <w:top w:val="nil"/>
              <w:left w:val="nil"/>
              <w:bottom w:val="nil"/>
              <w:right w:val="nil"/>
            </w:tcBorders>
            <w:tcMar/>
            <w:vAlign w:val="bottom"/>
          </w:tcPr>
          <w:p w:rsidR="3F0F031A" w:rsidP="3F0F031A" w:rsidRDefault="3F0F031A" w14:paraId="35DFA6E8" w14:textId="2C8D587D">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2F0C9B02" w14:textId="2A5152B1">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245</w:t>
            </w:r>
          </w:p>
        </w:tc>
        <w:tc>
          <w:tcPr>
            <w:tcW w:w="1374" w:type="dxa"/>
            <w:tcBorders>
              <w:top w:val="nil"/>
              <w:left w:val="nil"/>
              <w:bottom w:val="nil"/>
              <w:right w:val="nil"/>
            </w:tcBorders>
            <w:tcMar/>
            <w:vAlign w:val="bottom"/>
          </w:tcPr>
          <w:p w:rsidR="3F0F031A" w:rsidP="3F0F031A" w:rsidRDefault="3F0F031A" w14:paraId="09C30398" w14:textId="245A03EF">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18366073" w14:textId="77777777">
        <w:trPr>
          <w:trHeight w:val="315"/>
        </w:trPr>
        <w:tc>
          <w:tcPr>
            <w:tcW w:w="4270" w:type="dxa"/>
            <w:tcBorders>
              <w:top w:val="nil"/>
              <w:left w:val="nil"/>
              <w:bottom w:val="nil"/>
              <w:right w:val="nil"/>
            </w:tcBorders>
            <w:tcMar/>
            <w:vAlign w:val="bottom"/>
          </w:tcPr>
          <w:p w:rsidR="3F0F031A" w:rsidP="3F0F031A" w:rsidRDefault="3F0F031A" w14:paraId="6A502530" w14:textId="732C4102">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New Abnormal</w:t>
            </w:r>
          </w:p>
        </w:tc>
        <w:tc>
          <w:tcPr>
            <w:tcW w:w="2220" w:type="dxa"/>
            <w:tcBorders>
              <w:top w:val="nil"/>
              <w:left w:val="nil"/>
              <w:bottom w:val="nil"/>
              <w:right w:val="nil"/>
            </w:tcBorders>
            <w:tcMar/>
            <w:vAlign w:val="bottom"/>
          </w:tcPr>
          <w:p w:rsidR="3F0F031A" w:rsidP="3F0F031A" w:rsidRDefault="3F0F031A" w14:paraId="3BF53B14" w14:textId="7325ED2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55786509" w14:textId="48D1E005">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245</w:t>
            </w:r>
          </w:p>
        </w:tc>
        <w:tc>
          <w:tcPr>
            <w:tcW w:w="1374" w:type="dxa"/>
            <w:tcBorders>
              <w:top w:val="nil"/>
              <w:left w:val="nil"/>
              <w:bottom w:val="nil"/>
              <w:right w:val="nil"/>
            </w:tcBorders>
            <w:tcMar/>
            <w:vAlign w:val="bottom"/>
          </w:tcPr>
          <w:p w:rsidR="3F0F031A" w:rsidP="3F0F031A" w:rsidRDefault="3F0F031A" w14:paraId="0B3B59C0" w14:textId="49E6D16E">
            <w:pPr>
              <w:jc w:val="center"/>
              <w:rPr>
                <w:rFonts w:ascii="Calibri" w:hAnsi="Calibri" w:eastAsia="Calibri" w:cs="Calibri"/>
                <w:color w:val="000000" w:themeColor="text1"/>
                <w:sz w:val="20"/>
                <w:szCs w:val="20"/>
              </w:rPr>
            </w:pPr>
          </w:p>
        </w:tc>
      </w:tr>
      <w:tr w:rsidR="3F0F031A" w:rsidTr="1709819F" w14:paraId="58116AB8" w14:textId="77777777">
        <w:trPr>
          <w:trHeight w:val="315"/>
        </w:trPr>
        <w:tc>
          <w:tcPr>
            <w:tcW w:w="4270" w:type="dxa"/>
            <w:tcBorders>
              <w:top w:val="nil"/>
              <w:left w:val="nil"/>
              <w:bottom w:val="nil"/>
              <w:right w:val="nil"/>
            </w:tcBorders>
            <w:tcMar/>
            <w:vAlign w:val="bottom"/>
          </w:tcPr>
          <w:p w:rsidR="3F0F031A" w:rsidP="3F0F031A" w:rsidRDefault="3F0F031A" w14:paraId="34977A58" w14:textId="766D7DE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Federalist Radio Hour</w:t>
            </w:r>
          </w:p>
        </w:tc>
        <w:tc>
          <w:tcPr>
            <w:tcW w:w="2220" w:type="dxa"/>
            <w:tcBorders>
              <w:top w:val="nil"/>
              <w:left w:val="nil"/>
              <w:bottom w:val="nil"/>
              <w:right w:val="nil"/>
            </w:tcBorders>
            <w:tcMar/>
            <w:vAlign w:val="bottom"/>
          </w:tcPr>
          <w:p w:rsidR="3F0F031A" w:rsidP="3F0F031A" w:rsidRDefault="3F0F031A" w14:paraId="042697BB" w14:textId="04859298">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0FC20DFF" w14:textId="61440AF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243</w:t>
            </w:r>
          </w:p>
        </w:tc>
        <w:tc>
          <w:tcPr>
            <w:tcW w:w="1374" w:type="dxa"/>
            <w:tcBorders>
              <w:top w:val="nil"/>
              <w:left w:val="nil"/>
              <w:bottom w:val="nil"/>
              <w:right w:val="nil"/>
            </w:tcBorders>
            <w:tcMar/>
            <w:vAlign w:val="bottom"/>
          </w:tcPr>
          <w:p w:rsidR="3F0F031A" w:rsidP="3F0F031A" w:rsidRDefault="3F0F031A" w14:paraId="40945E0F" w14:textId="5B64842A">
            <w:pPr>
              <w:jc w:val="center"/>
              <w:rPr>
                <w:rFonts w:ascii="Calibri" w:hAnsi="Calibri" w:eastAsia="Calibri" w:cs="Calibri"/>
                <w:color w:val="000000" w:themeColor="text1"/>
                <w:sz w:val="20"/>
                <w:szCs w:val="20"/>
              </w:rPr>
            </w:pPr>
          </w:p>
        </w:tc>
      </w:tr>
      <w:tr w:rsidR="3F0F031A" w:rsidTr="1709819F" w14:paraId="75018F6A" w14:textId="77777777">
        <w:trPr>
          <w:trHeight w:val="315"/>
        </w:trPr>
        <w:tc>
          <w:tcPr>
            <w:tcW w:w="4270" w:type="dxa"/>
            <w:tcBorders>
              <w:top w:val="nil"/>
              <w:left w:val="nil"/>
              <w:bottom w:val="nil"/>
              <w:right w:val="nil"/>
            </w:tcBorders>
            <w:tcMar/>
            <w:vAlign w:val="bottom"/>
          </w:tcPr>
          <w:p w:rsidR="3F0F031A" w:rsidP="3F0F031A" w:rsidRDefault="3F0F031A" w14:paraId="4287CDCC" w14:textId="5658F2A8">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Lovett Or Leave It</w:t>
            </w:r>
          </w:p>
        </w:tc>
        <w:tc>
          <w:tcPr>
            <w:tcW w:w="2220" w:type="dxa"/>
            <w:tcBorders>
              <w:top w:val="nil"/>
              <w:left w:val="nil"/>
              <w:bottom w:val="nil"/>
              <w:right w:val="nil"/>
            </w:tcBorders>
            <w:tcMar/>
            <w:vAlign w:val="bottom"/>
          </w:tcPr>
          <w:p w:rsidR="3F0F031A" w:rsidP="3F0F031A" w:rsidRDefault="3F0F031A" w14:paraId="4E7E16DA" w14:textId="2FC0F58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3E5E3ECB" w14:textId="150EEEF0">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232</w:t>
            </w:r>
          </w:p>
        </w:tc>
        <w:tc>
          <w:tcPr>
            <w:tcW w:w="1374" w:type="dxa"/>
            <w:tcBorders>
              <w:top w:val="nil"/>
              <w:left w:val="nil"/>
              <w:bottom w:val="nil"/>
              <w:right w:val="nil"/>
            </w:tcBorders>
            <w:tcMar/>
            <w:vAlign w:val="bottom"/>
          </w:tcPr>
          <w:p w:rsidR="3F0F031A" w:rsidP="3F0F031A" w:rsidRDefault="3F0F031A" w14:paraId="65DEA007" w14:textId="29E53137">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699D5689" w14:textId="77777777">
        <w:trPr>
          <w:trHeight w:val="315"/>
        </w:trPr>
        <w:tc>
          <w:tcPr>
            <w:tcW w:w="4270" w:type="dxa"/>
            <w:tcBorders>
              <w:top w:val="nil"/>
              <w:left w:val="nil"/>
              <w:bottom w:val="nil"/>
              <w:right w:val="nil"/>
            </w:tcBorders>
            <w:tcMar/>
            <w:vAlign w:val="bottom"/>
          </w:tcPr>
          <w:p w:rsidR="3F0F031A" w:rsidP="3F0F031A" w:rsidRDefault="3F0F031A" w14:paraId="22E126F4" w14:textId="30CFA53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Reasonable Doubt</w:t>
            </w:r>
          </w:p>
        </w:tc>
        <w:tc>
          <w:tcPr>
            <w:tcW w:w="2220" w:type="dxa"/>
            <w:tcBorders>
              <w:top w:val="nil"/>
              <w:left w:val="nil"/>
              <w:bottom w:val="nil"/>
              <w:right w:val="nil"/>
            </w:tcBorders>
            <w:tcMar/>
            <w:vAlign w:val="bottom"/>
          </w:tcPr>
          <w:p w:rsidR="3F0F031A" w:rsidP="3F0F031A" w:rsidRDefault="3F0F031A" w14:paraId="04356ED7" w14:textId="37C6935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35080E38" w14:textId="18B01E15">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228</w:t>
            </w:r>
          </w:p>
        </w:tc>
        <w:tc>
          <w:tcPr>
            <w:tcW w:w="1374" w:type="dxa"/>
            <w:tcBorders>
              <w:top w:val="nil"/>
              <w:left w:val="nil"/>
              <w:bottom w:val="nil"/>
              <w:right w:val="nil"/>
            </w:tcBorders>
            <w:tcMar/>
            <w:vAlign w:val="bottom"/>
          </w:tcPr>
          <w:p w:rsidR="3F0F031A" w:rsidP="3F0F031A" w:rsidRDefault="3F0F031A" w14:paraId="1209EC93" w14:textId="46E8D711">
            <w:pPr>
              <w:jc w:val="center"/>
              <w:rPr>
                <w:rFonts w:ascii="Calibri" w:hAnsi="Calibri" w:eastAsia="Calibri" w:cs="Calibri"/>
                <w:color w:val="000000" w:themeColor="text1"/>
                <w:sz w:val="20"/>
                <w:szCs w:val="20"/>
              </w:rPr>
            </w:pPr>
          </w:p>
        </w:tc>
      </w:tr>
      <w:tr w:rsidR="3F0F031A" w:rsidTr="1709819F" w14:paraId="71BA50DA" w14:textId="77777777">
        <w:trPr>
          <w:trHeight w:val="315"/>
        </w:trPr>
        <w:tc>
          <w:tcPr>
            <w:tcW w:w="4270" w:type="dxa"/>
            <w:tcBorders>
              <w:top w:val="nil"/>
              <w:left w:val="nil"/>
              <w:bottom w:val="nil"/>
              <w:right w:val="nil"/>
            </w:tcBorders>
            <w:tcMar/>
            <w:vAlign w:val="bottom"/>
          </w:tcPr>
          <w:p w:rsidR="3F0F031A" w:rsidP="3F0F031A" w:rsidRDefault="2A712374" w14:paraId="42F134EC" w14:textId="06D899DF">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Bret Weinstein</w:t>
            </w:r>
            <w:r w:rsidRPr="6A36E946" w:rsidR="0AB07422">
              <w:rPr>
                <w:rFonts w:ascii="Calibri" w:hAnsi="Calibri" w:eastAsia="Calibri" w:cs="Calibri"/>
                <w:color w:val="000000" w:themeColor="text1"/>
                <w:sz w:val="20"/>
                <w:szCs w:val="20"/>
              </w:rPr>
              <w:t xml:space="preserve"> |</w:t>
            </w:r>
            <w:r w:rsidRPr="6A36E946">
              <w:rPr>
                <w:rFonts w:ascii="Calibri" w:hAnsi="Calibri" w:eastAsia="Calibri" w:cs="Calibri"/>
                <w:color w:val="000000" w:themeColor="text1"/>
                <w:sz w:val="20"/>
                <w:szCs w:val="20"/>
              </w:rPr>
              <w:t xml:space="preserve"> Darkhorse Podcast</w:t>
            </w:r>
          </w:p>
        </w:tc>
        <w:tc>
          <w:tcPr>
            <w:tcW w:w="2220" w:type="dxa"/>
            <w:tcBorders>
              <w:top w:val="nil"/>
              <w:left w:val="nil"/>
              <w:bottom w:val="nil"/>
              <w:right w:val="nil"/>
            </w:tcBorders>
            <w:tcMar/>
            <w:vAlign w:val="bottom"/>
          </w:tcPr>
          <w:p w:rsidR="3F0F031A" w:rsidP="3F0F031A" w:rsidRDefault="3F0F031A" w14:paraId="7135ADA1" w14:textId="6D59BB87">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0E9617AA" w14:textId="76BA04CE">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224</w:t>
            </w:r>
          </w:p>
        </w:tc>
        <w:tc>
          <w:tcPr>
            <w:tcW w:w="1374" w:type="dxa"/>
            <w:tcBorders>
              <w:top w:val="nil"/>
              <w:left w:val="nil"/>
              <w:bottom w:val="nil"/>
              <w:right w:val="nil"/>
            </w:tcBorders>
            <w:tcMar/>
            <w:vAlign w:val="bottom"/>
          </w:tcPr>
          <w:p w:rsidR="3F0F031A" w:rsidP="3F0F031A" w:rsidRDefault="3F0F031A" w14:paraId="788D4055" w14:textId="33BF6DBA">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7DCAF5CB" w14:textId="77777777">
        <w:trPr>
          <w:trHeight w:val="315"/>
        </w:trPr>
        <w:tc>
          <w:tcPr>
            <w:tcW w:w="4270" w:type="dxa"/>
            <w:tcBorders>
              <w:top w:val="nil"/>
              <w:left w:val="nil"/>
              <w:bottom w:val="nil"/>
              <w:right w:val="nil"/>
            </w:tcBorders>
            <w:tcMar/>
            <w:vAlign w:val="bottom"/>
          </w:tcPr>
          <w:p w:rsidR="3F0F031A" w:rsidP="3F0F031A" w:rsidRDefault="3F0F031A" w14:paraId="0943A6A4" w14:textId="090ED7E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Fireside Chat with Dennis Prager</w:t>
            </w:r>
          </w:p>
        </w:tc>
        <w:tc>
          <w:tcPr>
            <w:tcW w:w="2220" w:type="dxa"/>
            <w:tcBorders>
              <w:top w:val="nil"/>
              <w:left w:val="nil"/>
              <w:bottom w:val="nil"/>
              <w:right w:val="nil"/>
            </w:tcBorders>
            <w:tcMar/>
            <w:vAlign w:val="bottom"/>
          </w:tcPr>
          <w:p w:rsidR="3F0F031A" w:rsidP="3F0F031A" w:rsidRDefault="3F0F031A" w14:paraId="1CB58212" w14:textId="4BD17998">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1616A8B1" w14:textId="3A5DAFD1">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218</w:t>
            </w:r>
          </w:p>
        </w:tc>
        <w:tc>
          <w:tcPr>
            <w:tcW w:w="1374" w:type="dxa"/>
            <w:tcBorders>
              <w:top w:val="nil"/>
              <w:left w:val="nil"/>
              <w:bottom w:val="nil"/>
              <w:right w:val="nil"/>
            </w:tcBorders>
            <w:tcMar/>
            <w:vAlign w:val="bottom"/>
          </w:tcPr>
          <w:p w:rsidR="3F0F031A" w:rsidP="3F0F031A" w:rsidRDefault="3F0F031A" w14:paraId="7DEE87CD" w14:textId="7FDBFAD5">
            <w:pPr>
              <w:jc w:val="center"/>
              <w:rPr>
                <w:rFonts w:ascii="Calibri" w:hAnsi="Calibri" w:eastAsia="Calibri" w:cs="Calibri"/>
                <w:color w:val="000000" w:themeColor="text1"/>
                <w:sz w:val="20"/>
                <w:szCs w:val="20"/>
              </w:rPr>
            </w:pPr>
          </w:p>
        </w:tc>
      </w:tr>
      <w:tr w:rsidR="3F0F031A" w:rsidTr="1709819F" w14:paraId="6015C8D9" w14:textId="77777777">
        <w:trPr>
          <w:trHeight w:val="315"/>
        </w:trPr>
        <w:tc>
          <w:tcPr>
            <w:tcW w:w="4270" w:type="dxa"/>
            <w:tcBorders>
              <w:top w:val="nil"/>
              <w:left w:val="nil"/>
              <w:bottom w:val="nil"/>
              <w:right w:val="nil"/>
            </w:tcBorders>
            <w:tcMar/>
            <w:vAlign w:val="bottom"/>
          </w:tcPr>
          <w:p w:rsidR="3F0F031A" w:rsidP="3F0F031A" w:rsidRDefault="3F0F031A" w14:paraId="7EF7E647" w14:textId="767D084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Hold These Truths with Dan Crenshaw</w:t>
            </w:r>
          </w:p>
        </w:tc>
        <w:tc>
          <w:tcPr>
            <w:tcW w:w="2220" w:type="dxa"/>
            <w:tcBorders>
              <w:top w:val="nil"/>
              <w:left w:val="nil"/>
              <w:bottom w:val="nil"/>
              <w:right w:val="nil"/>
            </w:tcBorders>
            <w:tcMar/>
            <w:vAlign w:val="bottom"/>
          </w:tcPr>
          <w:p w:rsidR="3F0F031A" w:rsidP="3F0F031A" w:rsidRDefault="3F0F031A" w14:paraId="25C854F1" w14:textId="2C2A40D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017AFA78" w14:textId="1764D0AD">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217</w:t>
            </w:r>
          </w:p>
        </w:tc>
        <w:tc>
          <w:tcPr>
            <w:tcW w:w="1374" w:type="dxa"/>
            <w:tcBorders>
              <w:top w:val="nil"/>
              <w:left w:val="nil"/>
              <w:bottom w:val="nil"/>
              <w:right w:val="nil"/>
            </w:tcBorders>
            <w:tcMar/>
            <w:vAlign w:val="bottom"/>
          </w:tcPr>
          <w:p w:rsidR="3F0F031A" w:rsidP="3F0F031A" w:rsidRDefault="3F0F031A" w14:paraId="77149EF5" w14:textId="5E3F7BB6">
            <w:pPr>
              <w:jc w:val="center"/>
              <w:rPr>
                <w:rFonts w:ascii="Calibri" w:hAnsi="Calibri" w:eastAsia="Calibri" w:cs="Calibri"/>
                <w:color w:val="000000" w:themeColor="text1"/>
                <w:sz w:val="20"/>
                <w:szCs w:val="20"/>
              </w:rPr>
            </w:pPr>
          </w:p>
        </w:tc>
      </w:tr>
      <w:tr w:rsidR="3F0F031A" w:rsidTr="1709819F" w14:paraId="4F2CC7A6" w14:textId="77777777">
        <w:trPr>
          <w:trHeight w:val="315"/>
        </w:trPr>
        <w:tc>
          <w:tcPr>
            <w:tcW w:w="4270" w:type="dxa"/>
            <w:tcBorders>
              <w:top w:val="nil"/>
              <w:left w:val="nil"/>
              <w:bottom w:val="nil"/>
              <w:right w:val="nil"/>
            </w:tcBorders>
            <w:tcMar/>
            <w:vAlign w:val="bottom"/>
          </w:tcPr>
          <w:p w:rsidR="3F0F031A" w:rsidP="3F0F031A" w:rsidRDefault="3F0F031A" w14:paraId="6428D8D0" w14:textId="436B5972">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All New Dennis Miller Option</w:t>
            </w:r>
          </w:p>
        </w:tc>
        <w:tc>
          <w:tcPr>
            <w:tcW w:w="2220" w:type="dxa"/>
            <w:tcBorders>
              <w:top w:val="nil"/>
              <w:left w:val="nil"/>
              <w:bottom w:val="nil"/>
              <w:right w:val="nil"/>
            </w:tcBorders>
            <w:tcMar/>
            <w:vAlign w:val="bottom"/>
          </w:tcPr>
          <w:p w:rsidR="3F0F031A" w:rsidP="3F0F031A" w:rsidRDefault="3F0F031A" w14:paraId="567BD7A1" w14:textId="22CDE1AB">
            <w:pPr>
              <w:rPr>
                <w:rFonts w:ascii="Calibri" w:hAnsi="Calibri" w:eastAsia="Calibri" w:cs="Calibri"/>
                <w:color w:val="000000" w:themeColor="text1"/>
                <w:sz w:val="20"/>
                <w:szCs w:val="20"/>
              </w:rPr>
            </w:pPr>
            <w:r w:rsidRPr="1709819F" w:rsidR="352FA507">
              <w:rPr>
                <w:rFonts w:ascii="Calibri" w:hAnsi="Calibri" w:eastAsia="Calibri" w:cs="Calibri"/>
                <w:color w:val="000000" w:themeColor="text1" w:themeTint="FF" w:themeShade="FF"/>
                <w:sz w:val="20"/>
                <w:szCs w:val="20"/>
              </w:rPr>
              <w:t>Unknown</w:t>
            </w:r>
          </w:p>
        </w:tc>
        <w:tc>
          <w:tcPr>
            <w:tcW w:w="1496" w:type="dxa"/>
            <w:tcBorders>
              <w:top w:val="nil"/>
              <w:left w:val="nil"/>
              <w:bottom w:val="nil"/>
              <w:right w:val="nil"/>
            </w:tcBorders>
            <w:tcMar/>
            <w:vAlign w:val="bottom"/>
          </w:tcPr>
          <w:p w:rsidR="3F0F031A" w:rsidP="3F0F031A" w:rsidRDefault="3F0F031A" w14:paraId="20F3CF37" w14:textId="3DB9F6BA">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215</w:t>
            </w:r>
          </w:p>
        </w:tc>
        <w:tc>
          <w:tcPr>
            <w:tcW w:w="1374" w:type="dxa"/>
            <w:tcBorders>
              <w:top w:val="nil"/>
              <w:left w:val="nil"/>
              <w:bottom w:val="nil"/>
              <w:right w:val="nil"/>
            </w:tcBorders>
            <w:tcMar/>
            <w:vAlign w:val="bottom"/>
          </w:tcPr>
          <w:p w:rsidR="3F0F031A" w:rsidP="3F0F031A" w:rsidRDefault="3F0F031A" w14:paraId="708E96D2" w14:textId="17650641">
            <w:pPr>
              <w:jc w:val="center"/>
              <w:rPr>
                <w:rFonts w:ascii="Calibri" w:hAnsi="Calibri" w:eastAsia="Calibri" w:cs="Calibri"/>
                <w:color w:val="000000" w:themeColor="text1"/>
                <w:sz w:val="20"/>
                <w:szCs w:val="20"/>
              </w:rPr>
            </w:pPr>
          </w:p>
        </w:tc>
      </w:tr>
      <w:tr w:rsidR="3F0F031A" w:rsidTr="1709819F" w14:paraId="36960333" w14:textId="77777777">
        <w:trPr>
          <w:trHeight w:val="315"/>
        </w:trPr>
        <w:tc>
          <w:tcPr>
            <w:tcW w:w="4270" w:type="dxa"/>
            <w:tcBorders>
              <w:top w:val="nil"/>
              <w:left w:val="nil"/>
              <w:bottom w:val="nil"/>
              <w:right w:val="nil"/>
            </w:tcBorders>
            <w:tcMar/>
            <w:vAlign w:val="bottom"/>
          </w:tcPr>
          <w:p w:rsidR="3F0F031A" w:rsidP="3F0F031A" w:rsidRDefault="3F0F031A" w14:paraId="4D2FFDE0" w14:textId="6D321032">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Intercepted With Jeremy Scahill</w:t>
            </w:r>
          </w:p>
        </w:tc>
        <w:tc>
          <w:tcPr>
            <w:tcW w:w="2220" w:type="dxa"/>
            <w:tcBorders>
              <w:top w:val="nil"/>
              <w:left w:val="nil"/>
              <w:bottom w:val="nil"/>
              <w:right w:val="nil"/>
            </w:tcBorders>
            <w:tcMar/>
            <w:vAlign w:val="bottom"/>
          </w:tcPr>
          <w:p w:rsidR="3F0F031A" w:rsidP="3F0F031A" w:rsidRDefault="3F0F031A" w14:paraId="58CF1098" w14:textId="73875C01">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266406C2" w14:textId="37DA8CC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213</w:t>
            </w:r>
          </w:p>
        </w:tc>
        <w:tc>
          <w:tcPr>
            <w:tcW w:w="1374" w:type="dxa"/>
            <w:tcBorders>
              <w:top w:val="nil"/>
              <w:left w:val="nil"/>
              <w:bottom w:val="nil"/>
              <w:right w:val="nil"/>
            </w:tcBorders>
            <w:tcMar/>
            <w:vAlign w:val="bottom"/>
          </w:tcPr>
          <w:p w:rsidR="3F0F031A" w:rsidP="3F0F031A" w:rsidRDefault="3F0F031A" w14:paraId="5B6779F1" w14:textId="3B49F8AA">
            <w:pPr>
              <w:jc w:val="center"/>
              <w:rPr>
                <w:rFonts w:ascii="Calibri" w:hAnsi="Calibri" w:eastAsia="Calibri" w:cs="Calibri"/>
                <w:color w:val="000000" w:themeColor="text1"/>
                <w:sz w:val="20"/>
                <w:szCs w:val="20"/>
              </w:rPr>
            </w:pPr>
          </w:p>
        </w:tc>
      </w:tr>
      <w:tr w:rsidR="3F0F031A" w:rsidTr="1709819F" w14:paraId="659FA638" w14:textId="77777777">
        <w:trPr>
          <w:trHeight w:val="315"/>
        </w:trPr>
        <w:tc>
          <w:tcPr>
            <w:tcW w:w="4270" w:type="dxa"/>
            <w:tcBorders>
              <w:top w:val="nil"/>
              <w:left w:val="nil"/>
              <w:bottom w:val="nil"/>
              <w:right w:val="nil"/>
            </w:tcBorders>
            <w:tcMar/>
            <w:vAlign w:val="bottom"/>
          </w:tcPr>
          <w:p w:rsidR="3F0F031A" w:rsidP="3F0F031A" w:rsidRDefault="3F0F031A" w14:paraId="0E728B5C" w14:textId="3AF4C0D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Rudy Giuliani's Common Sense</w:t>
            </w:r>
          </w:p>
        </w:tc>
        <w:tc>
          <w:tcPr>
            <w:tcW w:w="2220" w:type="dxa"/>
            <w:tcBorders>
              <w:top w:val="nil"/>
              <w:left w:val="nil"/>
              <w:bottom w:val="nil"/>
              <w:right w:val="nil"/>
            </w:tcBorders>
            <w:tcMar/>
            <w:vAlign w:val="bottom"/>
          </w:tcPr>
          <w:p w:rsidR="3F0F031A" w:rsidP="3F0F031A" w:rsidRDefault="3F0F031A" w14:paraId="1C8C5D6C" w14:textId="70B49AE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3B795919" w14:textId="29183847">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207</w:t>
            </w:r>
          </w:p>
        </w:tc>
        <w:tc>
          <w:tcPr>
            <w:tcW w:w="1374" w:type="dxa"/>
            <w:tcBorders>
              <w:top w:val="nil"/>
              <w:left w:val="nil"/>
              <w:bottom w:val="nil"/>
              <w:right w:val="nil"/>
            </w:tcBorders>
            <w:tcMar/>
            <w:vAlign w:val="bottom"/>
          </w:tcPr>
          <w:p w:rsidR="3F0F031A" w:rsidP="3F0F031A" w:rsidRDefault="3F0F031A" w14:paraId="642E7CAD" w14:textId="1A8790E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72FDD844" w14:textId="77777777">
        <w:trPr>
          <w:trHeight w:val="315"/>
        </w:trPr>
        <w:tc>
          <w:tcPr>
            <w:tcW w:w="4270" w:type="dxa"/>
            <w:tcBorders>
              <w:top w:val="nil"/>
              <w:left w:val="nil"/>
              <w:bottom w:val="nil"/>
              <w:right w:val="nil"/>
            </w:tcBorders>
            <w:tcMar/>
            <w:vAlign w:val="bottom"/>
          </w:tcPr>
          <w:p w:rsidR="3F0F031A" w:rsidP="3F0F031A" w:rsidRDefault="2A712374" w14:paraId="1DA9ED6E" w14:textId="5A12BA8E">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Why Is This Happening</w:t>
            </w:r>
            <w:r w:rsidRPr="6A36E946" w:rsidR="7691180A">
              <w:rPr>
                <w:rFonts w:ascii="Calibri" w:hAnsi="Calibri" w:eastAsia="Calibri" w:cs="Calibri"/>
                <w:color w:val="000000" w:themeColor="text1"/>
                <w:sz w:val="20"/>
                <w:szCs w:val="20"/>
              </w:rPr>
              <w:t>?</w:t>
            </w:r>
            <w:r w:rsidRPr="6A36E946">
              <w:rPr>
                <w:rFonts w:ascii="Calibri" w:hAnsi="Calibri" w:eastAsia="Calibri" w:cs="Calibri"/>
                <w:color w:val="000000" w:themeColor="text1"/>
                <w:sz w:val="20"/>
                <w:szCs w:val="20"/>
              </w:rPr>
              <w:t xml:space="preserve"> with Chris Hayes</w:t>
            </w:r>
          </w:p>
        </w:tc>
        <w:tc>
          <w:tcPr>
            <w:tcW w:w="2220" w:type="dxa"/>
            <w:tcBorders>
              <w:top w:val="nil"/>
              <w:left w:val="nil"/>
              <w:bottom w:val="nil"/>
              <w:right w:val="nil"/>
            </w:tcBorders>
            <w:tcMar/>
            <w:vAlign w:val="bottom"/>
          </w:tcPr>
          <w:p w:rsidR="3F0F031A" w:rsidP="3F0F031A" w:rsidRDefault="3F0F031A" w14:paraId="4E833BDC" w14:textId="1A38BC17">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052B1FD5" w14:textId="04D5F55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191</w:t>
            </w:r>
          </w:p>
        </w:tc>
        <w:tc>
          <w:tcPr>
            <w:tcW w:w="1374" w:type="dxa"/>
            <w:tcBorders>
              <w:top w:val="nil"/>
              <w:left w:val="nil"/>
              <w:bottom w:val="nil"/>
              <w:right w:val="nil"/>
            </w:tcBorders>
            <w:tcMar/>
            <w:vAlign w:val="bottom"/>
          </w:tcPr>
          <w:p w:rsidR="3F0F031A" w:rsidP="3F0F031A" w:rsidRDefault="3F0F031A" w14:paraId="499DDADE" w14:textId="6D92C734">
            <w:pPr>
              <w:jc w:val="center"/>
              <w:rPr>
                <w:rFonts w:ascii="Calibri" w:hAnsi="Calibri" w:eastAsia="Calibri" w:cs="Calibri"/>
                <w:color w:val="000000" w:themeColor="text1"/>
                <w:sz w:val="20"/>
                <w:szCs w:val="20"/>
              </w:rPr>
            </w:pPr>
          </w:p>
        </w:tc>
      </w:tr>
      <w:tr w:rsidR="3F0F031A" w:rsidTr="1709819F" w14:paraId="690591FC" w14:textId="77777777">
        <w:trPr>
          <w:trHeight w:val="315"/>
        </w:trPr>
        <w:tc>
          <w:tcPr>
            <w:tcW w:w="4270" w:type="dxa"/>
            <w:tcBorders>
              <w:top w:val="nil"/>
              <w:left w:val="nil"/>
              <w:bottom w:val="nil"/>
              <w:right w:val="nil"/>
            </w:tcBorders>
            <w:tcMar/>
            <w:vAlign w:val="bottom"/>
          </w:tcPr>
          <w:p w:rsidR="3F0F031A" w:rsidP="3F0F031A" w:rsidRDefault="3F0F031A" w14:paraId="51978E00" w14:textId="77DF5339">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Your Welcome with Michael Malice</w:t>
            </w:r>
          </w:p>
        </w:tc>
        <w:tc>
          <w:tcPr>
            <w:tcW w:w="2220" w:type="dxa"/>
            <w:tcBorders>
              <w:top w:val="nil"/>
              <w:left w:val="nil"/>
              <w:bottom w:val="nil"/>
              <w:right w:val="nil"/>
            </w:tcBorders>
            <w:tcMar/>
            <w:vAlign w:val="bottom"/>
          </w:tcPr>
          <w:p w:rsidR="3F0F031A" w:rsidP="3F0F031A" w:rsidRDefault="3F0F031A" w14:paraId="4E4D3629" w14:textId="6E5ABF8A">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Moderate</w:t>
            </w:r>
          </w:p>
        </w:tc>
        <w:tc>
          <w:tcPr>
            <w:tcW w:w="1496" w:type="dxa"/>
            <w:tcBorders>
              <w:top w:val="nil"/>
              <w:left w:val="nil"/>
              <w:bottom w:val="nil"/>
              <w:right w:val="nil"/>
            </w:tcBorders>
            <w:tcMar/>
            <w:vAlign w:val="bottom"/>
          </w:tcPr>
          <w:p w:rsidR="3F0F031A" w:rsidP="3F0F031A" w:rsidRDefault="3F0F031A" w14:paraId="6D54DEAC" w14:textId="5BDB86B4">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185</w:t>
            </w:r>
          </w:p>
        </w:tc>
        <w:tc>
          <w:tcPr>
            <w:tcW w:w="1374" w:type="dxa"/>
            <w:tcBorders>
              <w:top w:val="nil"/>
              <w:left w:val="nil"/>
              <w:bottom w:val="nil"/>
              <w:right w:val="nil"/>
            </w:tcBorders>
            <w:tcMar/>
            <w:vAlign w:val="bottom"/>
          </w:tcPr>
          <w:p w:rsidR="3F0F031A" w:rsidP="3F0F031A" w:rsidRDefault="3F0F031A" w14:paraId="3114F41D" w14:textId="35886CAD">
            <w:pPr>
              <w:jc w:val="center"/>
              <w:rPr>
                <w:rFonts w:ascii="Calibri" w:hAnsi="Calibri" w:eastAsia="Calibri" w:cs="Calibri"/>
                <w:color w:val="000000" w:themeColor="text1"/>
                <w:sz w:val="20"/>
                <w:szCs w:val="20"/>
              </w:rPr>
            </w:pPr>
          </w:p>
        </w:tc>
      </w:tr>
      <w:tr w:rsidR="3F0F031A" w:rsidTr="1709819F" w14:paraId="7FC970C8" w14:textId="77777777">
        <w:trPr>
          <w:trHeight w:val="315"/>
        </w:trPr>
        <w:tc>
          <w:tcPr>
            <w:tcW w:w="4270" w:type="dxa"/>
            <w:tcBorders>
              <w:top w:val="nil"/>
              <w:left w:val="nil"/>
              <w:bottom w:val="nil"/>
              <w:right w:val="nil"/>
            </w:tcBorders>
            <w:tcMar/>
            <w:vAlign w:val="bottom"/>
          </w:tcPr>
          <w:p w:rsidR="3F0F031A" w:rsidP="3F0F031A" w:rsidRDefault="3F0F031A" w14:paraId="4534742A" w14:textId="7229C6B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America First with Sebastian Gorka Podcast</w:t>
            </w:r>
          </w:p>
        </w:tc>
        <w:tc>
          <w:tcPr>
            <w:tcW w:w="2220" w:type="dxa"/>
            <w:tcBorders>
              <w:top w:val="nil"/>
              <w:left w:val="nil"/>
              <w:bottom w:val="nil"/>
              <w:right w:val="nil"/>
            </w:tcBorders>
            <w:tcMar/>
            <w:vAlign w:val="bottom"/>
          </w:tcPr>
          <w:p w:rsidR="3F0F031A" w:rsidP="3F0F031A" w:rsidRDefault="3F0F031A" w14:paraId="6D85356D" w14:textId="0BDBC0B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1972A360" w14:textId="53E1219B">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174</w:t>
            </w:r>
          </w:p>
        </w:tc>
        <w:tc>
          <w:tcPr>
            <w:tcW w:w="1374" w:type="dxa"/>
            <w:tcBorders>
              <w:top w:val="nil"/>
              <w:left w:val="nil"/>
              <w:bottom w:val="nil"/>
              <w:right w:val="nil"/>
            </w:tcBorders>
            <w:tcMar/>
            <w:vAlign w:val="bottom"/>
          </w:tcPr>
          <w:p w:rsidR="3F0F031A" w:rsidP="3F0F031A" w:rsidRDefault="3F0F031A" w14:paraId="0A8A8816" w14:textId="1F424340">
            <w:pPr>
              <w:jc w:val="center"/>
              <w:rPr>
                <w:rFonts w:ascii="Calibri" w:hAnsi="Calibri" w:eastAsia="Calibri" w:cs="Calibri"/>
                <w:color w:val="000000" w:themeColor="text1"/>
                <w:sz w:val="20"/>
                <w:szCs w:val="20"/>
              </w:rPr>
            </w:pPr>
          </w:p>
        </w:tc>
      </w:tr>
      <w:tr w:rsidR="3F0F031A" w:rsidTr="1709819F" w14:paraId="4463C7A5" w14:textId="77777777">
        <w:trPr>
          <w:trHeight w:val="315"/>
        </w:trPr>
        <w:tc>
          <w:tcPr>
            <w:tcW w:w="4270" w:type="dxa"/>
            <w:tcBorders>
              <w:top w:val="nil"/>
              <w:left w:val="nil"/>
              <w:bottom w:val="nil"/>
              <w:right w:val="nil"/>
            </w:tcBorders>
            <w:tcMar/>
            <w:vAlign w:val="bottom"/>
          </w:tcPr>
          <w:p w:rsidR="3F0F031A" w:rsidP="3F0F031A" w:rsidRDefault="3F0F031A" w14:paraId="1248BFA9" w14:textId="76848695">
            <w:pPr>
              <w:rPr>
                <w:rFonts w:ascii="Calibri" w:hAnsi="Calibri" w:eastAsia="Calibri" w:cs="Calibri"/>
                <w:color w:val="000000" w:themeColor="text1"/>
                <w:sz w:val="20"/>
                <w:szCs w:val="20"/>
              </w:rPr>
            </w:pPr>
            <w:r w:rsidRPr="1709819F" w:rsidR="42AF3844">
              <w:rPr>
                <w:rFonts w:ascii="Calibri" w:hAnsi="Calibri" w:eastAsia="Calibri" w:cs="Calibri"/>
                <w:color w:val="000000" w:themeColor="text1" w:themeTint="FF" w:themeShade="FF"/>
                <w:sz w:val="20"/>
                <w:szCs w:val="20"/>
              </w:rPr>
              <w:t>Congratulations With Chris D</w:t>
            </w:r>
            <w:r w:rsidRPr="1709819F" w:rsidR="0BF7F3A8">
              <w:rPr>
                <w:rFonts w:ascii="Calibri" w:hAnsi="Calibri" w:eastAsia="Calibri" w:cs="Calibri"/>
                <w:color w:val="000000" w:themeColor="text1" w:themeTint="FF" w:themeShade="FF"/>
                <w:sz w:val="20"/>
                <w:szCs w:val="20"/>
              </w:rPr>
              <w:t>’E</w:t>
            </w:r>
            <w:r w:rsidRPr="1709819F" w:rsidR="42AF3844">
              <w:rPr>
                <w:rFonts w:ascii="Calibri" w:hAnsi="Calibri" w:eastAsia="Calibri" w:cs="Calibri"/>
                <w:color w:val="000000" w:themeColor="text1" w:themeTint="FF" w:themeShade="FF"/>
                <w:sz w:val="20"/>
                <w:szCs w:val="20"/>
              </w:rPr>
              <w:t>lia</w:t>
            </w:r>
          </w:p>
        </w:tc>
        <w:tc>
          <w:tcPr>
            <w:tcW w:w="2220" w:type="dxa"/>
            <w:tcBorders>
              <w:top w:val="nil"/>
              <w:left w:val="nil"/>
              <w:bottom w:val="nil"/>
              <w:right w:val="nil"/>
            </w:tcBorders>
            <w:tcMar/>
            <w:vAlign w:val="bottom"/>
          </w:tcPr>
          <w:p w:rsidR="3F0F031A" w:rsidP="1709819F" w:rsidRDefault="3F0F031A" w14:paraId="2DDEDE83" w14:textId="121633B7">
            <w:pPr>
              <w:pStyle w:val="Normal"/>
              <w:rPr>
                <w:rFonts w:ascii="Calibri" w:hAnsi="Calibri" w:eastAsia="Calibri" w:cs="Calibri"/>
                <w:color w:val="000000" w:themeColor="text1"/>
                <w:sz w:val="20"/>
                <w:szCs w:val="20"/>
              </w:rPr>
            </w:pPr>
            <w:r w:rsidRPr="1709819F" w:rsidR="5413C82D">
              <w:rPr>
                <w:rFonts w:ascii="Calibri" w:hAnsi="Calibri" w:eastAsia="Calibri" w:cs="Calibri"/>
                <w:color w:val="000000" w:themeColor="text1" w:themeTint="FF" w:themeShade="FF"/>
                <w:sz w:val="20"/>
                <w:szCs w:val="20"/>
              </w:rPr>
              <w:t>Unknown</w:t>
            </w:r>
          </w:p>
        </w:tc>
        <w:tc>
          <w:tcPr>
            <w:tcW w:w="1496" w:type="dxa"/>
            <w:tcBorders>
              <w:top w:val="nil"/>
              <w:left w:val="nil"/>
              <w:bottom w:val="nil"/>
              <w:right w:val="nil"/>
            </w:tcBorders>
            <w:tcMar/>
            <w:vAlign w:val="bottom"/>
          </w:tcPr>
          <w:p w:rsidR="3F0F031A" w:rsidP="3F0F031A" w:rsidRDefault="3F0F031A" w14:paraId="1B41E4BA" w14:textId="4CCF7A6D">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174</w:t>
            </w:r>
          </w:p>
        </w:tc>
        <w:tc>
          <w:tcPr>
            <w:tcW w:w="1374" w:type="dxa"/>
            <w:tcBorders>
              <w:top w:val="nil"/>
              <w:left w:val="nil"/>
              <w:bottom w:val="nil"/>
              <w:right w:val="nil"/>
            </w:tcBorders>
            <w:tcMar/>
            <w:vAlign w:val="bottom"/>
          </w:tcPr>
          <w:p w:rsidR="3F0F031A" w:rsidP="3F0F031A" w:rsidRDefault="3F0F031A" w14:paraId="64146EE9" w14:textId="11CC4AB7">
            <w:pPr>
              <w:jc w:val="center"/>
              <w:rPr>
                <w:rFonts w:ascii="Calibri" w:hAnsi="Calibri" w:eastAsia="Calibri" w:cs="Calibri"/>
                <w:color w:val="000000" w:themeColor="text1"/>
                <w:sz w:val="20"/>
                <w:szCs w:val="20"/>
              </w:rPr>
            </w:pPr>
          </w:p>
        </w:tc>
      </w:tr>
      <w:tr w:rsidR="3F0F031A" w:rsidTr="1709819F" w14:paraId="07DC0179" w14:textId="77777777">
        <w:trPr>
          <w:trHeight w:val="315"/>
        </w:trPr>
        <w:tc>
          <w:tcPr>
            <w:tcW w:w="4270" w:type="dxa"/>
            <w:tcBorders>
              <w:top w:val="nil"/>
              <w:left w:val="nil"/>
              <w:bottom w:val="nil"/>
              <w:right w:val="nil"/>
            </w:tcBorders>
            <w:tcMar/>
            <w:vAlign w:val="bottom"/>
          </w:tcPr>
          <w:p w:rsidR="3F0F031A" w:rsidP="3F0F031A" w:rsidRDefault="3F0F031A" w14:paraId="49FF0D0E" w14:textId="46061782">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Politicology</w:t>
            </w:r>
          </w:p>
        </w:tc>
        <w:tc>
          <w:tcPr>
            <w:tcW w:w="2220" w:type="dxa"/>
            <w:tcBorders>
              <w:top w:val="nil"/>
              <w:left w:val="nil"/>
              <w:bottom w:val="nil"/>
              <w:right w:val="nil"/>
            </w:tcBorders>
            <w:tcMar/>
            <w:vAlign w:val="bottom"/>
          </w:tcPr>
          <w:p w:rsidR="3F0F031A" w:rsidP="3F0F031A" w:rsidRDefault="3F0F031A" w14:paraId="7472B9B2" w14:textId="3AFEBE3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Moderate</w:t>
            </w:r>
          </w:p>
        </w:tc>
        <w:tc>
          <w:tcPr>
            <w:tcW w:w="1496" w:type="dxa"/>
            <w:tcBorders>
              <w:top w:val="nil"/>
              <w:left w:val="nil"/>
              <w:bottom w:val="nil"/>
              <w:right w:val="nil"/>
            </w:tcBorders>
            <w:tcMar/>
            <w:vAlign w:val="bottom"/>
          </w:tcPr>
          <w:p w:rsidR="3F0F031A" w:rsidP="3F0F031A" w:rsidRDefault="3F0F031A" w14:paraId="21A116AA" w14:textId="5F26CECB">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170</w:t>
            </w:r>
          </w:p>
        </w:tc>
        <w:tc>
          <w:tcPr>
            <w:tcW w:w="1374" w:type="dxa"/>
            <w:tcBorders>
              <w:top w:val="nil"/>
              <w:left w:val="nil"/>
              <w:bottom w:val="nil"/>
              <w:right w:val="nil"/>
            </w:tcBorders>
            <w:tcMar/>
            <w:vAlign w:val="bottom"/>
          </w:tcPr>
          <w:p w:rsidR="3F0F031A" w:rsidP="3F0F031A" w:rsidRDefault="3F0F031A" w14:paraId="5803EF47" w14:textId="14D5FA4D">
            <w:pPr>
              <w:jc w:val="center"/>
              <w:rPr>
                <w:rFonts w:ascii="Calibri" w:hAnsi="Calibri" w:eastAsia="Calibri" w:cs="Calibri"/>
                <w:color w:val="000000" w:themeColor="text1"/>
                <w:sz w:val="20"/>
                <w:szCs w:val="20"/>
              </w:rPr>
            </w:pPr>
          </w:p>
        </w:tc>
      </w:tr>
      <w:tr w:rsidR="3F0F031A" w:rsidTr="1709819F" w14:paraId="3FEF61F9" w14:textId="77777777">
        <w:trPr>
          <w:trHeight w:val="315"/>
        </w:trPr>
        <w:tc>
          <w:tcPr>
            <w:tcW w:w="4270" w:type="dxa"/>
            <w:tcBorders>
              <w:top w:val="nil"/>
              <w:left w:val="nil"/>
              <w:bottom w:val="nil"/>
              <w:right w:val="nil"/>
            </w:tcBorders>
            <w:tcMar/>
            <w:vAlign w:val="bottom"/>
          </w:tcPr>
          <w:p w:rsidR="3F0F031A" w:rsidP="3F0F031A" w:rsidRDefault="2A712374" w14:paraId="555F9AF7" w14:textId="2C1F6784">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 xml:space="preserve">Firebrand </w:t>
            </w:r>
            <w:r w:rsidRPr="6A36E946" w:rsidR="5DB9EC14">
              <w:rPr>
                <w:rFonts w:ascii="Calibri" w:hAnsi="Calibri" w:eastAsia="Calibri" w:cs="Calibri"/>
                <w:color w:val="000000" w:themeColor="text1"/>
                <w:sz w:val="20"/>
                <w:szCs w:val="20"/>
              </w:rPr>
              <w:t>w</w:t>
            </w:r>
            <w:r w:rsidRPr="6A36E946">
              <w:rPr>
                <w:rFonts w:ascii="Calibri" w:hAnsi="Calibri" w:eastAsia="Calibri" w:cs="Calibri"/>
                <w:color w:val="000000" w:themeColor="text1"/>
                <w:sz w:val="20"/>
                <w:szCs w:val="20"/>
              </w:rPr>
              <w:t>ith Matt Gaetz</w:t>
            </w:r>
          </w:p>
        </w:tc>
        <w:tc>
          <w:tcPr>
            <w:tcW w:w="2220" w:type="dxa"/>
            <w:tcBorders>
              <w:top w:val="nil"/>
              <w:left w:val="nil"/>
              <w:bottom w:val="nil"/>
              <w:right w:val="nil"/>
            </w:tcBorders>
            <w:tcMar/>
            <w:vAlign w:val="bottom"/>
          </w:tcPr>
          <w:p w:rsidR="3F0F031A" w:rsidP="3F0F031A" w:rsidRDefault="3F0F031A" w14:paraId="63E533EA" w14:textId="7289CB48">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05B56DB8" w14:textId="0D76B16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163</w:t>
            </w:r>
          </w:p>
        </w:tc>
        <w:tc>
          <w:tcPr>
            <w:tcW w:w="1374" w:type="dxa"/>
            <w:tcBorders>
              <w:top w:val="nil"/>
              <w:left w:val="nil"/>
              <w:bottom w:val="nil"/>
              <w:right w:val="nil"/>
            </w:tcBorders>
            <w:tcMar/>
            <w:vAlign w:val="bottom"/>
          </w:tcPr>
          <w:p w:rsidR="3F0F031A" w:rsidP="3F0F031A" w:rsidRDefault="3F0F031A" w14:paraId="4623CA07" w14:textId="24847F68">
            <w:pPr>
              <w:jc w:val="center"/>
              <w:rPr>
                <w:rFonts w:ascii="Calibri" w:hAnsi="Calibri" w:eastAsia="Calibri" w:cs="Calibri"/>
                <w:color w:val="000000" w:themeColor="text1"/>
                <w:sz w:val="20"/>
                <w:szCs w:val="20"/>
              </w:rPr>
            </w:pPr>
          </w:p>
        </w:tc>
      </w:tr>
      <w:tr w:rsidR="3F0F031A" w:rsidTr="1709819F" w14:paraId="38C19802" w14:textId="77777777">
        <w:trPr>
          <w:trHeight w:val="315"/>
        </w:trPr>
        <w:tc>
          <w:tcPr>
            <w:tcW w:w="4270" w:type="dxa"/>
            <w:tcBorders>
              <w:top w:val="nil"/>
              <w:left w:val="nil"/>
              <w:bottom w:val="nil"/>
              <w:right w:val="nil"/>
            </w:tcBorders>
            <w:tcMar/>
            <w:vAlign w:val="bottom"/>
          </w:tcPr>
          <w:p w:rsidR="3F0F031A" w:rsidP="3F0F031A" w:rsidRDefault="3F0F031A" w14:paraId="725E83CB" w14:textId="48EFAB54">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With Friends Like These</w:t>
            </w:r>
          </w:p>
        </w:tc>
        <w:tc>
          <w:tcPr>
            <w:tcW w:w="2220" w:type="dxa"/>
            <w:tcBorders>
              <w:top w:val="nil"/>
              <w:left w:val="nil"/>
              <w:bottom w:val="nil"/>
              <w:right w:val="nil"/>
            </w:tcBorders>
            <w:tcMar/>
            <w:vAlign w:val="bottom"/>
          </w:tcPr>
          <w:p w:rsidR="3F0F031A" w:rsidP="3F0F031A" w:rsidRDefault="3F0F031A" w14:paraId="7433F34C" w14:textId="0A4FF91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1B9252A5" w14:textId="35FD9DFE">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159</w:t>
            </w:r>
          </w:p>
        </w:tc>
        <w:tc>
          <w:tcPr>
            <w:tcW w:w="1374" w:type="dxa"/>
            <w:tcBorders>
              <w:top w:val="nil"/>
              <w:left w:val="nil"/>
              <w:bottom w:val="nil"/>
              <w:right w:val="nil"/>
            </w:tcBorders>
            <w:tcMar/>
            <w:vAlign w:val="bottom"/>
          </w:tcPr>
          <w:p w:rsidR="3F0F031A" w:rsidP="3F0F031A" w:rsidRDefault="3F0F031A" w14:paraId="42F3551B" w14:textId="7EF153AE">
            <w:pPr>
              <w:jc w:val="center"/>
              <w:rPr>
                <w:rFonts w:ascii="Calibri" w:hAnsi="Calibri" w:eastAsia="Calibri" w:cs="Calibri"/>
                <w:color w:val="000000" w:themeColor="text1"/>
                <w:sz w:val="20"/>
                <w:szCs w:val="20"/>
              </w:rPr>
            </w:pPr>
          </w:p>
        </w:tc>
      </w:tr>
      <w:tr w:rsidR="3F0F031A" w:rsidTr="1709819F" w14:paraId="007B730F" w14:textId="77777777">
        <w:trPr>
          <w:trHeight w:val="315"/>
        </w:trPr>
        <w:tc>
          <w:tcPr>
            <w:tcW w:w="4270" w:type="dxa"/>
            <w:tcBorders>
              <w:top w:val="nil"/>
              <w:left w:val="nil"/>
              <w:bottom w:val="nil"/>
              <w:right w:val="nil"/>
            </w:tcBorders>
            <w:tcMar/>
            <w:vAlign w:val="bottom"/>
          </w:tcPr>
          <w:p w:rsidR="3F0F031A" w:rsidP="3F0F031A" w:rsidRDefault="3F0F031A" w14:paraId="25D37533" w14:textId="62AD0F7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Jordan B. Peterson Podcast</w:t>
            </w:r>
          </w:p>
        </w:tc>
        <w:tc>
          <w:tcPr>
            <w:tcW w:w="2220" w:type="dxa"/>
            <w:tcBorders>
              <w:top w:val="nil"/>
              <w:left w:val="nil"/>
              <w:bottom w:val="nil"/>
              <w:right w:val="nil"/>
            </w:tcBorders>
            <w:tcMar/>
            <w:vAlign w:val="bottom"/>
          </w:tcPr>
          <w:p w:rsidR="3F0F031A" w:rsidP="1709819F" w:rsidRDefault="3F0F031A" w14:paraId="60B6F919" w14:textId="62E9CE7B">
            <w:pPr>
              <w:pStyle w:val="Normal"/>
              <w:rPr>
                <w:rFonts w:ascii="Calibri" w:hAnsi="Calibri" w:eastAsia="Calibri" w:cs="Calibri"/>
                <w:color w:val="000000" w:themeColor="text1"/>
                <w:sz w:val="20"/>
                <w:szCs w:val="20"/>
              </w:rPr>
            </w:pPr>
            <w:r w:rsidRPr="1709819F" w:rsidR="60F985D5">
              <w:rPr>
                <w:rFonts w:ascii="Calibri" w:hAnsi="Calibri" w:eastAsia="Calibri" w:cs="Calibri"/>
                <w:color w:val="000000" w:themeColor="text1" w:themeTint="FF" w:themeShade="FF"/>
                <w:sz w:val="20"/>
                <w:szCs w:val="20"/>
              </w:rPr>
              <w:t>Unknown</w:t>
            </w:r>
          </w:p>
        </w:tc>
        <w:tc>
          <w:tcPr>
            <w:tcW w:w="1496" w:type="dxa"/>
            <w:tcBorders>
              <w:top w:val="nil"/>
              <w:left w:val="nil"/>
              <w:bottom w:val="nil"/>
              <w:right w:val="nil"/>
            </w:tcBorders>
            <w:tcMar/>
            <w:vAlign w:val="bottom"/>
          </w:tcPr>
          <w:p w:rsidR="3F0F031A" w:rsidP="3F0F031A" w:rsidRDefault="3F0F031A" w14:paraId="3B8E0809" w14:textId="3C19B5ED">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148</w:t>
            </w:r>
          </w:p>
        </w:tc>
        <w:tc>
          <w:tcPr>
            <w:tcW w:w="1374" w:type="dxa"/>
            <w:tcBorders>
              <w:top w:val="nil"/>
              <w:left w:val="nil"/>
              <w:bottom w:val="nil"/>
              <w:right w:val="nil"/>
            </w:tcBorders>
            <w:tcMar/>
            <w:vAlign w:val="bottom"/>
          </w:tcPr>
          <w:p w:rsidR="3F0F031A" w:rsidP="3F0F031A" w:rsidRDefault="3F0F031A" w14:paraId="5BFE0C83" w14:textId="4313AF9B">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18970041" w14:textId="77777777">
        <w:trPr>
          <w:trHeight w:val="315"/>
        </w:trPr>
        <w:tc>
          <w:tcPr>
            <w:tcW w:w="4270" w:type="dxa"/>
            <w:tcBorders>
              <w:top w:val="nil"/>
              <w:left w:val="nil"/>
              <w:bottom w:val="nil"/>
              <w:right w:val="nil"/>
            </w:tcBorders>
            <w:tcMar/>
            <w:vAlign w:val="bottom"/>
          </w:tcPr>
          <w:p w:rsidR="3F0F031A" w:rsidP="3F0F031A" w:rsidRDefault="3F0F031A" w14:paraId="151A4FC9" w14:textId="62906486">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Candace</w:t>
            </w:r>
          </w:p>
        </w:tc>
        <w:tc>
          <w:tcPr>
            <w:tcW w:w="2220" w:type="dxa"/>
            <w:tcBorders>
              <w:top w:val="nil"/>
              <w:left w:val="nil"/>
              <w:bottom w:val="nil"/>
              <w:right w:val="nil"/>
            </w:tcBorders>
            <w:tcMar/>
            <w:vAlign w:val="bottom"/>
          </w:tcPr>
          <w:p w:rsidR="3F0F031A" w:rsidP="3F0F031A" w:rsidRDefault="3F0F031A" w14:paraId="664CFB13" w14:textId="33972269">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1F69D246" w14:textId="3329C12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144</w:t>
            </w:r>
          </w:p>
        </w:tc>
        <w:tc>
          <w:tcPr>
            <w:tcW w:w="1374" w:type="dxa"/>
            <w:tcBorders>
              <w:top w:val="nil"/>
              <w:left w:val="nil"/>
              <w:bottom w:val="nil"/>
              <w:right w:val="nil"/>
            </w:tcBorders>
            <w:tcMar/>
            <w:vAlign w:val="bottom"/>
          </w:tcPr>
          <w:p w:rsidR="3F0F031A" w:rsidP="3F0F031A" w:rsidRDefault="3F0F031A" w14:paraId="0ACB7A64" w14:textId="28C238B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60A18EF0" w14:textId="77777777">
        <w:trPr>
          <w:trHeight w:val="315"/>
        </w:trPr>
        <w:tc>
          <w:tcPr>
            <w:tcW w:w="4270" w:type="dxa"/>
            <w:tcBorders>
              <w:top w:val="nil"/>
              <w:left w:val="nil"/>
              <w:bottom w:val="nil"/>
              <w:right w:val="nil"/>
            </w:tcBorders>
            <w:tcMar/>
            <w:vAlign w:val="bottom"/>
          </w:tcPr>
          <w:p w:rsidR="3F0F031A" w:rsidP="3F0F031A" w:rsidRDefault="3F0F031A" w14:paraId="2F6AB83A" w14:textId="65BF005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Laura Ingraham Show</w:t>
            </w:r>
          </w:p>
        </w:tc>
        <w:tc>
          <w:tcPr>
            <w:tcW w:w="2220" w:type="dxa"/>
            <w:tcBorders>
              <w:top w:val="nil"/>
              <w:left w:val="nil"/>
              <w:bottom w:val="nil"/>
              <w:right w:val="nil"/>
            </w:tcBorders>
            <w:tcMar/>
            <w:vAlign w:val="bottom"/>
          </w:tcPr>
          <w:p w:rsidR="3F0F031A" w:rsidP="3F0F031A" w:rsidRDefault="3F0F031A" w14:paraId="66B38B1F" w14:textId="599881D8">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09F4B4BE" w14:textId="1FEB7F5F">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133</w:t>
            </w:r>
          </w:p>
        </w:tc>
        <w:tc>
          <w:tcPr>
            <w:tcW w:w="1374" w:type="dxa"/>
            <w:tcBorders>
              <w:top w:val="nil"/>
              <w:left w:val="nil"/>
              <w:bottom w:val="nil"/>
              <w:right w:val="nil"/>
            </w:tcBorders>
            <w:tcMar/>
            <w:vAlign w:val="bottom"/>
          </w:tcPr>
          <w:p w:rsidR="3F0F031A" w:rsidP="3F0F031A" w:rsidRDefault="3F0F031A" w14:paraId="0E9560F5" w14:textId="1D69B89B">
            <w:pPr>
              <w:jc w:val="center"/>
              <w:rPr>
                <w:rFonts w:ascii="Calibri" w:hAnsi="Calibri" w:eastAsia="Calibri" w:cs="Calibri"/>
                <w:color w:val="000000" w:themeColor="text1"/>
                <w:sz w:val="20"/>
                <w:szCs w:val="20"/>
              </w:rPr>
            </w:pPr>
          </w:p>
        </w:tc>
      </w:tr>
      <w:tr w:rsidR="3F0F031A" w:rsidTr="1709819F" w14:paraId="56C1E95E" w14:textId="77777777">
        <w:trPr>
          <w:trHeight w:val="315"/>
        </w:trPr>
        <w:tc>
          <w:tcPr>
            <w:tcW w:w="4270" w:type="dxa"/>
            <w:tcBorders>
              <w:top w:val="nil"/>
              <w:left w:val="nil"/>
              <w:bottom w:val="nil"/>
              <w:right w:val="nil"/>
            </w:tcBorders>
            <w:tcMar/>
            <w:vAlign w:val="bottom"/>
          </w:tcPr>
          <w:p w:rsidR="3F0F031A" w:rsidP="3F0F031A" w:rsidRDefault="3F0F031A" w14:paraId="7ACEA93F" w14:textId="3E60B100">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MeidasTouch Podcast</w:t>
            </w:r>
          </w:p>
        </w:tc>
        <w:tc>
          <w:tcPr>
            <w:tcW w:w="2220" w:type="dxa"/>
            <w:tcBorders>
              <w:top w:val="nil"/>
              <w:left w:val="nil"/>
              <w:bottom w:val="nil"/>
              <w:right w:val="nil"/>
            </w:tcBorders>
            <w:tcMar/>
            <w:vAlign w:val="bottom"/>
          </w:tcPr>
          <w:p w:rsidR="3F0F031A" w:rsidP="3F0F031A" w:rsidRDefault="3F0F031A" w14:paraId="46B3D805" w14:textId="7DC9DB0D">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1A905B34" w14:textId="59C403B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129</w:t>
            </w:r>
          </w:p>
        </w:tc>
        <w:tc>
          <w:tcPr>
            <w:tcW w:w="1374" w:type="dxa"/>
            <w:tcBorders>
              <w:top w:val="nil"/>
              <w:left w:val="nil"/>
              <w:bottom w:val="nil"/>
              <w:right w:val="nil"/>
            </w:tcBorders>
            <w:tcMar/>
            <w:vAlign w:val="bottom"/>
          </w:tcPr>
          <w:p w:rsidR="3F0F031A" w:rsidP="3F0F031A" w:rsidRDefault="3F0F031A" w14:paraId="48421797" w14:textId="61FA9B70">
            <w:pPr>
              <w:jc w:val="center"/>
              <w:rPr>
                <w:rFonts w:ascii="Calibri" w:hAnsi="Calibri" w:eastAsia="Calibri" w:cs="Calibri"/>
                <w:color w:val="000000" w:themeColor="text1"/>
                <w:sz w:val="20"/>
                <w:szCs w:val="20"/>
              </w:rPr>
            </w:pPr>
          </w:p>
        </w:tc>
      </w:tr>
      <w:tr w:rsidR="3F0F031A" w:rsidTr="1709819F" w14:paraId="68B909BD" w14:textId="77777777">
        <w:trPr>
          <w:trHeight w:val="315"/>
        </w:trPr>
        <w:tc>
          <w:tcPr>
            <w:tcW w:w="4270" w:type="dxa"/>
            <w:tcBorders>
              <w:top w:val="nil"/>
              <w:left w:val="nil"/>
              <w:bottom w:val="nil"/>
              <w:right w:val="nil"/>
            </w:tcBorders>
            <w:tcMar/>
            <w:vAlign w:val="bottom"/>
          </w:tcPr>
          <w:p w:rsidR="3F0F031A" w:rsidP="3F0F031A" w:rsidRDefault="3F0F031A" w14:paraId="7B72C1B7" w14:textId="3533982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Majority 54</w:t>
            </w:r>
          </w:p>
        </w:tc>
        <w:tc>
          <w:tcPr>
            <w:tcW w:w="2220" w:type="dxa"/>
            <w:tcBorders>
              <w:top w:val="nil"/>
              <w:left w:val="nil"/>
              <w:bottom w:val="nil"/>
              <w:right w:val="nil"/>
            </w:tcBorders>
            <w:tcMar/>
            <w:vAlign w:val="bottom"/>
          </w:tcPr>
          <w:p w:rsidR="3F0F031A" w:rsidP="3F0F031A" w:rsidRDefault="3F0F031A" w14:paraId="349A5DFA" w14:textId="196BB794">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7D6C4FE5" w14:textId="07B20AE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118</w:t>
            </w:r>
          </w:p>
        </w:tc>
        <w:tc>
          <w:tcPr>
            <w:tcW w:w="1374" w:type="dxa"/>
            <w:tcBorders>
              <w:top w:val="nil"/>
              <w:left w:val="nil"/>
              <w:bottom w:val="nil"/>
              <w:right w:val="nil"/>
            </w:tcBorders>
            <w:tcMar/>
            <w:vAlign w:val="bottom"/>
          </w:tcPr>
          <w:p w:rsidR="3F0F031A" w:rsidP="3F0F031A" w:rsidRDefault="3F0F031A" w14:paraId="5A1CFB44" w14:textId="395058F5">
            <w:pPr>
              <w:jc w:val="center"/>
              <w:rPr>
                <w:rFonts w:ascii="Calibri" w:hAnsi="Calibri" w:eastAsia="Calibri" w:cs="Calibri"/>
                <w:color w:val="000000" w:themeColor="text1"/>
                <w:sz w:val="20"/>
                <w:szCs w:val="20"/>
              </w:rPr>
            </w:pPr>
          </w:p>
        </w:tc>
      </w:tr>
      <w:tr w:rsidR="3F0F031A" w:rsidTr="1709819F" w14:paraId="6A91A1A9" w14:textId="77777777">
        <w:trPr>
          <w:trHeight w:val="315"/>
        </w:trPr>
        <w:tc>
          <w:tcPr>
            <w:tcW w:w="4270" w:type="dxa"/>
            <w:tcBorders>
              <w:top w:val="nil"/>
              <w:left w:val="nil"/>
              <w:bottom w:val="nil"/>
              <w:right w:val="nil"/>
            </w:tcBorders>
            <w:tcMar/>
            <w:vAlign w:val="bottom"/>
          </w:tcPr>
          <w:p w:rsidR="3F0F031A" w:rsidP="3F0F031A" w:rsidRDefault="3F0F031A" w14:paraId="4B4DAF6D" w14:textId="628EF392">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Ezra Klein Show</w:t>
            </w:r>
          </w:p>
        </w:tc>
        <w:tc>
          <w:tcPr>
            <w:tcW w:w="2220" w:type="dxa"/>
            <w:tcBorders>
              <w:top w:val="nil"/>
              <w:left w:val="nil"/>
              <w:bottom w:val="nil"/>
              <w:right w:val="nil"/>
            </w:tcBorders>
            <w:tcMar/>
            <w:vAlign w:val="bottom"/>
          </w:tcPr>
          <w:p w:rsidR="3F0F031A" w:rsidP="3F0F031A" w:rsidRDefault="3F0F031A" w14:paraId="351D58F5" w14:textId="5AE2A278">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32B5E495" w14:textId="6B03B04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116</w:t>
            </w:r>
          </w:p>
        </w:tc>
        <w:tc>
          <w:tcPr>
            <w:tcW w:w="1374" w:type="dxa"/>
            <w:tcBorders>
              <w:top w:val="nil"/>
              <w:left w:val="nil"/>
              <w:bottom w:val="nil"/>
              <w:right w:val="nil"/>
            </w:tcBorders>
            <w:tcMar/>
            <w:vAlign w:val="bottom"/>
          </w:tcPr>
          <w:p w:rsidR="3F0F031A" w:rsidP="3F0F031A" w:rsidRDefault="3F0F031A" w14:paraId="102CEDB9" w14:textId="42CFED4D">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6AA0D0D1" w14:textId="77777777">
        <w:trPr>
          <w:trHeight w:val="315"/>
        </w:trPr>
        <w:tc>
          <w:tcPr>
            <w:tcW w:w="4270" w:type="dxa"/>
            <w:tcBorders>
              <w:top w:val="nil"/>
              <w:left w:val="nil"/>
              <w:bottom w:val="nil"/>
              <w:right w:val="nil"/>
            </w:tcBorders>
            <w:tcMar/>
            <w:vAlign w:val="bottom"/>
          </w:tcPr>
          <w:p w:rsidR="3F0F031A" w:rsidP="3F0F031A" w:rsidRDefault="2A712374" w14:paraId="1A219EBA" w14:textId="47CC42B1">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 xml:space="preserve">Conversations </w:t>
            </w:r>
            <w:r w:rsidRPr="6A36E946" w:rsidR="0098A554">
              <w:rPr>
                <w:rFonts w:ascii="Calibri" w:hAnsi="Calibri" w:eastAsia="Calibri" w:cs="Calibri"/>
                <w:color w:val="000000" w:themeColor="text1"/>
                <w:sz w:val="20"/>
                <w:szCs w:val="20"/>
              </w:rPr>
              <w:t>w</w:t>
            </w:r>
            <w:r w:rsidRPr="6A36E946">
              <w:rPr>
                <w:rFonts w:ascii="Calibri" w:hAnsi="Calibri" w:eastAsia="Calibri" w:cs="Calibri"/>
                <w:color w:val="000000" w:themeColor="text1"/>
                <w:sz w:val="20"/>
                <w:szCs w:val="20"/>
              </w:rPr>
              <w:t>ith Coleman</w:t>
            </w:r>
          </w:p>
        </w:tc>
        <w:tc>
          <w:tcPr>
            <w:tcW w:w="2220" w:type="dxa"/>
            <w:tcBorders>
              <w:top w:val="nil"/>
              <w:left w:val="nil"/>
              <w:bottom w:val="nil"/>
              <w:right w:val="nil"/>
            </w:tcBorders>
            <w:tcMar/>
            <w:vAlign w:val="bottom"/>
          </w:tcPr>
          <w:p w:rsidR="3F0F031A" w:rsidP="3F0F031A" w:rsidRDefault="3F0F031A" w14:paraId="6D73E9D5" w14:textId="49BB748F">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61ED6B86" w14:textId="275947E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113</w:t>
            </w:r>
          </w:p>
        </w:tc>
        <w:tc>
          <w:tcPr>
            <w:tcW w:w="1374" w:type="dxa"/>
            <w:tcBorders>
              <w:top w:val="nil"/>
              <w:left w:val="nil"/>
              <w:bottom w:val="nil"/>
              <w:right w:val="nil"/>
            </w:tcBorders>
            <w:tcMar/>
            <w:vAlign w:val="bottom"/>
          </w:tcPr>
          <w:p w:rsidR="3F0F031A" w:rsidP="3F0F031A" w:rsidRDefault="3F0F031A" w14:paraId="3B2F31D9" w14:textId="2623175F">
            <w:pPr>
              <w:jc w:val="center"/>
              <w:rPr>
                <w:rFonts w:ascii="Calibri" w:hAnsi="Calibri" w:eastAsia="Calibri" w:cs="Calibri"/>
                <w:color w:val="000000" w:themeColor="text1"/>
                <w:sz w:val="20"/>
                <w:szCs w:val="20"/>
              </w:rPr>
            </w:pPr>
          </w:p>
        </w:tc>
      </w:tr>
      <w:tr w:rsidR="3F0F031A" w:rsidTr="1709819F" w14:paraId="383E5270" w14:textId="77777777">
        <w:trPr>
          <w:trHeight w:val="315"/>
        </w:trPr>
        <w:tc>
          <w:tcPr>
            <w:tcW w:w="4270" w:type="dxa"/>
            <w:tcBorders>
              <w:top w:val="nil"/>
              <w:left w:val="nil"/>
              <w:bottom w:val="nil"/>
              <w:right w:val="nil"/>
            </w:tcBorders>
            <w:tcMar/>
            <w:vAlign w:val="bottom"/>
          </w:tcPr>
          <w:p w:rsidR="3F0F031A" w:rsidP="3F0F031A" w:rsidRDefault="2A712374" w14:paraId="3F3F260A" w14:textId="2F25CD22">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 xml:space="preserve">The One </w:t>
            </w:r>
            <w:r w:rsidRPr="6A36E946" w:rsidR="533280B8">
              <w:rPr>
                <w:rFonts w:ascii="Calibri" w:hAnsi="Calibri" w:eastAsia="Calibri" w:cs="Calibri"/>
                <w:color w:val="000000" w:themeColor="text1"/>
                <w:sz w:val="20"/>
                <w:szCs w:val="20"/>
              </w:rPr>
              <w:t>with</w:t>
            </w:r>
            <w:r w:rsidRPr="6A36E946">
              <w:rPr>
                <w:rFonts w:ascii="Calibri" w:hAnsi="Calibri" w:eastAsia="Calibri" w:cs="Calibri"/>
                <w:color w:val="000000" w:themeColor="text1"/>
                <w:sz w:val="20"/>
                <w:szCs w:val="20"/>
              </w:rPr>
              <w:t xml:space="preserve"> Greg Gutfeld</w:t>
            </w:r>
          </w:p>
        </w:tc>
        <w:tc>
          <w:tcPr>
            <w:tcW w:w="2220" w:type="dxa"/>
            <w:tcBorders>
              <w:top w:val="nil"/>
              <w:left w:val="nil"/>
              <w:bottom w:val="nil"/>
              <w:right w:val="nil"/>
            </w:tcBorders>
            <w:tcMar/>
            <w:vAlign w:val="bottom"/>
          </w:tcPr>
          <w:p w:rsidR="3F0F031A" w:rsidP="3F0F031A" w:rsidRDefault="3F0F031A" w14:paraId="0359FFCB" w14:textId="6CB2B5A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0D7BD98E" w14:textId="3066417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112</w:t>
            </w:r>
          </w:p>
        </w:tc>
        <w:tc>
          <w:tcPr>
            <w:tcW w:w="1374" w:type="dxa"/>
            <w:tcBorders>
              <w:top w:val="nil"/>
              <w:left w:val="nil"/>
              <w:bottom w:val="nil"/>
              <w:right w:val="nil"/>
            </w:tcBorders>
            <w:tcMar/>
            <w:vAlign w:val="bottom"/>
          </w:tcPr>
          <w:p w:rsidR="3F0F031A" w:rsidP="3F0F031A" w:rsidRDefault="3F0F031A" w14:paraId="1F387B97" w14:textId="422F8B5E">
            <w:pPr>
              <w:jc w:val="center"/>
              <w:rPr>
                <w:rFonts w:ascii="Calibri" w:hAnsi="Calibri" w:eastAsia="Calibri" w:cs="Calibri"/>
                <w:color w:val="000000" w:themeColor="text1"/>
                <w:sz w:val="20"/>
                <w:szCs w:val="20"/>
              </w:rPr>
            </w:pPr>
          </w:p>
        </w:tc>
      </w:tr>
      <w:tr w:rsidR="3F0F031A" w:rsidTr="1709819F" w14:paraId="6F89637A" w14:textId="77777777">
        <w:trPr>
          <w:trHeight w:val="315"/>
        </w:trPr>
        <w:tc>
          <w:tcPr>
            <w:tcW w:w="4270" w:type="dxa"/>
            <w:tcBorders>
              <w:top w:val="nil"/>
              <w:left w:val="nil"/>
              <w:bottom w:val="nil"/>
              <w:right w:val="nil"/>
            </w:tcBorders>
            <w:tcMar/>
            <w:vAlign w:val="bottom"/>
          </w:tcPr>
          <w:p w:rsidR="3F0F031A" w:rsidP="3F0F031A" w:rsidRDefault="2A712374" w14:paraId="21EC6F4C" w14:textId="1D7E8925">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 xml:space="preserve">Verdict </w:t>
            </w:r>
            <w:r w:rsidRPr="6A36E946" w:rsidR="7B96C808">
              <w:rPr>
                <w:rFonts w:ascii="Calibri" w:hAnsi="Calibri" w:eastAsia="Calibri" w:cs="Calibri"/>
                <w:color w:val="000000" w:themeColor="text1"/>
                <w:sz w:val="20"/>
                <w:szCs w:val="20"/>
              </w:rPr>
              <w:t>w</w:t>
            </w:r>
            <w:r w:rsidRPr="6A36E946">
              <w:rPr>
                <w:rFonts w:ascii="Calibri" w:hAnsi="Calibri" w:eastAsia="Calibri" w:cs="Calibri"/>
                <w:color w:val="000000" w:themeColor="text1"/>
                <w:sz w:val="20"/>
                <w:szCs w:val="20"/>
              </w:rPr>
              <w:t>ith Ted Cruz</w:t>
            </w:r>
          </w:p>
        </w:tc>
        <w:tc>
          <w:tcPr>
            <w:tcW w:w="2220" w:type="dxa"/>
            <w:tcBorders>
              <w:top w:val="nil"/>
              <w:left w:val="nil"/>
              <w:bottom w:val="nil"/>
              <w:right w:val="nil"/>
            </w:tcBorders>
            <w:tcMar/>
            <w:vAlign w:val="bottom"/>
          </w:tcPr>
          <w:p w:rsidR="3F0F031A" w:rsidP="3F0F031A" w:rsidRDefault="3F0F031A" w14:paraId="21100AB5" w14:textId="7B07870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76C73BAD" w14:textId="0421CD91">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103</w:t>
            </w:r>
          </w:p>
        </w:tc>
        <w:tc>
          <w:tcPr>
            <w:tcW w:w="1374" w:type="dxa"/>
            <w:tcBorders>
              <w:top w:val="nil"/>
              <w:left w:val="nil"/>
              <w:bottom w:val="nil"/>
              <w:right w:val="nil"/>
            </w:tcBorders>
            <w:tcMar/>
            <w:vAlign w:val="bottom"/>
          </w:tcPr>
          <w:p w:rsidR="3F0F031A" w:rsidP="3F0F031A" w:rsidRDefault="3F0F031A" w14:paraId="4E43A8D2" w14:textId="7C186514">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06BC2FA3" w14:textId="77777777">
        <w:trPr>
          <w:trHeight w:val="315"/>
        </w:trPr>
        <w:tc>
          <w:tcPr>
            <w:tcW w:w="4270" w:type="dxa"/>
            <w:tcBorders>
              <w:top w:val="nil"/>
              <w:left w:val="nil"/>
              <w:bottom w:val="nil"/>
              <w:right w:val="nil"/>
            </w:tcBorders>
            <w:tcMar/>
            <w:vAlign w:val="bottom"/>
          </w:tcPr>
          <w:p w:rsidR="3F0F031A" w:rsidP="3F0F031A" w:rsidRDefault="3F0F031A" w14:paraId="7B8ACB6F" w14:textId="1E3B8D61">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Real Time with Bill Maher</w:t>
            </w:r>
          </w:p>
        </w:tc>
        <w:tc>
          <w:tcPr>
            <w:tcW w:w="2220" w:type="dxa"/>
            <w:tcBorders>
              <w:top w:val="nil"/>
              <w:left w:val="nil"/>
              <w:bottom w:val="nil"/>
              <w:right w:val="nil"/>
            </w:tcBorders>
            <w:tcMar/>
            <w:vAlign w:val="bottom"/>
          </w:tcPr>
          <w:p w:rsidR="3F0F031A" w:rsidP="3F0F031A" w:rsidRDefault="3F0F031A" w14:paraId="7D9429AA" w14:textId="5EAB793D">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286B50A0" w14:textId="78AB2660">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100</w:t>
            </w:r>
          </w:p>
        </w:tc>
        <w:tc>
          <w:tcPr>
            <w:tcW w:w="1374" w:type="dxa"/>
            <w:tcBorders>
              <w:top w:val="nil"/>
              <w:left w:val="nil"/>
              <w:bottom w:val="nil"/>
              <w:right w:val="nil"/>
            </w:tcBorders>
            <w:tcMar/>
            <w:vAlign w:val="bottom"/>
          </w:tcPr>
          <w:p w:rsidR="3F0F031A" w:rsidP="3F0F031A" w:rsidRDefault="3F0F031A" w14:paraId="16534C67" w14:textId="32862027">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2EC2B090" w14:textId="77777777">
        <w:trPr>
          <w:trHeight w:val="315"/>
        </w:trPr>
        <w:tc>
          <w:tcPr>
            <w:tcW w:w="4270" w:type="dxa"/>
            <w:tcBorders>
              <w:top w:val="nil"/>
              <w:left w:val="nil"/>
              <w:bottom w:val="nil"/>
              <w:right w:val="nil"/>
            </w:tcBorders>
            <w:tcMar/>
            <w:vAlign w:val="bottom"/>
          </w:tcPr>
          <w:p w:rsidR="3F0F031A" w:rsidP="3F0F031A" w:rsidRDefault="3F0F031A" w14:paraId="420EFDC3" w14:textId="734977F2">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Lincoln Project</w:t>
            </w:r>
          </w:p>
        </w:tc>
        <w:tc>
          <w:tcPr>
            <w:tcW w:w="2220" w:type="dxa"/>
            <w:tcBorders>
              <w:top w:val="nil"/>
              <w:left w:val="nil"/>
              <w:bottom w:val="nil"/>
              <w:right w:val="nil"/>
            </w:tcBorders>
            <w:tcMar/>
            <w:vAlign w:val="bottom"/>
          </w:tcPr>
          <w:p w:rsidR="3F0F031A" w:rsidP="1709819F" w:rsidRDefault="3F0F031A" w14:paraId="180C1D25" w14:textId="733898C6">
            <w:pPr>
              <w:pStyle w:val="Normal"/>
              <w:bidi w:val="0"/>
              <w:spacing w:before="0" w:beforeAutospacing="off" w:after="0" w:afterAutospacing="off" w:line="259" w:lineRule="auto"/>
              <w:ind w:left="0" w:right="0"/>
              <w:jc w:val="left"/>
            </w:pPr>
            <w:r w:rsidRPr="1709819F" w:rsidR="73F53B50">
              <w:rPr>
                <w:rFonts w:ascii="Calibri" w:hAnsi="Calibri" w:eastAsia="Calibri" w:cs="Calibri"/>
                <w:color w:val="000000" w:themeColor="text1" w:themeTint="FF" w:themeShade="FF"/>
                <w:sz w:val="20"/>
                <w:szCs w:val="20"/>
              </w:rPr>
              <w:t>More Conservative</w:t>
            </w:r>
          </w:p>
        </w:tc>
        <w:tc>
          <w:tcPr>
            <w:tcW w:w="1496" w:type="dxa"/>
            <w:tcBorders>
              <w:top w:val="nil"/>
              <w:left w:val="nil"/>
              <w:bottom w:val="nil"/>
              <w:right w:val="nil"/>
            </w:tcBorders>
            <w:tcMar/>
            <w:vAlign w:val="bottom"/>
          </w:tcPr>
          <w:p w:rsidR="3F0F031A" w:rsidP="3F0F031A" w:rsidRDefault="3F0F031A" w14:paraId="4C704E5F" w14:textId="0156E4D9">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95</w:t>
            </w:r>
          </w:p>
        </w:tc>
        <w:tc>
          <w:tcPr>
            <w:tcW w:w="1374" w:type="dxa"/>
            <w:tcBorders>
              <w:top w:val="nil"/>
              <w:left w:val="nil"/>
              <w:bottom w:val="nil"/>
              <w:right w:val="nil"/>
            </w:tcBorders>
            <w:tcMar/>
            <w:vAlign w:val="bottom"/>
          </w:tcPr>
          <w:p w:rsidR="3F0F031A" w:rsidP="3F0F031A" w:rsidRDefault="3F0F031A" w14:paraId="16709ED0" w14:textId="418B366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5FDB86EF" w14:textId="77777777">
        <w:trPr>
          <w:trHeight w:val="315"/>
        </w:trPr>
        <w:tc>
          <w:tcPr>
            <w:tcW w:w="4270" w:type="dxa"/>
            <w:tcBorders>
              <w:top w:val="nil"/>
              <w:left w:val="nil"/>
              <w:bottom w:val="nil"/>
              <w:right w:val="nil"/>
            </w:tcBorders>
            <w:tcMar/>
            <w:vAlign w:val="bottom"/>
          </w:tcPr>
          <w:p w:rsidR="3F0F031A" w:rsidP="3F0F031A" w:rsidRDefault="3F0F031A" w14:paraId="0C02572C" w14:textId="0E9F022D">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Wtf With Marc Maron Podcast</w:t>
            </w:r>
          </w:p>
        </w:tc>
        <w:tc>
          <w:tcPr>
            <w:tcW w:w="2220" w:type="dxa"/>
            <w:tcBorders>
              <w:top w:val="nil"/>
              <w:left w:val="nil"/>
              <w:bottom w:val="nil"/>
              <w:right w:val="nil"/>
            </w:tcBorders>
            <w:tcMar/>
            <w:vAlign w:val="bottom"/>
          </w:tcPr>
          <w:p w:rsidR="3F0F031A" w:rsidP="3F0F031A" w:rsidRDefault="3F0F031A" w14:paraId="515FFC11" w14:textId="1DAD5557">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4C92B156" w14:textId="690A998E">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87</w:t>
            </w:r>
          </w:p>
        </w:tc>
        <w:tc>
          <w:tcPr>
            <w:tcW w:w="1374" w:type="dxa"/>
            <w:tcBorders>
              <w:top w:val="nil"/>
              <w:left w:val="nil"/>
              <w:bottom w:val="nil"/>
              <w:right w:val="nil"/>
            </w:tcBorders>
            <w:tcMar/>
            <w:vAlign w:val="bottom"/>
          </w:tcPr>
          <w:p w:rsidR="3F0F031A" w:rsidP="3F0F031A" w:rsidRDefault="3F0F031A" w14:paraId="3367E15A" w14:textId="0B30BBCE">
            <w:pPr>
              <w:jc w:val="center"/>
              <w:rPr>
                <w:rFonts w:ascii="Calibri" w:hAnsi="Calibri" w:eastAsia="Calibri" w:cs="Calibri"/>
                <w:color w:val="000000" w:themeColor="text1"/>
                <w:sz w:val="20"/>
                <w:szCs w:val="20"/>
              </w:rPr>
            </w:pPr>
          </w:p>
        </w:tc>
      </w:tr>
      <w:tr w:rsidR="3F0F031A" w:rsidTr="1709819F" w14:paraId="05C4A5EA" w14:textId="77777777">
        <w:trPr>
          <w:trHeight w:val="315"/>
        </w:trPr>
        <w:tc>
          <w:tcPr>
            <w:tcW w:w="4270" w:type="dxa"/>
            <w:tcBorders>
              <w:top w:val="nil"/>
              <w:left w:val="nil"/>
              <w:bottom w:val="nil"/>
              <w:right w:val="nil"/>
            </w:tcBorders>
            <w:tcMar/>
            <w:vAlign w:val="bottom"/>
          </w:tcPr>
          <w:p w:rsidR="3F0F031A" w:rsidP="3F0F031A" w:rsidRDefault="3F0F031A" w14:paraId="1787C963" w14:textId="3E6D9A8E">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Human Events Daily with Jack Posobiec</w:t>
            </w:r>
          </w:p>
        </w:tc>
        <w:tc>
          <w:tcPr>
            <w:tcW w:w="2220" w:type="dxa"/>
            <w:tcBorders>
              <w:top w:val="nil"/>
              <w:left w:val="nil"/>
              <w:bottom w:val="nil"/>
              <w:right w:val="nil"/>
            </w:tcBorders>
            <w:tcMar/>
            <w:vAlign w:val="bottom"/>
          </w:tcPr>
          <w:p w:rsidR="3F0F031A" w:rsidP="3F0F031A" w:rsidRDefault="3F0F031A" w14:paraId="390526C2" w14:textId="72E0880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7227ED4C" w14:textId="0389C96D">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80</w:t>
            </w:r>
          </w:p>
        </w:tc>
        <w:tc>
          <w:tcPr>
            <w:tcW w:w="1374" w:type="dxa"/>
            <w:tcBorders>
              <w:top w:val="nil"/>
              <w:left w:val="nil"/>
              <w:bottom w:val="nil"/>
              <w:right w:val="nil"/>
            </w:tcBorders>
            <w:tcMar/>
            <w:vAlign w:val="bottom"/>
          </w:tcPr>
          <w:p w:rsidR="3F0F031A" w:rsidP="3F0F031A" w:rsidRDefault="3F0F031A" w14:paraId="798A1FAE" w14:textId="3C1FE2C0">
            <w:pPr>
              <w:jc w:val="center"/>
              <w:rPr>
                <w:rFonts w:ascii="Calibri" w:hAnsi="Calibri" w:eastAsia="Calibri" w:cs="Calibri"/>
                <w:color w:val="000000" w:themeColor="text1"/>
                <w:sz w:val="20"/>
                <w:szCs w:val="20"/>
              </w:rPr>
            </w:pPr>
          </w:p>
        </w:tc>
      </w:tr>
      <w:tr w:rsidR="3F0F031A" w:rsidTr="1709819F" w14:paraId="727FDE50" w14:textId="77777777">
        <w:trPr>
          <w:trHeight w:val="315"/>
        </w:trPr>
        <w:tc>
          <w:tcPr>
            <w:tcW w:w="4270" w:type="dxa"/>
            <w:tcBorders>
              <w:top w:val="nil"/>
              <w:left w:val="nil"/>
              <w:bottom w:val="nil"/>
              <w:right w:val="nil"/>
            </w:tcBorders>
            <w:tcMar/>
            <w:vAlign w:val="bottom"/>
          </w:tcPr>
          <w:p w:rsidR="3F0F031A" w:rsidP="3F0F031A" w:rsidRDefault="3F0F031A" w14:paraId="1A495C64" w14:textId="39983BB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Candace Owens Show</w:t>
            </w:r>
          </w:p>
        </w:tc>
        <w:tc>
          <w:tcPr>
            <w:tcW w:w="2220" w:type="dxa"/>
            <w:tcBorders>
              <w:top w:val="nil"/>
              <w:left w:val="nil"/>
              <w:bottom w:val="nil"/>
              <w:right w:val="nil"/>
            </w:tcBorders>
            <w:tcMar/>
            <w:vAlign w:val="bottom"/>
          </w:tcPr>
          <w:p w:rsidR="3F0F031A" w:rsidP="3F0F031A" w:rsidRDefault="3F0F031A" w14:paraId="251350A2" w14:textId="3497839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5D5910FE" w14:textId="7F01795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76</w:t>
            </w:r>
          </w:p>
        </w:tc>
        <w:tc>
          <w:tcPr>
            <w:tcW w:w="1374" w:type="dxa"/>
            <w:tcBorders>
              <w:top w:val="nil"/>
              <w:left w:val="nil"/>
              <w:bottom w:val="nil"/>
              <w:right w:val="nil"/>
            </w:tcBorders>
            <w:tcMar/>
            <w:vAlign w:val="bottom"/>
          </w:tcPr>
          <w:p w:rsidR="3F0F031A" w:rsidP="3F0F031A" w:rsidRDefault="3F0F031A" w14:paraId="6DD04771" w14:textId="65E93BC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0366BEEA" w14:textId="77777777">
        <w:trPr>
          <w:trHeight w:val="315"/>
        </w:trPr>
        <w:tc>
          <w:tcPr>
            <w:tcW w:w="4270" w:type="dxa"/>
            <w:tcBorders>
              <w:top w:val="nil"/>
              <w:left w:val="nil"/>
              <w:bottom w:val="nil"/>
              <w:right w:val="nil"/>
            </w:tcBorders>
            <w:tcMar/>
            <w:vAlign w:val="bottom"/>
          </w:tcPr>
          <w:p w:rsidR="3F0F031A" w:rsidP="3F0F031A" w:rsidRDefault="3F0F031A" w14:paraId="054F5FF4" w14:textId="076621A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National Pulse</w:t>
            </w:r>
          </w:p>
        </w:tc>
        <w:tc>
          <w:tcPr>
            <w:tcW w:w="2220" w:type="dxa"/>
            <w:tcBorders>
              <w:top w:val="nil"/>
              <w:left w:val="nil"/>
              <w:bottom w:val="nil"/>
              <w:right w:val="nil"/>
            </w:tcBorders>
            <w:tcMar/>
            <w:vAlign w:val="bottom"/>
          </w:tcPr>
          <w:p w:rsidR="3F0F031A" w:rsidP="3F0F031A" w:rsidRDefault="3F0F031A" w14:paraId="73426FE4" w14:textId="1D88E706">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Conservative</w:t>
            </w:r>
          </w:p>
        </w:tc>
        <w:tc>
          <w:tcPr>
            <w:tcW w:w="1496" w:type="dxa"/>
            <w:tcBorders>
              <w:top w:val="nil"/>
              <w:left w:val="nil"/>
              <w:bottom w:val="nil"/>
              <w:right w:val="nil"/>
            </w:tcBorders>
            <w:tcMar/>
            <w:vAlign w:val="bottom"/>
          </w:tcPr>
          <w:p w:rsidR="3F0F031A" w:rsidP="3F0F031A" w:rsidRDefault="3F0F031A" w14:paraId="1EBF16FE" w14:textId="1DDF17CC">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70</w:t>
            </w:r>
          </w:p>
        </w:tc>
        <w:tc>
          <w:tcPr>
            <w:tcW w:w="1374" w:type="dxa"/>
            <w:tcBorders>
              <w:top w:val="nil"/>
              <w:left w:val="nil"/>
              <w:bottom w:val="nil"/>
              <w:right w:val="nil"/>
            </w:tcBorders>
            <w:tcMar/>
            <w:vAlign w:val="bottom"/>
          </w:tcPr>
          <w:p w:rsidR="3F0F031A" w:rsidP="3F0F031A" w:rsidRDefault="3F0F031A" w14:paraId="5C2935F3" w14:textId="55B60A54">
            <w:pPr>
              <w:jc w:val="center"/>
              <w:rPr>
                <w:rFonts w:ascii="Calibri" w:hAnsi="Calibri" w:eastAsia="Calibri" w:cs="Calibri"/>
                <w:color w:val="000000" w:themeColor="text1"/>
                <w:sz w:val="20"/>
                <w:szCs w:val="20"/>
              </w:rPr>
            </w:pPr>
          </w:p>
        </w:tc>
      </w:tr>
      <w:tr w:rsidR="3F0F031A" w:rsidTr="1709819F" w14:paraId="40640C63" w14:textId="77777777">
        <w:trPr>
          <w:trHeight w:val="315"/>
        </w:trPr>
        <w:tc>
          <w:tcPr>
            <w:tcW w:w="4270" w:type="dxa"/>
            <w:tcBorders>
              <w:top w:val="nil"/>
              <w:left w:val="nil"/>
              <w:bottom w:val="nil"/>
              <w:right w:val="nil"/>
            </w:tcBorders>
            <w:tcMar/>
            <w:vAlign w:val="bottom"/>
          </w:tcPr>
          <w:p w:rsidR="3F0F031A" w:rsidP="3F0F031A" w:rsidRDefault="3F0F031A" w14:paraId="5353C252" w14:textId="68F89AF7">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Sarah Silverman Podcast</w:t>
            </w:r>
          </w:p>
        </w:tc>
        <w:tc>
          <w:tcPr>
            <w:tcW w:w="2220" w:type="dxa"/>
            <w:tcBorders>
              <w:top w:val="nil"/>
              <w:left w:val="nil"/>
              <w:bottom w:val="nil"/>
              <w:right w:val="nil"/>
            </w:tcBorders>
            <w:tcMar/>
            <w:vAlign w:val="bottom"/>
          </w:tcPr>
          <w:p w:rsidR="3F0F031A" w:rsidP="3F0F031A" w:rsidRDefault="3F0F031A" w14:paraId="54A6FAF2" w14:textId="4645A87A">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0A4D9D16" w14:textId="0198781F">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67</w:t>
            </w:r>
          </w:p>
        </w:tc>
        <w:tc>
          <w:tcPr>
            <w:tcW w:w="1374" w:type="dxa"/>
            <w:tcBorders>
              <w:top w:val="nil"/>
              <w:left w:val="nil"/>
              <w:bottom w:val="nil"/>
              <w:right w:val="nil"/>
            </w:tcBorders>
            <w:tcMar/>
            <w:vAlign w:val="bottom"/>
          </w:tcPr>
          <w:p w:rsidR="3F0F031A" w:rsidP="3F0F031A" w:rsidRDefault="3F0F031A" w14:paraId="70CFBF54" w14:textId="4BE7BFE8">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291B7ED4" w14:textId="77777777">
        <w:trPr>
          <w:trHeight w:val="315"/>
        </w:trPr>
        <w:tc>
          <w:tcPr>
            <w:tcW w:w="4270" w:type="dxa"/>
            <w:tcBorders>
              <w:top w:val="nil"/>
              <w:left w:val="nil"/>
              <w:bottom w:val="nil"/>
              <w:right w:val="nil"/>
            </w:tcBorders>
            <w:tcMar/>
            <w:vAlign w:val="bottom"/>
          </w:tcPr>
          <w:p w:rsidR="3F0F031A" w:rsidP="3F0F031A" w:rsidRDefault="3F0F031A" w14:paraId="6AF5EA2C" w14:textId="2EEF35F1">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Portal</w:t>
            </w:r>
          </w:p>
        </w:tc>
        <w:tc>
          <w:tcPr>
            <w:tcW w:w="2220" w:type="dxa"/>
            <w:tcBorders>
              <w:top w:val="nil"/>
              <w:left w:val="nil"/>
              <w:bottom w:val="nil"/>
              <w:right w:val="nil"/>
            </w:tcBorders>
            <w:tcMar/>
            <w:vAlign w:val="bottom"/>
          </w:tcPr>
          <w:p w:rsidR="3F0F031A" w:rsidP="3F0F031A" w:rsidRDefault="3F0F031A" w14:paraId="2DC37B47" w14:textId="39E8BB34">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Moderate</w:t>
            </w:r>
          </w:p>
        </w:tc>
        <w:tc>
          <w:tcPr>
            <w:tcW w:w="1496" w:type="dxa"/>
            <w:tcBorders>
              <w:top w:val="nil"/>
              <w:left w:val="nil"/>
              <w:bottom w:val="nil"/>
              <w:right w:val="nil"/>
            </w:tcBorders>
            <w:tcMar/>
            <w:vAlign w:val="bottom"/>
          </w:tcPr>
          <w:p w:rsidR="3F0F031A" w:rsidP="3F0F031A" w:rsidRDefault="3F0F031A" w14:paraId="4ABD3459" w14:textId="416DEE4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44</w:t>
            </w:r>
          </w:p>
        </w:tc>
        <w:tc>
          <w:tcPr>
            <w:tcW w:w="1374" w:type="dxa"/>
            <w:tcBorders>
              <w:top w:val="nil"/>
              <w:left w:val="nil"/>
              <w:bottom w:val="nil"/>
              <w:right w:val="nil"/>
            </w:tcBorders>
            <w:tcMar/>
            <w:vAlign w:val="bottom"/>
          </w:tcPr>
          <w:p w:rsidR="3F0F031A" w:rsidP="3F0F031A" w:rsidRDefault="3F0F031A" w14:paraId="6CB2DDF5" w14:textId="222B258D">
            <w:pPr>
              <w:jc w:val="center"/>
              <w:rPr>
                <w:rFonts w:ascii="Calibri" w:hAnsi="Calibri" w:eastAsia="Calibri" w:cs="Calibri"/>
                <w:color w:val="000000" w:themeColor="text1"/>
                <w:sz w:val="20"/>
                <w:szCs w:val="20"/>
              </w:rPr>
            </w:pPr>
          </w:p>
        </w:tc>
      </w:tr>
      <w:tr w:rsidR="3F0F031A" w:rsidTr="1709819F" w14:paraId="2CD4308B" w14:textId="77777777">
        <w:trPr>
          <w:trHeight w:val="315"/>
        </w:trPr>
        <w:tc>
          <w:tcPr>
            <w:tcW w:w="4270" w:type="dxa"/>
            <w:tcBorders>
              <w:top w:val="nil"/>
              <w:left w:val="nil"/>
              <w:bottom w:val="nil"/>
              <w:right w:val="nil"/>
            </w:tcBorders>
            <w:tcMar/>
            <w:vAlign w:val="bottom"/>
          </w:tcPr>
          <w:p w:rsidR="3F0F031A" w:rsidP="3F0F031A" w:rsidRDefault="2A712374" w14:paraId="32B73D97" w14:textId="6E8F96FE">
            <w:pPr>
              <w:rPr>
                <w:rFonts w:ascii="Calibri" w:hAnsi="Calibri" w:eastAsia="Calibri" w:cs="Calibri"/>
                <w:color w:val="000000" w:themeColor="text1"/>
                <w:sz w:val="20"/>
                <w:szCs w:val="20"/>
              </w:rPr>
            </w:pPr>
            <w:r w:rsidRPr="6A36E946">
              <w:rPr>
                <w:rFonts w:ascii="Calibri" w:hAnsi="Calibri" w:eastAsia="Calibri" w:cs="Calibri"/>
                <w:color w:val="000000" w:themeColor="text1"/>
                <w:sz w:val="20"/>
                <w:szCs w:val="20"/>
              </w:rPr>
              <w:t xml:space="preserve">Honestly </w:t>
            </w:r>
            <w:r w:rsidRPr="6A36E946" w:rsidR="6DED38BC">
              <w:rPr>
                <w:rFonts w:ascii="Calibri" w:hAnsi="Calibri" w:eastAsia="Calibri" w:cs="Calibri"/>
                <w:color w:val="000000" w:themeColor="text1"/>
                <w:sz w:val="20"/>
                <w:szCs w:val="20"/>
              </w:rPr>
              <w:t>w</w:t>
            </w:r>
            <w:r w:rsidRPr="6A36E946">
              <w:rPr>
                <w:rFonts w:ascii="Calibri" w:hAnsi="Calibri" w:eastAsia="Calibri" w:cs="Calibri"/>
                <w:color w:val="000000" w:themeColor="text1"/>
                <w:sz w:val="20"/>
                <w:szCs w:val="20"/>
              </w:rPr>
              <w:t>ith Bari Weiss</w:t>
            </w:r>
          </w:p>
        </w:tc>
        <w:tc>
          <w:tcPr>
            <w:tcW w:w="2220" w:type="dxa"/>
            <w:tcBorders>
              <w:top w:val="nil"/>
              <w:left w:val="nil"/>
              <w:bottom w:val="nil"/>
              <w:right w:val="nil"/>
            </w:tcBorders>
            <w:tcMar/>
            <w:vAlign w:val="bottom"/>
          </w:tcPr>
          <w:p w:rsidR="3F0F031A" w:rsidP="3F0F031A" w:rsidRDefault="3F0F031A" w14:paraId="56D91517" w14:textId="0755C363">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Moderate</w:t>
            </w:r>
          </w:p>
        </w:tc>
        <w:tc>
          <w:tcPr>
            <w:tcW w:w="1496" w:type="dxa"/>
            <w:tcBorders>
              <w:top w:val="nil"/>
              <w:left w:val="nil"/>
              <w:bottom w:val="nil"/>
              <w:right w:val="nil"/>
            </w:tcBorders>
            <w:tcMar/>
            <w:vAlign w:val="bottom"/>
          </w:tcPr>
          <w:p w:rsidR="3F0F031A" w:rsidP="3F0F031A" w:rsidRDefault="3F0F031A" w14:paraId="4797F337" w14:textId="37891352">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39</w:t>
            </w:r>
          </w:p>
        </w:tc>
        <w:tc>
          <w:tcPr>
            <w:tcW w:w="1374" w:type="dxa"/>
            <w:tcBorders>
              <w:top w:val="nil"/>
              <w:left w:val="nil"/>
              <w:bottom w:val="nil"/>
              <w:right w:val="nil"/>
            </w:tcBorders>
            <w:tcMar/>
            <w:vAlign w:val="bottom"/>
          </w:tcPr>
          <w:p w:rsidR="3F0F031A" w:rsidP="3F0F031A" w:rsidRDefault="3F0F031A" w14:paraId="49936BC6" w14:textId="4EE3391C">
            <w:pPr>
              <w:jc w:val="center"/>
              <w:rPr>
                <w:rFonts w:ascii="Calibri" w:hAnsi="Calibri" w:eastAsia="Calibri" w:cs="Calibri"/>
                <w:color w:val="000000" w:themeColor="text1"/>
                <w:sz w:val="20"/>
                <w:szCs w:val="20"/>
              </w:rPr>
            </w:pPr>
          </w:p>
        </w:tc>
      </w:tr>
      <w:tr w:rsidR="3F0F031A" w:rsidTr="1709819F" w14:paraId="09615D1A" w14:textId="77777777">
        <w:trPr>
          <w:trHeight w:val="315"/>
        </w:trPr>
        <w:tc>
          <w:tcPr>
            <w:tcW w:w="4270" w:type="dxa"/>
            <w:tcBorders>
              <w:top w:val="nil"/>
              <w:left w:val="nil"/>
              <w:bottom w:val="nil"/>
              <w:right w:val="nil"/>
            </w:tcBorders>
            <w:tcMar/>
            <w:vAlign w:val="bottom"/>
          </w:tcPr>
          <w:p w:rsidR="3F0F031A" w:rsidP="3F0F031A" w:rsidRDefault="3F0F031A" w14:paraId="7B41A820" w14:textId="7DF2923A">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Common Sense with Dan Carlin</w:t>
            </w:r>
          </w:p>
        </w:tc>
        <w:tc>
          <w:tcPr>
            <w:tcW w:w="2220" w:type="dxa"/>
            <w:tcBorders>
              <w:top w:val="nil"/>
              <w:left w:val="nil"/>
              <w:bottom w:val="nil"/>
              <w:right w:val="nil"/>
            </w:tcBorders>
            <w:tcMar/>
            <w:vAlign w:val="bottom"/>
          </w:tcPr>
          <w:p w:rsidR="3F0F031A" w:rsidP="3F0F031A" w:rsidRDefault="3F0F031A" w14:paraId="61D8726E" w14:textId="44B31C84">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5331FAB2" w14:textId="1B1786FB">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22</w:t>
            </w:r>
          </w:p>
        </w:tc>
        <w:tc>
          <w:tcPr>
            <w:tcW w:w="1374" w:type="dxa"/>
            <w:tcBorders>
              <w:top w:val="nil"/>
              <w:left w:val="nil"/>
              <w:bottom w:val="nil"/>
              <w:right w:val="nil"/>
            </w:tcBorders>
            <w:tcMar/>
            <w:vAlign w:val="bottom"/>
          </w:tcPr>
          <w:p w:rsidR="3F0F031A" w:rsidP="3F0F031A" w:rsidRDefault="3F0F031A" w14:paraId="2CE57BEA" w14:textId="197E29B2">
            <w:pPr>
              <w:jc w:val="center"/>
              <w:rPr>
                <w:rFonts w:ascii="Calibri" w:hAnsi="Calibri" w:eastAsia="Calibri" w:cs="Calibri"/>
                <w:color w:val="000000" w:themeColor="text1"/>
                <w:sz w:val="20"/>
                <w:szCs w:val="20"/>
              </w:rPr>
            </w:pPr>
          </w:p>
        </w:tc>
      </w:tr>
      <w:tr w:rsidR="3F0F031A" w:rsidTr="1709819F" w14:paraId="1D99A171" w14:textId="77777777">
        <w:trPr>
          <w:trHeight w:val="315"/>
        </w:trPr>
        <w:tc>
          <w:tcPr>
            <w:tcW w:w="4270" w:type="dxa"/>
            <w:tcBorders>
              <w:top w:val="nil"/>
              <w:left w:val="nil"/>
              <w:bottom w:val="nil"/>
              <w:right w:val="nil"/>
            </w:tcBorders>
            <w:tcMar/>
            <w:vAlign w:val="bottom"/>
          </w:tcPr>
          <w:p w:rsidR="3F0F031A" w:rsidP="3F0F031A" w:rsidRDefault="3F0F031A" w14:paraId="5C9E3F10" w14:textId="286E462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The Rachel Maddow Show</w:t>
            </w:r>
          </w:p>
        </w:tc>
        <w:tc>
          <w:tcPr>
            <w:tcW w:w="2220" w:type="dxa"/>
            <w:tcBorders>
              <w:top w:val="nil"/>
              <w:left w:val="nil"/>
              <w:bottom w:val="nil"/>
              <w:right w:val="nil"/>
            </w:tcBorders>
            <w:tcMar/>
            <w:vAlign w:val="bottom"/>
          </w:tcPr>
          <w:p w:rsidR="3F0F031A" w:rsidP="3F0F031A" w:rsidRDefault="3F0F031A" w14:paraId="57FDD688" w14:textId="0EA7A0FB">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62C2F8A4" w14:textId="3DA41191">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22</w:t>
            </w:r>
          </w:p>
        </w:tc>
        <w:tc>
          <w:tcPr>
            <w:tcW w:w="1374" w:type="dxa"/>
            <w:tcBorders>
              <w:top w:val="nil"/>
              <w:left w:val="nil"/>
              <w:bottom w:val="nil"/>
              <w:right w:val="nil"/>
            </w:tcBorders>
            <w:tcMar/>
            <w:vAlign w:val="bottom"/>
          </w:tcPr>
          <w:p w:rsidR="3F0F031A" w:rsidP="3F0F031A" w:rsidRDefault="3F0F031A" w14:paraId="36F85A19" w14:textId="78F1DB36">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w:t>
            </w:r>
          </w:p>
        </w:tc>
      </w:tr>
      <w:tr w:rsidR="3F0F031A" w:rsidTr="1709819F" w14:paraId="01E1A92B" w14:textId="77777777">
        <w:trPr>
          <w:trHeight w:val="315"/>
        </w:trPr>
        <w:tc>
          <w:tcPr>
            <w:tcW w:w="4270" w:type="dxa"/>
            <w:tcBorders>
              <w:top w:val="nil"/>
              <w:left w:val="nil"/>
              <w:bottom w:val="nil"/>
              <w:right w:val="nil"/>
            </w:tcBorders>
            <w:tcMar/>
            <w:vAlign w:val="bottom"/>
          </w:tcPr>
          <w:p w:rsidR="3F0F031A" w:rsidP="3F0F031A" w:rsidRDefault="3F0F031A" w14:paraId="555C7851" w14:textId="45C7C6DC">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All In with Chris Hayes</w:t>
            </w:r>
          </w:p>
        </w:tc>
        <w:tc>
          <w:tcPr>
            <w:tcW w:w="2220" w:type="dxa"/>
            <w:tcBorders>
              <w:top w:val="nil"/>
              <w:left w:val="nil"/>
              <w:bottom w:val="nil"/>
              <w:right w:val="nil"/>
            </w:tcBorders>
            <w:tcMar/>
            <w:vAlign w:val="bottom"/>
          </w:tcPr>
          <w:p w:rsidR="3F0F031A" w:rsidP="3F0F031A" w:rsidRDefault="3F0F031A" w14:paraId="4DDF7263" w14:textId="24DC2F25">
            <w:pP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More Liberal</w:t>
            </w:r>
          </w:p>
        </w:tc>
        <w:tc>
          <w:tcPr>
            <w:tcW w:w="1496" w:type="dxa"/>
            <w:tcBorders>
              <w:top w:val="nil"/>
              <w:left w:val="nil"/>
              <w:bottom w:val="nil"/>
              <w:right w:val="nil"/>
            </w:tcBorders>
            <w:tcMar/>
            <w:vAlign w:val="bottom"/>
          </w:tcPr>
          <w:p w:rsidR="3F0F031A" w:rsidP="3F0F031A" w:rsidRDefault="3F0F031A" w14:paraId="3F7BFF25" w14:textId="42CF41FD">
            <w:pPr>
              <w:jc w:val="center"/>
              <w:rPr>
                <w:rFonts w:ascii="Calibri" w:hAnsi="Calibri" w:eastAsia="Calibri" w:cs="Calibri"/>
                <w:color w:val="000000" w:themeColor="text1"/>
                <w:sz w:val="20"/>
                <w:szCs w:val="20"/>
              </w:rPr>
            </w:pPr>
            <w:r w:rsidRPr="3F0F031A">
              <w:rPr>
                <w:rFonts w:ascii="Calibri" w:hAnsi="Calibri" w:eastAsia="Calibri" w:cs="Calibri"/>
                <w:color w:val="000000" w:themeColor="text1"/>
                <w:sz w:val="20"/>
                <w:szCs w:val="20"/>
              </w:rPr>
              <w:t>17</w:t>
            </w:r>
          </w:p>
        </w:tc>
        <w:tc>
          <w:tcPr>
            <w:tcW w:w="1374" w:type="dxa"/>
            <w:tcBorders>
              <w:top w:val="nil"/>
              <w:left w:val="nil"/>
              <w:bottom w:val="nil"/>
              <w:right w:val="nil"/>
            </w:tcBorders>
            <w:tcMar/>
            <w:vAlign w:val="bottom"/>
          </w:tcPr>
          <w:p w:rsidR="3F0F031A" w:rsidP="3F0F031A" w:rsidRDefault="3F0F031A" w14:paraId="73D7C24A" w14:textId="096E66D6">
            <w:pPr>
              <w:jc w:val="center"/>
              <w:rPr>
                <w:rFonts w:ascii="Calibri" w:hAnsi="Calibri" w:eastAsia="Calibri" w:cs="Calibri"/>
                <w:color w:val="000000" w:themeColor="text1"/>
                <w:sz w:val="20"/>
                <w:szCs w:val="20"/>
              </w:rPr>
            </w:pPr>
          </w:p>
        </w:tc>
      </w:tr>
    </w:tbl>
    <w:p w:rsidR="3F0F031A" w:rsidP="3F0F031A" w:rsidRDefault="3F0F031A" w14:paraId="4C717E15" w14:textId="4BA58C7A"/>
    <w:p w:rsidR="74D73D93" w:rsidP="74D73D93" w:rsidRDefault="74D73D93" w14:paraId="5AF3124F" w14:textId="4EE7157A"/>
    <w:p w:rsidR="3F0F031A" w:rsidP="3F0F031A" w:rsidRDefault="4E11CAA3" w14:paraId="4A13AC9A" w14:textId="756A50DA">
      <w:pPr>
        <w:pStyle w:val="Heading1"/>
        <w:rPr>
          <w:b w:val="1"/>
          <w:bCs w:val="1"/>
        </w:rPr>
      </w:pPr>
      <w:r w:rsidR="786AE44E">
        <w:rPr/>
        <w:t>Appendix</w:t>
      </w:r>
      <w:r w:rsidR="507EB8FD">
        <w:rPr/>
        <w:t xml:space="preserve"> 3</w:t>
      </w:r>
      <w:r w:rsidR="786AE44E">
        <w:rPr/>
        <w:t xml:space="preserve">: Identifying </w:t>
      </w:r>
      <w:r w:rsidR="0E8D0049">
        <w:rPr/>
        <w:t>Unsubstantiated or False Claims</w:t>
      </w:r>
    </w:p>
    <w:p w:rsidR="3F0F031A" w:rsidP="3F0F031A" w:rsidRDefault="3F0F031A" w14:paraId="173682F5" w14:textId="0A8D2F76">
      <w:pPr>
        <w:rPr>
          <w:b/>
          <w:bCs/>
        </w:rPr>
      </w:pPr>
    </w:p>
    <w:p w:rsidR="3F0F031A" w:rsidP="3F0F031A" w:rsidRDefault="3F0F031A" w14:paraId="6CB65C15" w14:textId="709EAED1">
      <w:pPr>
        <w:pStyle w:val="Heading2"/>
        <w:rPr>
          <w:b/>
          <w:bCs/>
        </w:rPr>
      </w:pPr>
      <w:r>
        <w:t>Broad Analysis</w:t>
      </w:r>
    </w:p>
    <w:p w:rsidR="3F0F031A" w:rsidP="3F0F031A" w:rsidRDefault="3F0F031A" w14:paraId="01B48B25" w14:textId="4DCABF1F"/>
    <w:p w:rsidR="7F6528AD" w:rsidP="6A36E946" w:rsidRDefault="7F6528AD" w14:paraId="52AE13FE" w14:textId="42F6BE34">
      <w:r w:rsidR="5CBE3C03">
        <w:rPr/>
        <w:t xml:space="preserve">To evaluate the spread of </w:t>
      </w:r>
      <w:r w:rsidR="1C8B47BD">
        <w:rPr/>
        <w:t xml:space="preserve">claims fact checked as false </w:t>
      </w:r>
      <w:r w:rsidR="5CBE3C03">
        <w:rPr/>
        <w:t xml:space="preserve">across all podcast episodes, </w:t>
      </w:r>
      <w:r w:rsidR="6D4DAB70">
        <w:rPr/>
        <w:t xml:space="preserve">I </w:t>
      </w:r>
      <w:r w:rsidR="36E93650">
        <w:rPr/>
        <w:t xml:space="preserve">first collected fact checked claims from </w:t>
      </w:r>
      <w:proofErr w:type="spellStart"/>
      <w:r w:rsidR="36E93650">
        <w:rPr/>
        <w:t>PolitFact</w:t>
      </w:r>
      <w:proofErr w:type="spellEnd"/>
      <w:r w:rsidR="36E93650">
        <w:rPr/>
        <w:t xml:space="preserve"> and Snopes. In total, </w:t>
      </w:r>
      <w:r w:rsidR="5538B7E8">
        <w:rPr/>
        <w:t xml:space="preserve">I </w:t>
      </w:r>
      <w:r w:rsidR="36E93650">
        <w:rPr/>
        <w:t xml:space="preserve">collected 17,046 fact checks. </w:t>
      </w:r>
      <w:r w:rsidR="5E33AB61">
        <w:rPr/>
        <w:t xml:space="preserve">I </w:t>
      </w:r>
      <w:r w:rsidR="36E93650">
        <w:rPr/>
        <w:t xml:space="preserve">include a breakdown by fact check and rating in Figure </w:t>
      </w:r>
      <w:r w:rsidR="5FD8B9D4">
        <w:rPr/>
        <w:t>A3</w:t>
      </w:r>
      <w:r w:rsidR="36E93650">
        <w:rPr/>
        <w:t xml:space="preserve">. </w:t>
      </w:r>
    </w:p>
    <w:p w:rsidR="6A36E946" w:rsidP="6A36E946" w:rsidRDefault="6A36E946" w14:paraId="6D1BFEB7" w14:textId="7F98C595"/>
    <w:p w:rsidR="1F3E15B1" w:rsidP="1709819F" w:rsidRDefault="1F3E15B1" w14:paraId="3B0AF7E2" w14:textId="04CD0BEA">
      <w:pPr>
        <w:pStyle w:val="Normal"/>
      </w:pPr>
      <w:r w:rsidRPr="1709819F" w:rsidR="1F3E15B1">
        <w:rPr>
          <w:b w:val="1"/>
          <w:bCs w:val="1"/>
        </w:rPr>
        <w:t xml:space="preserve">FIGURE </w:t>
      </w:r>
      <w:r w:rsidRPr="1709819F" w:rsidR="45540D0A">
        <w:rPr>
          <w:b w:val="1"/>
          <w:bCs w:val="1"/>
        </w:rPr>
        <w:t>A</w:t>
      </w:r>
      <w:r w:rsidRPr="1709819F" w:rsidR="491B6B9C">
        <w:rPr>
          <w:b w:val="1"/>
          <w:bCs w:val="1"/>
        </w:rPr>
        <w:t>3</w:t>
      </w:r>
      <w:r w:rsidRPr="1709819F" w:rsidR="45540D0A">
        <w:rPr>
          <w:b w:val="1"/>
          <w:bCs w:val="1"/>
        </w:rPr>
        <w:t>: Overview of Fact Checked Claims</w:t>
      </w:r>
    </w:p>
    <w:p w:rsidR="6A36E946" w:rsidP="6A36E946" w:rsidRDefault="6A36E946" w14:paraId="1F3C7688" w14:textId="0FC3880F">
      <w:r w:rsidR="62A0A045">
        <w:drawing>
          <wp:inline wp14:editId="7EB0B8DA" wp14:anchorId="67025CEE">
            <wp:extent cx="4572000" cy="2371771"/>
            <wp:effectExtent l="0" t="0" r="0" b="0"/>
            <wp:docPr id="1129394508" name="" title=""/>
            <wp:cNvGraphicFramePr>
              <a:graphicFrameLocks noChangeAspect="1"/>
            </wp:cNvGraphicFramePr>
            <a:graphic>
              <a:graphicData uri="http://schemas.openxmlformats.org/drawingml/2006/picture">
                <pic:pic>
                  <pic:nvPicPr>
                    <pic:cNvPr id="0" name=""/>
                    <pic:cNvPicPr/>
                  </pic:nvPicPr>
                  <pic:blipFill>
                    <a:blip r:embed="Rc5bd37ebbb5c4196">
                      <a:extLst xmlns:a="http://schemas.openxmlformats.org/drawingml/2006/main">
                        <a:ext xmlns:a="http://schemas.openxmlformats.org/drawingml/2006/main" uri="{28A0092B-C50C-407E-A947-70E740481C1C}">
                          <a14:useLocalDpi xmlns:a14="http://schemas.microsoft.com/office/drawing/2010/main" val="0"/>
                        </a:ext>
                      </a:extLst>
                    </a:blip>
                    <a:srcRect l="0" t="8055" r="0" b="22777"/>
                    <a:stretch>
                      <a:fillRect/>
                    </a:stretch>
                  </pic:blipFill>
                  <pic:spPr>
                    <a:xfrm rot="0" flipH="0" flipV="0">
                      <a:off x="0" y="0"/>
                      <a:ext cx="4572000" cy="2371771"/>
                    </a:xfrm>
                    <a:prstGeom prst="rect">
                      <a:avLst/>
                    </a:prstGeom>
                  </pic:spPr>
                </pic:pic>
              </a:graphicData>
            </a:graphic>
          </wp:inline>
        </w:drawing>
      </w:r>
    </w:p>
    <w:p w:rsidR="1709819F" w:rsidP="1709819F" w:rsidRDefault="1709819F" w14:paraId="0A5FF12C" w14:textId="51AD5FF8">
      <w:pPr>
        <w:pStyle w:val="Normal"/>
      </w:pPr>
    </w:p>
    <w:p w:rsidR="77E3B596" w:rsidP="6A36E946" w:rsidRDefault="77E3B596" w14:paraId="0B037FB4" w14:textId="3C7C28BB">
      <w:r w:rsidR="36E93650">
        <w:rPr/>
        <w:t xml:space="preserve">To conduct this </w:t>
      </w:r>
      <w:r w:rsidR="247281F4">
        <w:rPr/>
        <w:t>analysis,</w:t>
      </w:r>
      <w:r w:rsidR="36E93650">
        <w:rPr/>
        <w:t xml:space="preserve"> </w:t>
      </w:r>
      <w:r w:rsidR="172ED999">
        <w:rPr/>
        <w:t xml:space="preserve">I </w:t>
      </w:r>
      <w:r w:rsidR="7A8A63A1">
        <w:rPr/>
        <w:t xml:space="preserve">use a strategy that slides a window with a width 30% larger than the length of the fact </w:t>
      </w:r>
      <w:proofErr w:type="gramStart"/>
      <w:r w:rsidR="7A8A63A1">
        <w:rPr/>
        <w:t>check</w:t>
      </w:r>
      <w:proofErr w:type="gramEnd"/>
      <w:r w:rsidR="7A8A63A1">
        <w:rPr/>
        <w:t xml:space="preserve"> </w:t>
      </w:r>
      <w:r w:rsidR="1F6C7242">
        <w:rPr/>
        <w:t xml:space="preserve">(e.g., if the fact check is 90 characters, the window allows for 120 characters) </w:t>
      </w:r>
      <w:r w:rsidR="7A8A63A1">
        <w:rPr/>
        <w:t xml:space="preserve">over the </w:t>
      </w:r>
      <w:r w:rsidR="1DADDEAE">
        <w:rPr/>
        <w:t>entire</w:t>
      </w:r>
      <w:r w:rsidR="7A8A63A1">
        <w:rPr/>
        <w:t xml:space="preserve"> podcast episode and computes the cosine simi</w:t>
      </w:r>
      <w:r w:rsidR="4F32277C">
        <w:rPr/>
        <w:t xml:space="preserve">larity between the podcast episode window and the fact checked claim. </w:t>
      </w:r>
      <w:r w:rsidR="0277E76D">
        <w:rPr/>
        <w:t xml:space="preserve">I </w:t>
      </w:r>
      <w:r w:rsidR="4F32277C">
        <w:rPr/>
        <w:t xml:space="preserve">then return the best match for every fact check across all </w:t>
      </w:r>
      <w:r w:rsidR="3ED20516">
        <w:rPr/>
        <w:t xml:space="preserve">podcast </w:t>
      </w:r>
      <w:r w:rsidR="2472681D">
        <w:rPr/>
        <w:t xml:space="preserve">episodes with a score detailing the quality of the match from 0 to 1 (with zero in this case representing a better match and 1 representing a </w:t>
      </w:r>
      <w:r w:rsidR="1D062FA8">
        <w:rPr/>
        <w:t>poor-quality</w:t>
      </w:r>
      <w:r w:rsidR="2472681D">
        <w:rPr/>
        <w:t xml:space="preserve"> match). </w:t>
      </w:r>
      <w:r w:rsidR="4144C335">
        <w:rPr/>
        <w:t>I</w:t>
      </w:r>
      <w:r w:rsidR="3ED20516">
        <w:rPr/>
        <w:t xml:space="preserve"> </w:t>
      </w:r>
      <w:r w:rsidR="3ED20516">
        <w:rPr/>
        <w:t xml:space="preserve">keep only </w:t>
      </w:r>
      <w:r w:rsidR="7F14E3EC">
        <w:rPr/>
        <w:t xml:space="preserve">matches </w:t>
      </w:r>
      <w:r w:rsidR="3ED20516">
        <w:rPr/>
        <w:t>with a cosine similarity of .</w:t>
      </w:r>
      <w:r w:rsidR="326B2D56">
        <w:rPr/>
        <w:t>5</w:t>
      </w:r>
      <w:r w:rsidR="3ED20516">
        <w:rPr/>
        <w:t xml:space="preserve"> or less. </w:t>
      </w:r>
      <w:r w:rsidR="784F81AA">
        <w:rPr/>
        <w:t xml:space="preserve">I </w:t>
      </w:r>
      <w:r w:rsidR="24B7CAEC">
        <w:rPr/>
        <w:t xml:space="preserve">select </w:t>
      </w:r>
      <w:r w:rsidR="53783A4D">
        <w:rPr/>
        <w:t>.5</w:t>
      </w:r>
      <w:r w:rsidR="24B7CAEC">
        <w:rPr/>
        <w:t xml:space="preserve"> as the cutoff because </w:t>
      </w:r>
      <w:r w:rsidR="6EF3C1AA">
        <w:rPr/>
        <w:t xml:space="preserve">above this </w:t>
      </w:r>
      <w:r w:rsidR="15334D48">
        <w:rPr/>
        <w:t>threshold</w:t>
      </w:r>
      <w:r w:rsidR="6EF3C1AA">
        <w:rPr/>
        <w:t xml:space="preserve">, the quality of matches begins to deteriorate rapidly. </w:t>
      </w:r>
      <w:r w:rsidR="3F62DBBD">
        <w:rPr/>
        <w:t xml:space="preserve">By way of example, consider the fact checked claim below and the associated podcast episode window that triggered a match: </w:t>
      </w:r>
    </w:p>
    <w:p w:rsidR="6A36E946" w:rsidP="6A36E946" w:rsidRDefault="6A36E946" w14:paraId="4F8D5D43" w14:textId="1241DD19"/>
    <w:p w:rsidR="4107AA2A" w:rsidP="1709819F" w:rsidRDefault="4107AA2A" w14:paraId="392F35FD" w14:textId="09917408">
      <w:pPr>
        <w:pStyle w:val="Normal"/>
      </w:pPr>
      <w:r w:rsidR="4107AA2A">
        <w:rPr/>
        <w:t>TABLE A</w:t>
      </w:r>
      <w:r w:rsidR="72006018">
        <w:rPr/>
        <w:t>2</w:t>
      </w:r>
      <w:r w:rsidR="4107AA2A">
        <w:rPr/>
        <w:t>: Example of Cosine Similarity Results</w:t>
      </w:r>
    </w:p>
    <w:tbl>
      <w:tblPr>
        <w:tblStyle w:val="TableGrid"/>
        <w:tblW w:w="0" w:type="auto"/>
        <w:tblLayout w:type="fixed"/>
        <w:tblLook w:val="06A0" w:firstRow="1" w:lastRow="0" w:firstColumn="1" w:lastColumn="0" w:noHBand="1" w:noVBand="1"/>
      </w:tblPr>
      <w:tblGrid>
        <w:gridCol w:w="4680"/>
        <w:gridCol w:w="4680"/>
      </w:tblGrid>
      <w:tr w:rsidR="6A36E946" w:rsidTr="1709819F" w14:paraId="4F35F3C1" w14:textId="77777777">
        <w:tc>
          <w:tcPr>
            <w:tcW w:w="4680" w:type="dxa"/>
            <w:tcMar/>
          </w:tcPr>
          <w:p w:rsidR="0B3E4218" w:rsidP="6A36E946" w:rsidRDefault="0B3E4218" w14:paraId="425E8D28" w14:textId="27254EAF">
            <w:r>
              <w:t>Fact Checked Claim</w:t>
            </w:r>
          </w:p>
        </w:tc>
        <w:tc>
          <w:tcPr>
            <w:tcW w:w="4680" w:type="dxa"/>
            <w:tcMar/>
          </w:tcPr>
          <w:p w:rsidR="0B3E4218" w:rsidP="6A36E946" w:rsidRDefault="0B3E4218" w14:paraId="564B87F1" w14:textId="7F8C86E0">
            <w:pPr>
              <w:spacing w:line="259" w:lineRule="auto"/>
            </w:pPr>
            <w:r>
              <w:t>Podcast Episode Window</w:t>
            </w:r>
          </w:p>
        </w:tc>
      </w:tr>
      <w:tr w:rsidR="6A36E946" w:rsidTr="1709819F" w14:paraId="1E862F98" w14:textId="77777777">
        <w:tc>
          <w:tcPr>
            <w:tcW w:w="4680" w:type="dxa"/>
            <w:tcMar/>
          </w:tcPr>
          <w:p w:rsidR="0B3E4218" w:rsidP="6A36E946" w:rsidRDefault="2BC3A153" w14:paraId="38E6E506" w14:textId="2D486B32">
            <w:r w:rsidR="5C0CD89F">
              <w:rPr/>
              <w:t>“you go to a gun show you can buy whatever you want and no background check”</w:t>
            </w:r>
            <w:r w:rsidRPr="6A36E946" w:rsidR="0B3E4218">
              <w:rPr>
                <w:rStyle w:val="FootnoteReference"/>
              </w:rPr>
              <w:footnoteReference w:id="106"/>
            </w:r>
          </w:p>
        </w:tc>
        <w:tc>
          <w:tcPr>
            <w:tcW w:w="4680" w:type="dxa"/>
            <w:tcMar/>
          </w:tcPr>
          <w:p w:rsidR="70821724" w:rsidP="6A36E946" w:rsidRDefault="73947A54" w14:paraId="5A6632F1" w14:textId="2F0D3653">
            <w:r w:rsidR="5C9B023C">
              <w:rPr/>
              <w:t>“go you go to a gun show you buy whatever you want no background check no thats completely a lie”</w:t>
            </w:r>
            <w:r w:rsidRPr="6A36E946" w:rsidR="70821724">
              <w:rPr>
                <w:rStyle w:val="FootnoteReference"/>
              </w:rPr>
              <w:footnoteReference w:id="107"/>
            </w:r>
          </w:p>
        </w:tc>
      </w:tr>
    </w:tbl>
    <w:p w:rsidR="6A36E946" w:rsidP="6A36E946" w:rsidRDefault="6A36E946" w14:paraId="35D4BAC3" w14:textId="443891D6"/>
    <w:p w:rsidR="2D54B8FF" w:rsidP="6A36E946" w:rsidRDefault="2D54B8FF" w14:paraId="2DA96C1B" w14:textId="7D81E012">
      <w:r w:rsidR="49E2B80E">
        <w:rPr/>
        <w:t xml:space="preserve">In this case, the </w:t>
      </w:r>
      <w:proofErr w:type="gramStart"/>
      <w:r w:rsidR="49E2B80E">
        <w:rPr/>
        <w:t>cosine similarly</w:t>
      </w:r>
      <w:proofErr w:type="gramEnd"/>
      <w:r w:rsidR="49E2B80E">
        <w:rPr/>
        <w:t xml:space="preserve"> calculation returned a match of .219. Ho</w:t>
      </w:r>
      <w:r w:rsidR="49E2B80E">
        <w:rPr/>
        <w:t>we</w:t>
      </w:r>
      <w:r w:rsidR="49E2B80E">
        <w:rPr/>
        <w:t xml:space="preserve">ver, a wide transcript window and/or </w:t>
      </w:r>
      <w:r w:rsidR="389C3536">
        <w:rPr/>
        <w:t xml:space="preserve">manual review of this match reveals that the host is refuting the fact checked claim. As a result, </w:t>
      </w:r>
      <w:r w:rsidR="23CD60C3">
        <w:rPr/>
        <w:t xml:space="preserve">I </w:t>
      </w:r>
      <w:r w:rsidR="389C3536">
        <w:rPr/>
        <w:t xml:space="preserve">do </w:t>
      </w:r>
      <w:r w:rsidRPr="1709819F" w:rsidR="389C3536">
        <w:rPr>
          <w:i w:val="1"/>
          <w:iCs w:val="1"/>
        </w:rPr>
        <w:t xml:space="preserve">not </w:t>
      </w:r>
      <w:r w:rsidR="389C3536">
        <w:rPr/>
        <w:t xml:space="preserve">code this podcast episode as sharing false information, at least as it pertains to this specific claim. </w:t>
      </w:r>
      <w:r w:rsidR="6EF3C1AA">
        <w:rPr/>
        <w:t>Due to the buffer built into the podcast episode window, no claims will ever be a perfect match</w:t>
      </w:r>
      <w:r w:rsidR="341AFF1F">
        <w:rPr/>
        <w:t xml:space="preserve">, but this buffer may help </w:t>
      </w:r>
      <w:r w:rsidR="2D812598">
        <w:rPr/>
        <w:t xml:space="preserve">me </w:t>
      </w:r>
      <w:r w:rsidR="341AFF1F">
        <w:rPr/>
        <w:t xml:space="preserve">identify slight word changes or </w:t>
      </w:r>
      <w:r w:rsidR="058C5821">
        <w:rPr/>
        <w:t xml:space="preserve">offer </w:t>
      </w:r>
      <w:r w:rsidR="341AFF1F">
        <w:rPr/>
        <w:t xml:space="preserve">additional context to speed up the manual review. </w:t>
      </w:r>
    </w:p>
    <w:p w:rsidR="6A36E946" w:rsidP="6A36E946" w:rsidRDefault="6A36E946" w14:paraId="6DA09647" w14:textId="69D1784E"/>
    <w:p w:rsidR="059730B1" w:rsidP="6A36E946" w:rsidRDefault="26CF53B8" w14:paraId="2DA9A323" w14:textId="6587A2C0">
      <w:pPr>
        <w:pStyle w:val="Heading2"/>
      </w:pPr>
      <w:r>
        <w:t xml:space="preserve">Measuring </w:t>
      </w:r>
      <w:r w:rsidR="50A9A7ED">
        <w:t>False or Unsubstantiated Claims tied to the 2020 Election</w:t>
      </w:r>
      <w:r>
        <w:t xml:space="preserve"> </w:t>
      </w:r>
    </w:p>
    <w:p w:rsidR="6A36E946" w:rsidP="6A36E946" w:rsidRDefault="6A36E946" w14:paraId="44463814" w14:textId="5352F7F3"/>
    <w:p w:rsidR="7C9945ED" w:rsidP="6A36E946" w:rsidRDefault="25A9079E" w14:paraId="1D58B40C" w14:textId="0031159B">
      <w:pPr>
        <w:rPr>
          <w:rFonts w:ascii="Calibri" w:hAnsi="Calibri" w:eastAsia="Times New Roman" w:cs="Calibri"/>
        </w:rPr>
      </w:pPr>
      <w:r w:rsidRPr="1709819F" w:rsidR="2397196E">
        <w:rPr>
          <w:rFonts w:ascii="Calibri" w:hAnsi="Calibri" w:eastAsia="Times New Roman" w:cs="Calibri"/>
        </w:rPr>
        <w:t xml:space="preserve">To evaluate the frequency with which political podcasters spread </w:t>
      </w:r>
      <w:r w:rsidRPr="1709819F" w:rsidR="298AC061">
        <w:rPr>
          <w:rFonts w:ascii="Calibri" w:hAnsi="Calibri" w:eastAsia="Times New Roman" w:cs="Calibri"/>
        </w:rPr>
        <w:t xml:space="preserve">false or unsubstantiated </w:t>
      </w:r>
      <w:r w:rsidRPr="1709819F" w:rsidR="2397196E">
        <w:rPr>
          <w:rFonts w:ascii="Calibri" w:hAnsi="Calibri" w:eastAsia="Times New Roman" w:cs="Calibri"/>
        </w:rPr>
        <w:t xml:space="preserve">election-related </w:t>
      </w:r>
      <w:r w:rsidRPr="1709819F" w:rsidR="37FAC6FA">
        <w:rPr>
          <w:rFonts w:ascii="Calibri" w:hAnsi="Calibri" w:eastAsia="Times New Roman" w:cs="Calibri"/>
        </w:rPr>
        <w:t>claims</w:t>
      </w:r>
      <w:r w:rsidRPr="1709819F" w:rsidR="2397196E">
        <w:rPr>
          <w:rFonts w:ascii="Calibri" w:hAnsi="Calibri" w:eastAsia="Times New Roman" w:cs="Calibri"/>
        </w:rPr>
        <w:t xml:space="preserve">, first </w:t>
      </w:r>
      <w:r w:rsidRPr="1709819F" w:rsidR="18D2F53A">
        <w:rPr>
          <w:rFonts w:ascii="Calibri" w:hAnsi="Calibri" w:eastAsia="Times New Roman" w:cs="Calibri"/>
        </w:rPr>
        <w:t xml:space="preserve">I </w:t>
      </w:r>
      <w:r w:rsidRPr="1709819F" w:rsidR="2397196E">
        <w:rPr>
          <w:rFonts w:ascii="Calibri" w:hAnsi="Calibri" w:eastAsia="Times New Roman" w:cs="Calibri"/>
        </w:rPr>
        <w:t xml:space="preserve">subset </w:t>
      </w:r>
      <w:r w:rsidRPr="1709819F" w:rsidR="242C8142">
        <w:rPr>
          <w:rFonts w:ascii="Calibri" w:hAnsi="Calibri" w:eastAsia="Times New Roman" w:cs="Calibri"/>
        </w:rPr>
        <w:t xml:space="preserve">the </w:t>
      </w:r>
      <w:r w:rsidRPr="1709819F" w:rsidR="2397196E">
        <w:rPr>
          <w:rFonts w:ascii="Calibri" w:hAnsi="Calibri" w:eastAsia="Times New Roman" w:cs="Calibri"/>
        </w:rPr>
        <w:t>data to all episodes that aired bet</w:t>
      </w:r>
      <w:r w:rsidRPr="1709819F" w:rsidR="2397196E">
        <w:rPr>
          <w:rFonts w:ascii="Calibri" w:hAnsi="Calibri" w:eastAsia="Times New Roman" w:cs="Calibri"/>
        </w:rPr>
        <w:t>we</w:t>
      </w:r>
      <w:r w:rsidRPr="1709819F" w:rsidR="2397196E">
        <w:rPr>
          <w:rFonts w:ascii="Calibri" w:hAnsi="Calibri" w:eastAsia="Times New Roman" w:cs="Calibri"/>
        </w:rPr>
        <w:t xml:space="preserve">en Aug. 20, 2020, when then-candidate Joe Biden accepted the Democratic nomination, and the storming of the Capitol on Jan. 6, 2021. </w:t>
      </w:r>
      <w:r w:rsidRPr="1709819F" w:rsidR="129EDE45">
        <w:rPr>
          <w:rFonts w:ascii="Calibri" w:hAnsi="Calibri" w:eastAsia="Times New Roman" w:cs="Calibri"/>
        </w:rPr>
        <w:t xml:space="preserve">I </w:t>
      </w:r>
      <w:r w:rsidRPr="1709819F" w:rsidR="2397196E">
        <w:rPr>
          <w:rFonts w:ascii="Calibri" w:hAnsi="Calibri" w:eastAsia="Times New Roman" w:cs="Calibri"/>
        </w:rPr>
        <w:t xml:space="preserve">specify this data range because it demarcates key moments in the 2020 election cycle and offers a picture of both the before and after election conversations tied to the potential for election fraud. Across the 79 series in </w:t>
      </w:r>
      <w:r w:rsidRPr="1709819F" w:rsidR="64881E91">
        <w:rPr>
          <w:rFonts w:ascii="Calibri" w:hAnsi="Calibri" w:eastAsia="Times New Roman" w:cs="Calibri"/>
        </w:rPr>
        <w:t xml:space="preserve">the </w:t>
      </w:r>
      <w:r w:rsidRPr="1709819F" w:rsidR="2397196E">
        <w:rPr>
          <w:rFonts w:ascii="Calibri" w:hAnsi="Calibri" w:eastAsia="Times New Roman" w:cs="Calibri"/>
        </w:rPr>
        <w:t xml:space="preserve">dataset, </w:t>
      </w:r>
      <w:r w:rsidRPr="1709819F" w:rsidR="16FE4572">
        <w:rPr>
          <w:rFonts w:ascii="Calibri" w:hAnsi="Calibri" w:eastAsia="Times New Roman" w:cs="Calibri"/>
        </w:rPr>
        <w:t>I</w:t>
      </w:r>
      <w:r w:rsidRPr="1709819F" w:rsidR="2397196E">
        <w:rPr>
          <w:rFonts w:ascii="Calibri" w:hAnsi="Calibri" w:eastAsia="Times New Roman" w:cs="Calibri"/>
        </w:rPr>
        <w:t xml:space="preserve"> assess the content </w:t>
      </w:r>
      <w:r w:rsidRPr="1709819F" w:rsidR="2397196E">
        <w:rPr>
          <w:rFonts w:ascii="Calibri" w:hAnsi="Calibri" w:eastAsia="Times New Roman" w:cs="Calibri"/>
        </w:rPr>
        <w:t>from</w:t>
      </w:r>
      <w:r w:rsidRPr="1709819F" w:rsidR="23A13525">
        <w:rPr>
          <w:rFonts w:ascii="Calibri" w:hAnsi="Calibri" w:eastAsia="Times New Roman" w:cs="Calibri"/>
        </w:rPr>
        <w:t xml:space="preserve"> 3,916</w:t>
      </w:r>
      <w:r w:rsidRPr="1709819F" w:rsidR="15426D9B">
        <w:rPr>
          <w:rFonts w:ascii="Calibri" w:hAnsi="Calibri" w:eastAsia="Times New Roman" w:cs="Calibri"/>
        </w:rPr>
        <w:t xml:space="preserve"> </w:t>
      </w:r>
      <w:r w:rsidRPr="1709819F" w:rsidR="2397196E">
        <w:rPr>
          <w:rFonts w:ascii="Calibri" w:hAnsi="Calibri" w:eastAsia="Times New Roman" w:cs="Calibri"/>
        </w:rPr>
        <w:t>episodes</w:t>
      </w:r>
      <w:r w:rsidRPr="1709819F" w:rsidR="2397196E">
        <w:rPr>
          <w:rFonts w:ascii="Calibri" w:hAnsi="Calibri" w:eastAsia="Times New Roman" w:cs="Calibri"/>
        </w:rPr>
        <w:t xml:space="preserve"> in total. </w:t>
      </w:r>
    </w:p>
    <w:p w:rsidR="6A36E946" w:rsidP="6A36E946" w:rsidRDefault="6A36E946" w14:paraId="1C0E8588" w14:textId="58C3BC30">
      <w:pPr>
        <w:rPr>
          <w:rFonts w:ascii="Calibri" w:hAnsi="Calibri" w:eastAsia="Times New Roman" w:cs="Calibri"/>
        </w:rPr>
      </w:pPr>
    </w:p>
    <w:p w:rsidR="7C9945ED" w:rsidP="6A36E946" w:rsidRDefault="66D07CFC" w14:paraId="3F58D5C3" w14:textId="5B9BE983">
      <w:pPr>
        <w:rPr>
          <w:rFonts w:ascii="Calibri" w:hAnsi="Calibri" w:eastAsia="Times New Roman" w:cs="Calibri"/>
        </w:rPr>
      </w:pPr>
      <w:r w:rsidRPr="6A36E946" w:rsidR="070FF2AA">
        <w:rPr>
          <w:rFonts w:ascii="Calibri" w:hAnsi="Calibri" w:eastAsia="Times New Roman" w:cs="Calibri"/>
        </w:rPr>
        <w:t xml:space="preserve">To code podcast episodes, </w:t>
      </w:r>
      <w:r w:rsidRPr="6A36E946" w:rsidR="3C869A14">
        <w:rPr>
          <w:rFonts w:ascii="Calibri" w:hAnsi="Calibri" w:eastAsia="Times New Roman" w:cs="Calibri"/>
        </w:rPr>
        <w:t xml:space="preserve">I </w:t>
      </w:r>
      <w:r w:rsidRPr="6A36E946" w:rsidR="070FF2AA">
        <w:rPr>
          <w:rFonts w:ascii="Calibri" w:hAnsi="Calibri" w:eastAsia="Times New Roman" w:cs="Calibri"/>
        </w:rPr>
        <w:t xml:space="preserve">follow a similar coding strategy detailed in both sections XX and XX. </w:t>
      </w:r>
      <w:r w:rsidRPr="6A36E946" w:rsidR="1D6FC9B1">
        <w:rPr>
          <w:rFonts w:ascii="Calibri" w:hAnsi="Calibri" w:eastAsia="Times New Roman" w:cs="Calibri"/>
        </w:rPr>
        <w:t xml:space="preserve">I </w:t>
      </w:r>
      <w:r w:rsidRPr="6A36E946" w:rsidR="070FF2AA">
        <w:rPr>
          <w:rFonts w:ascii="Calibri" w:hAnsi="Calibri" w:eastAsia="Times New Roman" w:cs="Calibri"/>
        </w:rPr>
        <w:t>developed a dictionary of election-fraud related terms, which draws on popular lies, phrases or statistics commonly cited during this period. This includes general terms, like “election fraud” and more detailed terms like “</w:t>
      </w:r>
      <w:r w:rsidR="070FF2AA">
        <w:rPr/>
        <w:t xml:space="preserve">missing </w:t>
      </w:r>
      <w:proofErr w:type="spellStart"/>
      <w:r w:rsidR="070FF2AA">
        <w:rPr/>
        <w:t>usb</w:t>
      </w:r>
      <w:proofErr w:type="spellEnd"/>
      <w:r w:rsidR="070FF2AA">
        <w:rPr/>
        <w:t xml:space="preserve"> cards,</w:t>
      </w:r>
      <w:r w:rsidRPr="6A36E946" w:rsidR="070FF2AA">
        <w:rPr>
          <w:rFonts w:ascii="Calibri" w:hAnsi="Calibri" w:eastAsia="Times New Roman" w:cs="Calibri"/>
        </w:rPr>
        <w:t>” a reference to the widely disseminated and debunked narrative that 47 USB cards had gone missing from Pennsylvania voting machines.</w:t>
      </w:r>
      <w:r w:rsidRPr="6A36E946" w:rsidR="7C9945ED">
        <w:rPr>
          <w:rStyle w:val="FootnoteReference"/>
          <w:rFonts w:ascii="Calibri" w:hAnsi="Calibri" w:eastAsia="Times New Roman" w:cs="Calibri"/>
        </w:rPr>
        <w:footnoteReference w:id="108"/>
      </w:r>
      <w:r w:rsidRPr="6A36E946" w:rsidR="070FF2AA">
        <w:rPr>
          <w:rFonts w:ascii="Calibri" w:hAnsi="Calibri" w:eastAsia="Times New Roman" w:cs="Calibri"/>
        </w:rPr>
        <w:t xml:space="preserve"> </w:t>
      </w:r>
    </w:p>
    <w:p w:rsidR="6A36E946" w:rsidP="6A36E946" w:rsidRDefault="6A36E946" w14:paraId="217CAC18" w14:textId="7BEA4ADF">
      <w:pPr>
        <w:rPr>
          <w:rFonts w:ascii="Calibri" w:hAnsi="Calibri" w:eastAsia="Times New Roman" w:cs="Calibri"/>
        </w:rPr>
      </w:pPr>
    </w:p>
    <w:p w:rsidR="7C9945ED" w:rsidP="6A36E946" w:rsidRDefault="7C9945ED" w14:paraId="3794103B" w14:textId="07EF9F91">
      <w:pPr>
        <w:rPr>
          <w:rFonts w:ascii="Calibri" w:hAnsi="Calibri" w:eastAsia="Calibri" w:cs="Calibri"/>
        </w:rPr>
      </w:pPr>
      <w:r w:rsidRPr="1709819F" w:rsidR="3345C9EE">
        <w:rPr>
          <w:rFonts w:ascii="Calibri" w:hAnsi="Calibri" w:eastAsia="Times New Roman" w:cs="Calibri"/>
        </w:rPr>
        <w:t xml:space="preserve">I </w:t>
      </w:r>
      <w:r w:rsidRPr="1709819F" w:rsidR="052A9B6D">
        <w:rPr>
          <w:rFonts w:ascii="Calibri" w:hAnsi="Calibri" w:eastAsia="Times New Roman" w:cs="Calibri"/>
        </w:rPr>
        <w:t xml:space="preserve">only flag episodes as sharing </w:t>
      </w:r>
      <w:r w:rsidRPr="1709819F" w:rsidR="6DD9EAEC">
        <w:rPr>
          <w:rFonts w:ascii="Calibri" w:hAnsi="Calibri" w:eastAsia="Times New Roman" w:cs="Calibri"/>
        </w:rPr>
        <w:t xml:space="preserve">unsubstantiated or false </w:t>
      </w:r>
      <w:r w:rsidRPr="1709819F" w:rsidR="052A9B6D">
        <w:rPr>
          <w:rFonts w:ascii="Calibri" w:hAnsi="Calibri" w:eastAsia="Times New Roman" w:cs="Calibri"/>
        </w:rPr>
        <w:t xml:space="preserve">election-related </w:t>
      </w:r>
      <w:r w:rsidRPr="1709819F" w:rsidR="2C6DA36A">
        <w:rPr>
          <w:rFonts w:ascii="Calibri" w:hAnsi="Calibri" w:eastAsia="Times New Roman" w:cs="Calibri"/>
        </w:rPr>
        <w:t>claims</w:t>
      </w:r>
      <w:r w:rsidRPr="1709819F" w:rsidR="052A9B6D">
        <w:rPr>
          <w:rFonts w:ascii="Calibri" w:hAnsi="Calibri" w:eastAsia="Times New Roman" w:cs="Calibri"/>
        </w:rPr>
        <w:t xml:space="preserve"> </w:t>
      </w:r>
      <w:r w:rsidRPr="1709819F" w:rsidR="052A9B6D">
        <w:rPr>
          <w:rFonts w:ascii="Calibri" w:hAnsi="Calibri" w:eastAsia="Times New Roman" w:cs="Calibri"/>
        </w:rPr>
        <w:t>if the episode features any</w:t>
      </w:r>
      <w:r w:rsidRPr="1709819F" w:rsidR="052A9B6D">
        <w:rPr>
          <w:rFonts w:ascii="Calibri" w:hAnsi="Calibri" w:eastAsia="Calibri" w:cs="Calibri"/>
        </w:rPr>
        <w:t xml:space="preserve"> form of editorializing about fraud narratives in a perspective that is designed to cast doubt on the integrity of the election. This includes highlighting the potential credibility or fully endorsing </w:t>
      </w:r>
      <w:r w:rsidRPr="1709819F" w:rsidR="052A9B6D">
        <w:rPr>
          <w:rFonts w:ascii="Calibri" w:hAnsi="Calibri" w:eastAsia="Calibri" w:cs="Calibri"/>
          <w:i w:val="1"/>
          <w:iCs w:val="1"/>
        </w:rPr>
        <w:t xml:space="preserve">at least </w:t>
      </w:r>
      <w:r w:rsidRPr="1709819F" w:rsidR="052A9B6D">
        <w:rPr>
          <w:rFonts w:ascii="Calibri" w:hAnsi="Calibri" w:eastAsia="Calibri" w:cs="Calibri"/>
        </w:rPr>
        <w:t xml:space="preserve">one claim, spreading any claim (including reading quotes from someone else) without calling into question its veracity </w:t>
      </w:r>
      <w:r w:rsidRPr="1709819F" w:rsidR="052A9B6D">
        <w:rPr>
          <w:rFonts w:ascii="Calibri" w:hAnsi="Calibri" w:eastAsia="Calibri" w:cs="Calibri"/>
          <w:i w:val="1"/>
          <w:iCs w:val="1"/>
        </w:rPr>
        <w:t xml:space="preserve">or </w:t>
      </w:r>
      <w:r w:rsidRPr="1709819F" w:rsidR="052A9B6D">
        <w:rPr>
          <w:rFonts w:ascii="Calibri" w:hAnsi="Calibri" w:eastAsia="Calibri" w:cs="Calibri"/>
        </w:rPr>
        <w:t>featuring a guest who repeats a false claim, without challenging the guest.</w:t>
      </w:r>
    </w:p>
    <w:p w:rsidR="6A36E946" w:rsidP="6A36E946" w:rsidRDefault="6A36E946" w14:paraId="234B0215" w14:textId="7F0AA340">
      <w:pPr>
        <w:rPr>
          <w:rFonts w:ascii="Calibri" w:hAnsi="Calibri" w:eastAsia="Calibri" w:cs="Calibri"/>
        </w:rPr>
      </w:pPr>
    </w:p>
    <w:p w:rsidR="7C9945ED" w:rsidP="1709819F" w:rsidRDefault="7C9945ED" w14:paraId="53BEF872" w14:textId="4BD28A24">
      <w:pPr>
        <w:pStyle w:val="Normal"/>
        <w:rPr>
          <w:rFonts w:ascii="Calibri" w:hAnsi="Calibri" w:eastAsia="Calibri" w:cs="Calibri"/>
        </w:rPr>
      </w:pPr>
      <w:proofErr w:type="gramStart"/>
      <w:r w:rsidRPr="1709819F" w:rsidR="052A9B6D">
        <w:rPr>
          <w:rFonts w:ascii="Calibri" w:hAnsi="Calibri" w:eastAsia="Times New Roman" w:cs="Calibri"/>
        </w:rPr>
        <w:t>Similar to</w:t>
      </w:r>
      <w:proofErr w:type="gramEnd"/>
      <w:r w:rsidRPr="1709819F" w:rsidR="052A9B6D">
        <w:rPr>
          <w:rFonts w:ascii="Calibri" w:hAnsi="Calibri" w:eastAsia="Times New Roman" w:cs="Calibri"/>
        </w:rPr>
        <w:t xml:space="preserve"> prior coding exercises, </w:t>
      </w:r>
      <w:r w:rsidRPr="1709819F" w:rsidR="052A9B6D">
        <w:rPr>
          <w:rFonts w:ascii="Calibri" w:hAnsi="Calibri" w:eastAsia="Calibri" w:cs="Calibri"/>
        </w:rPr>
        <w:t xml:space="preserve">two coders worked independently to evaluate whether a podcast episode was sharing </w:t>
      </w:r>
      <w:r w:rsidRPr="1709819F" w:rsidR="22BFDD70">
        <w:rPr>
          <w:rFonts w:ascii="Calibri" w:hAnsi="Calibri" w:eastAsia="Times New Roman" w:cs="Calibri"/>
        </w:rPr>
        <w:t>unsubstantiated or false election-related claims</w:t>
      </w:r>
      <w:r w:rsidRPr="1709819F" w:rsidR="052A9B6D">
        <w:rPr>
          <w:rFonts w:ascii="Calibri" w:hAnsi="Calibri" w:eastAsia="Calibri" w:cs="Calibri"/>
        </w:rPr>
        <w:t xml:space="preserve">, based on a match with the key term dictionary. If the two coders disagreed, a third coder adjudicated between their assessments to determine whether the episode shared </w:t>
      </w:r>
      <w:r w:rsidRPr="1709819F" w:rsidR="3A02B020">
        <w:rPr>
          <w:rFonts w:ascii="Calibri" w:hAnsi="Calibri" w:eastAsia="Times New Roman" w:cs="Calibri"/>
        </w:rPr>
        <w:t>unsubstantiated or false claims</w:t>
      </w:r>
      <w:r w:rsidRPr="1709819F" w:rsidR="3A02B020">
        <w:rPr>
          <w:rFonts w:ascii="Calibri" w:hAnsi="Calibri" w:eastAsia="Calibri" w:cs="Calibri"/>
        </w:rPr>
        <w:t xml:space="preserve"> </w:t>
      </w:r>
      <w:r w:rsidRPr="1709819F" w:rsidR="052A9B6D">
        <w:rPr>
          <w:rFonts w:ascii="Calibri" w:hAnsi="Calibri" w:eastAsia="Calibri" w:cs="Calibri"/>
        </w:rPr>
        <w:t xml:space="preserve">tied to the election or not. </w:t>
      </w:r>
      <w:r w:rsidRPr="1709819F" w:rsidR="052A9B6D">
        <w:rPr>
          <w:rFonts w:ascii="Calibri" w:hAnsi="Calibri" w:eastAsia="Times New Roman" w:cs="Calibri"/>
        </w:rPr>
        <w:t>All terms used in this key word dictionary can be found in Appendix XX along with detailed coder instructions.</w:t>
      </w:r>
    </w:p>
    <w:p w:rsidR="6A36E946" w:rsidP="6A36E946" w:rsidRDefault="6A36E946" w14:paraId="25A7F42E" w14:textId="707F608C">
      <w:pPr>
        <w:rPr>
          <w:b/>
          <w:bCs/>
          <w:i/>
          <w:iCs/>
        </w:rPr>
      </w:pPr>
    </w:p>
    <w:p w:rsidR="7C9945ED" w:rsidP="6A36E946" w:rsidRDefault="7C9945ED" w14:paraId="44C84E63" w14:textId="5C2ACF5B">
      <w:pPr>
        <w:pStyle w:val="Heading3"/>
        <w:numPr>
          <w:ilvl w:val="0"/>
          <w:numId w:val="15"/>
        </w:numPr>
        <w:spacing w:line="259" w:lineRule="auto"/>
      </w:pPr>
      <w:r>
        <w:t>Election Fraud Terms</w:t>
      </w:r>
    </w:p>
    <w:p w:rsidR="6A36E946" w:rsidRDefault="6A36E946" w14:paraId="140603D1" w14:textId="23294563"/>
    <w:p w:rsidR="6A36E946" w:rsidP="1709819F" w:rsidRDefault="6A36E946" w14:paraId="15C7A247" w14:textId="78F6AC76">
      <w:pPr>
        <w:rPr>
          <w:b w:val="1"/>
          <w:bCs w:val="1"/>
        </w:rPr>
      </w:pPr>
      <w:r w:rsidR="052A9B6D">
        <w:rPr/>
        <w:t xml:space="preserve">The dictionary of terms used in </w:t>
      </w:r>
      <w:r w:rsidR="3C6C9AFB">
        <w:rPr/>
        <w:t xml:space="preserve">this </w:t>
      </w:r>
      <w:r w:rsidR="052A9B6D">
        <w:rPr/>
        <w:t xml:space="preserve">search draw on popular lies, phrases or statistics commonly referenced during this period. Election fraud related topics include: election fraud, software glitch, counting error, fraudulent </w:t>
      </w:r>
      <w:proofErr w:type="spellStart"/>
      <w:r w:rsidR="052A9B6D">
        <w:rPr/>
        <w:t>biden</w:t>
      </w:r>
      <w:proofErr w:type="spellEnd"/>
      <w:r w:rsidR="052A9B6D">
        <w:rPr/>
        <w:t xml:space="preserve"> elector, forensic electronic audit, forensic audit, voter integrity project, illegitimate president, election integrity, stop the steal, stop the steel, thrown out ballots, ditch along a </w:t>
      </w:r>
      <w:proofErr w:type="spellStart"/>
      <w:r w:rsidR="052A9B6D">
        <w:rPr/>
        <w:t>wisconsin</w:t>
      </w:r>
      <w:proofErr w:type="spellEnd"/>
      <w:r w:rsidR="052A9B6D">
        <w:rPr/>
        <w:t xml:space="preserve"> road, illegally flipped, missing </w:t>
      </w:r>
      <w:proofErr w:type="spellStart"/>
      <w:r w:rsidR="052A9B6D">
        <w:rPr/>
        <w:t>usb</w:t>
      </w:r>
      <w:proofErr w:type="spellEnd"/>
      <w:r w:rsidR="052A9B6D">
        <w:rPr/>
        <w:t xml:space="preserve"> cards, ballot stuffing, election irregularities, </w:t>
      </w:r>
      <w:proofErr w:type="spellStart"/>
      <w:r w:rsidR="052A9B6D">
        <w:rPr/>
        <w:t>hugo</w:t>
      </w:r>
      <w:proofErr w:type="spellEnd"/>
      <w:r w:rsidR="052A9B6D">
        <w:rPr/>
        <w:t xml:space="preserve"> </w:t>
      </w:r>
      <w:proofErr w:type="spellStart"/>
      <w:r w:rsidR="052A9B6D">
        <w:rPr/>
        <w:t>chavez</w:t>
      </w:r>
      <w:proofErr w:type="spellEnd"/>
      <w:r w:rsidR="052A9B6D">
        <w:rPr/>
        <w:t xml:space="preserve">, </w:t>
      </w:r>
      <w:proofErr w:type="spellStart"/>
      <w:r w:rsidR="052A9B6D">
        <w:rPr/>
        <w:t>indra</w:t>
      </w:r>
      <w:proofErr w:type="spellEnd"/>
      <w:r w:rsidR="052A9B6D">
        <w:rPr/>
        <w:t xml:space="preserve">, 800000 votes in </w:t>
      </w:r>
      <w:proofErr w:type="spellStart"/>
      <w:r w:rsidR="052A9B6D">
        <w:rPr/>
        <w:t>pennsylvania</w:t>
      </w:r>
      <w:proofErr w:type="spellEnd"/>
      <w:r w:rsidR="052A9B6D">
        <w:rPr/>
        <w:t xml:space="preserve">, out of state license plates, 430 in the morning, </w:t>
      </w:r>
      <w:proofErr w:type="spellStart"/>
      <w:r w:rsidR="052A9B6D">
        <w:rPr/>
        <w:t>venezuelan</w:t>
      </w:r>
      <w:proofErr w:type="spellEnd"/>
      <w:r w:rsidR="052A9B6D">
        <w:rPr/>
        <w:t xml:space="preserve"> software, dominion company, 68 error rate, election hoax, surprise ballot dump, dominion systems, </w:t>
      </w:r>
      <w:proofErr w:type="spellStart"/>
      <w:r w:rsidR="052A9B6D">
        <w:rPr/>
        <w:t>smartmatic</w:t>
      </w:r>
      <w:proofErr w:type="spellEnd"/>
      <w:r w:rsidR="052A9B6D">
        <w:rPr/>
        <w:t xml:space="preserve">, 450000 ballots, 3062 instances of voter fraud, stolen election, sharpies, dominion voting, </w:t>
      </w:r>
      <w:proofErr w:type="spellStart"/>
      <w:r w:rsidR="052A9B6D">
        <w:rPr/>
        <w:t>arizona</w:t>
      </w:r>
      <w:proofErr w:type="spellEnd"/>
      <w:r w:rsidR="052A9B6D">
        <w:rPr/>
        <w:t xml:space="preserve"> audit, voting machines, duplicate ballots, cyber ninjas, and rigged election. </w:t>
      </w:r>
    </w:p>
    <w:p w:rsidR="6A36E946" w:rsidP="6A36E946" w:rsidRDefault="6A36E946" w14:paraId="3FEBC116" w14:textId="23E560BD">
      <w:pPr>
        <w:pStyle w:val="Heading2"/>
      </w:pPr>
    </w:p>
    <w:p w:rsidR="0822BCA1" w:rsidP="6A36E946" w:rsidRDefault="74C87030" w14:paraId="14DF9E9C" w14:textId="617F9702">
      <w:pPr>
        <w:pStyle w:val="Heading2"/>
      </w:pPr>
      <w:r>
        <w:t xml:space="preserve">Measuring </w:t>
      </w:r>
      <w:r w:rsidR="0BE36BB0">
        <w:t>False or Unsubstantiated Claims tied to the Pandemic</w:t>
      </w:r>
    </w:p>
    <w:p w:rsidR="6A36E946" w:rsidRDefault="6A36E946" w14:paraId="01877271" w14:textId="5B55F93C"/>
    <w:p w:rsidR="0822BCA1" w:rsidRDefault="74C87030" w14:paraId="626B7CE0" w14:textId="37AB6008">
      <w:r w:rsidR="6E99B3E7">
        <w:rPr/>
        <w:t xml:space="preserve">Given the complexity of an evolving pandemic, </w:t>
      </w:r>
      <w:r w:rsidR="51A4F0F7">
        <w:rPr/>
        <w:t xml:space="preserve">I </w:t>
      </w:r>
      <w:r w:rsidR="6E99B3E7">
        <w:rPr/>
        <w:t xml:space="preserve">take a conservative approach toward classifying </w:t>
      </w:r>
      <w:r w:rsidR="0BB663CA">
        <w:rPr/>
        <w:t xml:space="preserve">false and unsubstantiated claims </w:t>
      </w:r>
      <w:r w:rsidR="6E99B3E7">
        <w:rPr/>
        <w:t xml:space="preserve">across popular political podcasters. </w:t>
      </w:r>
      <w:r w:rsidR="323A7828">
        <w:rPr/>
        <w:t>I</w:t>
      </w:r>
      <w:r w:rsidR="6E99B3E7">
        <w:rPr/>
        <w:t xml:space="preserve"> </w:t>
      </w:r>
      <w:r w:rsidR="6E99B3E7">
        <w:rPr/>
        <w:t xml:space="preserve">only </w:t>
      </w:r>
      <w:r w:rsidR="5AFDBF24">
        <w:rPr/>
        <w:t xml:space="preserve">flag </w:t>
      </w:r>
      <w:r w:rsidR="6E99B3E7">
        <w:rPr/>
        <w:t xml:space="preserve">episodes if they include verifiably false content that either contradicts scientific consensus (e.g., hydroxychloroquine usage could have saved thousands of lives), presents incorrect information (e.g., masks usage will kill you), or generalizes </w:t>
      </w:r>
      <w:r w:rsidR="3EF36AED">
        <w:rPr/>
        <w:t xml:space="preserve">broadly </w:t>
      </w:r>
      <w:r w:rsidR="6E99B3E7">
        <w:rPr/>
        <w:t xml:space="preserve">based on anecdotal evidence (e.g., the vaccines cause spontaneous abortions). </w:t>
      </w:r>
    </w:p>
    <w:p w:rsidR="6A36E946" w:rsidRDefault="6A36E946" w14:paraId="2EE79727" w14:textId="297F459E"/>
    <w:p w:rsidR="0822BCA1" w:rsidP="1709819F" w:rsidRDefault="0822BCA1" w14:paraId="22679164" w14:textId="122E7953">
      <w:pPr>
        <w:pStyle w:val="Normal"/>
      </w:pPr>
      <w:r w:rsidR="25095F38">
        <w:rPr/>
        <w:t xml:space="preserve">To code podcast episodes, </w:t>
      </w:r>
      <w:r w:rsidR="4D616F12">
        <w:rPr/>
        <w:t xml:space="preserve">I </w:t>
      </w:r>
      <w:r w:rsidR="25095F38">
        <w:rPr/>
        <w:t xml:space="preserve">conducted a two-step filtering process to narrow down episodes in </w:t>
      </w:r>
      <w:r w:rsidR="01F0E0AC">
        <w:rPr/>
        <w:t xml:space="preserve">the </w:t>
      </w:r>
      <w:r w:rsidR="25095F38">
        <w:rPr/>
        <w:t xml:space="preserve">dataset to those using terms or phrases commonly associated with </w:t>
      </w:r>
      <w:r w:rsidRPr="1709819F" w:rsidR="690F487A">
        <w:rPr>
          <w:rFonts w:ascii="Calibri" w:hAnsi="Calibri" w:eastAsia="Times New Roman" w:cs="Calibri"/>
        </w:rPr>
        <w:t>unsubstantiated or false pandemic-related claims</w:t>
      </w:r>
      <w:r w:rsidR="25095F38">
        <w:rPr/>
        <w:t xml:space="preserve">. First, </w:t>
      </w:r>
      <w:r w:rsidR="32724168">
        <w:rPr/>
        <w:t xml:space="preserve">I </w:t>
      </w:r>
      <w:r w:rsidR="25095F38">
        <w:rPr/>
        <w:t xml:space="preserve">search all transcripts between January 2020 and January 2022 for general terms tied to the pandemic (e.g., coronavirus, pandemic, covid) in order to subset </w:t>
      </w:r>
      <w:r w:rsidR="48E56A97">
        <w:rPr/>
        <w:t xml:space="preserve">the </w:t>
      </w:r>
      <w:r w:rsidR="25095F38">
        <w:rPr/>
        <w:t xml:space="preserve">data to episodes that at </w:t>
      </w:r>
      <w:r w:rsidR="0AA0772F">
        <w:rPr/>
        <w:t>least</w:t>
      </w:r>
      <w:r w:rsidR="25095F38">
        <w:rPr/>
        <w:t xml:space="preserve"> </w:t>
      </w:r>
      <w:r w:rsidR="25095F38">
        <w:rPr/>
        <w:t>mention</w:t>
      </w:r>
      <w:r w:rsidR="25095F38">
        <w:rPr/>
        <w:t xml:space="preserve"> the pandemic passingly. Then, using a dictionary of terms related to </w:t>
      </w:r>
      <w:r w:rsidRPr="1709819F" w:rsidR="1195B26E">
        <w:rPr>
          <w:rFonts w:ascii="Calibri" w:hAnsi="Calibri" w:eastAsia="Times New Roman" w:cs="Calibri"/>
        </w:rPr>
        <w:t>unsubstantiated or false pandemic-related claims,</w:t>
      </w:r>
      <w:r w:rsidR="25095F38">
        <w:rPr/>
        <w:t xml:space="preserve"> </w:t>
      </w:r>
      <w:r w:rsidR="653FDF9C">
        <w:rPr/>
        <w:t xml:space="preserve">I </w:t>
      </w:r>
      <w:r w:rsidR="25095F38">
        <w:rPr/>
        <w:t xml:space="preserve">filter further to episodes that referenced one or more of these conspiracy or related terms. </w:t>
      </w:r>
    </w:p>
    <w:p w:rsidR="6A36E946" w:rsidRDefault="6A36E946" w14:paraId="197A46A4" w14:textId="77777777"/>
    <w:p w:rsidR="0822BCA1" w:rsidP="1709819F" w:rsidRDefault="0822BCA1" w14:paraId="3E8B73EB" w14:textId="2372215C">
      <w:pPr>
        <w:pStyle w:val="Normal"/>
      </w:pPr>
      <w:r w:rsidR="25095F38">
        <w:rPr/>
        <w:t xml:space="preserve">As mentioned previously, this dictionary was developed by consulting a wide variety of fact checks, articles and reports detailing specific </w:t>
      </w:r>
      <w:r w:rsidRPr="1709819F" w:rsidR="4871C738">
        <w:rPr>
          <w:rFonts w:ascii="Calibri" w:hAnsi="Calibri" w:eastAsia="Times New Roman" w:cs="Calibri"/>
        </w:rPr>
        <w:t>unsubstantiated or false pandemic-related claims</w:t>
      </w:r>
      <w:r w:rsidR="25095F38">
        <w:rPr/>
        <w:t xml:space="preserve">. </w:t>
      </w:r>
      <w:r w:rsidR="3829A84D">
        <w:rPr/>
        <w:t xml:space="preserve">I </w:t>
      </w:r>
      <w:r w:rsidR="25095F38">
        <w:rPr/>
        <w:t xml:space="preserve">then reviewed all episodes that triggered a match with this second dictionary of terms at least once. Any episode that was flagged as sharing </w:t>
      </w:r>
      <w:r w:rsidRPr="1709819F" w:rsidR="22FE2BFA">
        <w:rPr>
          <w:rFonts w:ascii="Calibri" w:hAnsi="Calibri" w:eastAsia="Times New Roman" w:cs="Calibri"/>
        </w:rPr>
        <w:t>unsubstantiated or false pandemic-related claims</w:t>
      </w:r>
      <w:r w:rsidR="25095F38">
        <w:rPr/>
        <w:t xml:space="preserve"> was evaluated by at least two coders, who also classified these claims as one of the seven categories: (1) alternative treatments/prevention; (2) conspiracies; (3) government policy/response; (4) vaccine efficacy/side effects; (5) company response; (6) disease severity; and (7) testing.</w:t>
      </w:r>
    </w:p>
    <w:p w:rsidR="6A36E946" w:rsidRDefault="6A36E946" w14:paraId="7C53A8DB" w14:textId="334A3E41"/>
    <w:p w:rsidR="0822BCA1" w:rsidP="1709819F" w:rsidRDefault="0822BCA1" w14:paraId="06F13635" w14:textId="6CB48FE8">
      <w:pPr>
        <w:pStyle w:val="Normal"/>
      </w:pPr>
      <w:r w:rsidR="25095F38">
        <w:rPr/>
        <w:t xml:space="preserve">Where guidance changed (e.g., on Hydroxychloroquine usage) </w:t>
      </w:r>
      <w:r w:rsidR="427FAB95">
        <w:rPr/>
        <w:t xml:space="preserve">I </w:t>
      </w:r>
      <w:r w:rsidR="25095F38">
        <w:rPr/>
        <w:t xml:space="preserve">only flag episodes as containing </w:t>
      </w:r>
      <w:r w:rsidRPr="1709819F" w:rsidR="30647A9B">
        <w:rPr>
          <w:rFonts w:ascii="Calibri" w:hAnsi="Calibri" w:eastAsia="Times New Roman" w:cs="Calibri"/>
        </w:rPr>
        <w:t>unsubstantiated or false pandemic-related claims</w:t>
      </w:r>
      <w:r w:rsidR="30647A9B">
        <w:rPr/>
        <w:t xml:space="preserve"> </w:t>
      </w:r>
      <w:r w:rsidR="25095F38">
        <w:rPr/>
        <w:t xml:space="preserve">after that change occurred. Prior to March 11, when the NBA shut down operations due to the pandemic, </w:t>
      </w:r>
      <w:r w:rsidR="2917E696">
        <w:rPr/>
        <w:t xml:space="preserve">I </w:t>
      </w:r>
      <w:r w:rsidR="25095F38">
        <w:rPr/>
        <w:t xml:space="preserve">do not flag episodes as containing </w:t>
      </w:r>
      <w:r w:rsidRPr="1709819F" w:rsidR="5E3AADD2">
        <w:rPr>
          <w:rFonts w:ascii="Calibri" w:hAnsi="Calibri" w:eastAsia="Times New Roman" w:cs="Calibri"/>
        </w:rPr>
        <w:t>unsubstantiated or false pandemic-related claims</w:t>
      </w:r>
      <w:r w:rsidR="5E3AADD2">
        <w:rPr/>
        <w:t xml:space="preserve"> </w:t>
      </w:r>
      <w:r w:rsidR="25095F38">
        <w:rPr/>
        <w:t xml:space="preserve">for downplaying disease severity. If an episode shares information that is anecdotal (e.g., my friend had fertility issues after the vaccine) </w:t>
      </w:r>
      <w:r w:rsidR="74690651">
        <w:rPr/>
        <w:t>I</w:t>
      </w:r>
      <w:r w:rsidR="25095F38">
        <w:rPr/>
        <w:t xml:space="preserve"> do not flag that; however, </w:t>
      </w:r>
      <w:r w:rsidR="5FF93CC8">
        <w:rPr/>
        <w:t xml:space="preserve">I </w:t>
      </w:r>
      <w:r w:rsidR="25095F38">
        <w:rPr/>
        <w:t xml:space="preserve">do flag generalizable statements (e.g., vaccines cause miscarriages). For conspiracies tied to the origins of the coronavirus pandemic, </w:t>
      </w:r>
      <w:r w:rsidR="21F102EF">
        <w:rPr/>
        <w:t>I</w:t>
      </w:r>
      <w:r w:rsidR="25095F38">
        <w:rPr/>
        <w:t xml:space="preserve"> only focus on those that concern </w:t>
      </w:r>
      <w:r w:rsidRPr="1709819F" w:rsidR="25095F38">
        <w:rPr>
          <w:i w:val="1"/>
          <w:iCs w:val="1"/>
        </w:rPr>
        <w:t xml:space="preserve">intentional </w:t>
      </w:r>
      <w:r w:rsidR="25095F38">
        <w:rPr/>
        <w:t xml:space="preserve">release (e.g., the coronavirus was designed to remove Donald Trump from office). </w:t>
      </w:r>
      <w:r w:rsidR="370D6A46">
        <w:rPr/>
        <w:t xml:space="preserve">I </w:t>
      </w:r>
      <w:r w:rsidR="25095F38">
        <w:rPr/>
        <w:t xml:space="preserve">do not code opinions (e.g., </w:t>
      </w:r>
      <w:r w:rsidR="1FF8C98D">
        <w:rPr/>
        <w:t xml:space="preserve">I think </w:t>
      </w:r>
      <w:r w:rsidR="25095F38">
        <w:rPr/>
        <w:t xml:space="preserve">shutting down schools for coronavirus is not worth it) as </w:t>
      </w:r>
      <w:r w:rsidRPr="1709819F" w:rsidR="069848F9">
        <w:rPr>
          <w:rFonts w:ascii="Calibri" w:hAnsi="Calibri" w:eastAsia="Times New Roman" w:cs="Calibri"/>
        </w:rPr>
        <w:t>unsubstantiated or false pandemic-related claims</w:t>
      </w:r>
      <w:r w:rsidR="25095F38">
        <w:rPr/>
        <w:t xml:space="preserve">. While this is undoubtedly a conservative approach, it allows </w:t>
      </w:r>
      <w:r w:rsidR="44D08337">
        <w:rPr/>
        <w:t xml:space="preserve">me </w:t>
      </w:r>
      <w:r w:rsidR="25095F38">
        <w:rPr/>
        <w:t xml:space="preserve">to guard against the evolving nature of science and the broader shifting trajectory of the pandemic in </w:t>
      </w:r>
      <w:r w:rsidR="63811ACA">
        <w:rPr/>
        <w:t xml:space="preserve">the </w:t>
      </w:r>
      <w:r w:rsidR="25095F38">
        <w:rPr/>
        <w:t xml:space="preserve">coding processes as best as </w:t>
      </w:r>
      <w:r w:rsidR="7F028A42">
        <w:rPr/>
        <w:t xml:space="preserve">I </w:t>
      </w:r>
      <w:r w:rsidR="25095F38">
        <w:rPr/>
        <w:t xml:space="preserve">possibly can. More details on the coding process are provided </w:t>
      </w:r>
      <w:r w:rsidR="6E6D7DB8">
        <w:rPr/>
        <w:t>below</w:t>
      </w:r>
      <w:r w:rsidR="25095F38">
        <w:rPr/>
        <w:t>.</w:t>
      </w:r>
    </w:p>
    <w:p w:rsidR="6A36E946" w:rsidP="6A36E946" w:rsidRDefault="6A36E946" w14:paraId="2BD95DCF" w14:textId="0D67D980"/>
    <w:p w:rsidR="3F0F031A" w:rsidP="3F0F031A" w:rsidRDefault="3F0F031A" w14:paraId="3437CA56" w14:textId="10C4FEEC">
      <w:pPr>
        <w:rPr>
          <w:b/>
          <w:bCs/>
          <w:i/>
          <w:iCs/>
        </w:rPr>
      </w:pPr>
    </w:p>
    <w:p w:rsidR="3F0F031A" w:rsidP="27AB976F" w:rsidRDefault="5ED95F91" w14:paraId="2D63DB11" w14:textId="3B6E0167">
      <w:pPr>
        <w:pStyle w:val="Heading3"/>
        <w:numPr>
          <w:ilvl w:val="0"/>
          <w:numId w:val="4"/>
        </w:numPr>
      </w:pPr>
      <w:r>
        <w:t>Covid Terms Dictionary</w:t>
      </w:r>
    </w:p>
    <w:p w:rsidR="3F0F031A" w:rsidP="3F0F031A" w:rsidRDefault="3F0F031A" w14:paraId="0D051D02" w14:textId="2EF83EFA">
      <w:pPr>
        <w:rPr>
          <w:b/>
          <w:bCs/>
        </w:rPr>
      </w:pPr>
    </w:p>
    <w:p w:rsidR="3F0F031A" w:rsidP="1709819F" w:rsidRDefault="388AA395" w14:paraId="076D88F1" w14:textId="0902EE03">
      <w:pPr>
        <w:pStyle w:val="Normal"/>
      </w:pPr>
      <w:r w:rsidR="4AA6C257">
        <w:rPr/>
        <w:t xml:space="preserve">To develop a list of episodes focused on </w:t>
      </w:r>
      <w:r w:rsidR="7A7A2971">
        <w:rPr/>
        <w:t xml:space="preserve">false and unsubstantiated </w:t>
      </w:r>
      <w:r w:rsidR="4AA6C257">
        <w:rPr/>
        <w:t xml:space="preserve">COVID </w:t>
      </w:r>
      <w:r w:rsidR="4625D6DF">
        <w:rPr/>
        <w:t>claims</w:t>
      </w:r>
      <w:r w:rsidR="4AA6C257">
        <w:rPr/>
        <w:t xml:space="preserve"> </w:t>
      </w:r>
      <w:r w:rsidR="62DC16E3">
        <w:rPr/>
        <w:t xml:space="preserve">I </w:t>
      </w:r>
      <w:r w:rsidR="4AA6C257">
        <w:rPr/>
        <w:t xml:space="preserve">relied on two steps. First, </w:t>
      </w:r>
      <w:r w:rsidR="02AD3198">
        <w:rPr/>
        <w:t xml:space="preserve">I </w:t>
      </w:r>
      <w:r w:rsidR="4AA6C257">
        <w:rPr/>
        <w:t xml:space="preserve">filtered to episodes that contained one or more of the following terms: </w:t>
      </w:r>
      <w:proofErr w:type="spellStart"/>
      <w:r w:rsidR="4AA6C257">
        <w:rPr/>
        <w:t>vaccine|covid|pandemic|coronavirus|kovid|mrna|wuhan</w:t>
      </w:r>
      <w:proofErr w:type="spellEnd"/>
      <w:r w:rsidR="4AA6C257">
        <w:rPr/>
        <w:t xml:space="preserve">. This eliminated episodes from </w:t>
      </w:r>
      <w:r w:rsidR="10410B18">
        <w:rPr/>
        <w:t xml:space="preserve">the </w:t>
      </w:r>
      <w:r w:rsidR="4AA6C257">
        <w:rPr/>
        <w:t xml:space="preserve">dataset that might match a term in </w:t>
      </w:r>
      <w:r w:rsidR="6BF22B84">
        <w:rPr/>
        <w:t xml:space="preserve">the </w:t>
      </w:r>
      <w:r w:rsidR="4AA6C257">
        <w:rPr/>
        <w:t xml:space="preserve">COVID dictionary, but not reference in the pandemic, such as the term “fertility” or “bleach”, which could be used in context outside of coronavirus. From there, </w:t>
      </w:r>
      <w:r w:rsidR="5F800829">
        <w:rPr/>
        <w:t xml:space="preserve">I </w:t>
      </w:r>
      <w:r w:rsidR="4AA6C257">
        <w:rPr/>
        <w:t xml:space="preserve">developed a dictionary of terms tied to relevant COVID </w:t>
      </w:r>
      <w:r w:rsidR="76B961C4">
        <w:rPr/>
        <w:t>claims</w:t>
      </w:r>
      <w:r w:rsidR="4AA6C257">
        <w:rPr/>
        <w:t>, as evaluated on PolitiFact or Snopes, or relevant figures common in vaccine debates.</w:t>
      </w:r>
      <w:r w:rsidRPr="3F0F031A" w:rsidR="3F0F031A">
        <w:rPr>
          <w:rStyle w:val="FootnoteReference"/>
        </w:rPr>
        <w:footnoteReference w:id="109"/>
      </w:r>
      <w:r w:rsidR="4AA6C257">
        <w:rPr/>
        <w:t xml:space="preserve"> </w:t>
      </w:r>
      <w:r w:rsidR="36BBFD85">
        <w:rPr/>
        <w:t xml:space="preserve">I</w:t>
      </w:r>
      <w:r w:rsidR="4AA6C257">
        <w:rPr/>
        <w:t xml:space="preserve"> only include terms based on fact checks that were classified as completely inaccurate. Terms used to identify </w:t>
      </w:r>
      <w:r w:rsidRPr="1709819F" w:rsidR="71D3EF74">
        <w:rPr>
          <w:rFonts w:ascii="Calibri" w:hAnsi="Calibri" w:eastAsia="Times New Roman" w:cs="Calibri"/>
        </w:rPr>
        <w:t>unsubstantiated or false pandemic-related claims</w:t>
      </w:r>
      <w:r w:rsidR="71D3EF74">
        <w:rPr/>
        <w:t xml:space="preserve"> </w:t>
      </w:r>
      <w:r w:rsidR="4AA6C257">
        <w:rPr/>
        <w:t xml:space="preserve">episodes include:</w:t>
      </w:r>
    </w:p>
    <w:p w:rsidR="3F0F031A" w:rsidP="3F0F031A" w:rsidRDefault="3F0F031A" w14:paraId="198B76A1" w14:textId="46C468EB"/>
    <w:p w:rsidR="3F0F031A" w:rsidP="3F0F031A" w:rsidRDefault="0B36DA6F" w14:paraId="16A1E826" w14:textId="736D0AC0">
      <w:r>
        <w:t>vaers|ivor mechtin|mass formation psychosis| robert malone|peter mccullough|hipaa violation|makeawish foundation|super viruses|mutant variant|plandemic|fort detrick|stolen from a canadian virus research lab|bioengineered|manufactured by the cia|population control|vandana shiva|childrens health defense|forced vaccination|rare brain condition|vaccination information network|prion disease|vaccines cause miscarriages|secret ingredient|weed killer|5g|tracking system|sterilization|roxana bruno|fertility|michael yeadon|robert kennedy|patricia finn|del bigtree|vaccine risk awareness movement|nanochip|microchip|andrew wakefield|suspicious death|millions against medical mandates|organic consumers association|national vaccine information center|megan redshaw|lord fauci|rfk| mercola|charlene bollinger|ty bollinger|tenpenny|rizza islam|rashid buttar|erin elizabeth|sayer ji|kelly brogan|christiane northrup|ben tapper|kevin jenkins|meteor origin|casedemic|benny benassi|bat soup|betty white|bob saget|masks cause|mask are dangerous|vitamin d|vitamin c|common cold|bleach|hydroxychloroquine|ivermectin|miracle mineral supplements|silver infused|zithromax|zinc|more likely to be infected| more likely to be hospitalized|used to kill children|soft tissue cancer diagnos|not safe for pregnant women|more susceptible to hiv| gene therapy|athletes are collapsing|vaccines dont work|saline|spontaneous abortion|guillain barre syndrome| seasonal flu|spike proteins|pandemic of the unvaccinated|quarantine camp|populations growth| population control |undisclosed ingredients|dishonorable discharge|ida evacuees|illegal aliens who were covid positive|high risk people into camps|safer to be unvaccinated|miscarriage rate|never tested in humans|christian eriksen|vaccine related death|creating coronavirus variants|experimental jab|gmo shedding|dmx|pharmacovigilance tracking system|dying of natural causes|female sterilization|more suicide deaths than coronavirus death|improperly counted|doesn’t affect children|children are immune|covid hoax|coronavirus hoax|stella immanuel|toxin inhalation|more illness than it prevents|deadliest vaccine|internment camp|strokes in pilots|parasite|withhold benefits|phony pandemic|undisclosed ingredient|population growth|toxic ingredient|luciferase|rna modifying|track vaccinated|bioweapon|inflated deaths|almost nothing|with not from covid|asymptomatic people cant|difference between the virus and the flu|education camp|national database|court martial|unvaccinated veteran|shut down church|nuremberg code|force vaccinat|vaccines are more dangerous than|stillborn birth|vaccine is not approved</w:t>
      </w:r>
    </w:p>
    <w:p w:rsidR="27AB976F" w:rsidP="27AB976F" w:rsidRDefault="27AB976F" w14:paraId="637320A9" w14:textId="09F99F9C">
      <w:pPr>
        <w:pStyle w:val="Heading3"/>
      </w:pPr>
    </w:p>
    <w:p w:rsidR="3F0F031A" w:rsidP="27AB976F" w:rsidRDefault="5ED95F91" w14:paraId="3E9C0425" w14:textId="67A9D8AA">
      <w:pPr>
        <w:pStyle w:val="Heading3"/>
        <w:numPr>
          <w:ilvl w:val="0"/>
          <w:numId w:val="4"/>
        </w:numPr>
        <w:rPr/>
      </w:pPr>
      <w:r w:rsidR="700FB84D">
        <w:rPr/>
        <w:t>COVID Claims:</w:t>
      </w:r>
    </w:p>
    <w:p w:rsidR="3F0F031A" w:rsidP="3F0F031A" w:rsidRDefault="3F0F031A" w14:paraId="5D1F6FB2" w14:textId="1140B754"/>
    <w:p w:rsidR="3F0F031A" w:rsidP="3F0F031A" w:rsidRDefault="64EA7221" w14:paraId="36077E77" w14:textId="32C122CF">
      <w:pPr>
        <w:pStyle w:val="ListParagraph"/>
        <w:numPr>
          <w:ilvl w:val="0"/>
          <w:numId w:val="17"/>
        </w:numPr>
      </w:pPr>
      <w:r>
        <w:t xml:space="preserve">Alternative Treatments/Prevention: </w:t>
      </w:r>
    </w:p>
    <w:p w:rsidR="3F0F031A" w:rsidP="3F0F031A" w:rsidRDefault="64EA7221" w14:paraId="26BCA818" w14:textId="356F5353">
      <w:pPr>
        <w:pStyle w:val="ListParagraph"/>
        <w:numPr>
          <w:ilvl w:val="1"/>
          <w:numId w:val="17"/>
        </w:numPr>
      </w:pPr>
      <w:r>
        <w:t xml:space="preserve">Ivermectin treats covid </w:t>
      </w:r>
    </w:p>
    <w:p w:rsidR="3F0F031A" w:rsidP="3F0F031A" w:rsidRDefault="64EA7221" w14:paraId="2F5874F2" w14:textId="6B4F3310">
      <w:pPr>
        <w:pStyle w:val="ListParagraph"/>
        <w:numPr>
          <w:ilvl w:val="1"/>
          <w:numId w:val="17"/>
        </w:numPr>
      </w:pPr>
      <w:r>
        <w:t xml:space="preserve">People are overdosing on ivermectin </w:t>
      </w:r>
    </w:p>
    <w:p w:rsidR="3F0F031A" w:rsidP="3F0F031A" w:rsidRDefault="64EA7221" w14:paraId="5FEA8F89" w14:textId="57F788F8">
      <w:pPr>
        <w:pStyle w:val="ListParagraph"/>
        <w:numPr>
          <w:ilvl w:val="1"/>
          <w:numId w:val="17"/>
        </w:numPr>
      </w:pPr>
      <w:r>
        <w:t>Hydroxychloroquine/chloroquine/azithromycin treats covid</w:t>
      </w:r>
    </w:p>
    <w:p w:rsidR="3F0F031A" w:rsidP="3F0F031A" w:rsidRDefault="64EA7221" w14:paraId="28F412A8" w14:textId="4C4F5668">
      <w:pPr>
        <w:pStyle w:val="ListParagraph"/>
        <w:numPr>
          <w:ilvl w:val="0"/>
          <w:numId w:val="17"/>
        </w:numPr>
      </w:pPr>
      <w:r>
        <w:t>Conspiracies:</w:t>
      </w:r>
    </w:p>
    <w:p w:rsidR="3F0F031A" w:rsidP="3F0F031A" w:rsidRDefault="64EA7221" w14:paraId="09224AEF" w14:textId="5CCAC59A">
      <w:pPr>
        <w:pStyle w:val="ListParagraph"/>
        <w:numPr>
          <w:ilvl w:val="1"/>
          <w:numId w:val="17"/>
        </w:numPr>
      </w:pPr>
      <w:r>
        <w:t xml:space="preserve">Non-biological components in vaccines (aluminum, undisclosed/secret ingredients, toxic ingredients, luciferase, microchips, nanochips, parasites, etc.) </w:t>
      </w:r>
    </w:p>
    <w:p w:rsidR="3F0F031A" w:rsidP="3F0F031A" w:rsidRDefault="64EA7221" w14:paraId="5C37110E" w14:textId="5A76FF47">
      <w:pPr>
        <w:pStyle w:val="ListParagraph"/>
        <w:numPr>
          <w:ilvl w:val="1"/>
          <w:numId w:val="17"/>
        </w:numPr>
      </w:pPr>
      <w:r>
        <w:t>Vaccines contain RNA/DNA modifying technology (is gene therapy)</w:t>
      </w:r>
    </w:p>
    <w:p w:rsidR="3F0F031A" w:rsidP="3F0F031A" w:rsidRDefault="64EA7221" w14:paraId="788CB2C2" w14:textId="4CDAC21C">
      <w:pPr>
        <w:pStyle w:val="ListParagraph"/>
        <w:numPr>
          <w:ilvl w:val="1"/>
          <w:numId w:val="17"/>
        </w:numPr>
      </w:pPr>
      <w:r>
        <w:t xml:space="preserve">Vaccines used to control population growth </w:t>
      </w:r>
    </w:p>
    <w:p w:rsidR="3F0F031A" w:rsidP="3F0F031A" w:rsidRDefault="64EA7221" w14:paraId="7CDE8D38" w14:textId="40BF3CFB">
      <w:pPr>
        <w:pStyle w:val="ListParagraph"/>
        <w:numPr>
          <w:ilvl w:val="1"/>
          <w:numId w:val="17"/>
        </w:numPr>
      </w:pPr>
      <w:r>
        <w:t>Covid outbreak was planned/a plot to beat Donald Trump</w:t>
      </w:r>
    </w:p>
    <w:p w:rsidR="3F0F031A" w:rsidP="3F0F031A" w:rsidRDefault="64EA7221" w14:paraId="09D2D96E" w14:textId="69548FAA">
      <w:pPr>
        <w:pStyle w:val="ListParagraph"/>
        <w:numPr>
          <w:ilvl w:val="1"/>
          <w:numId w:val="17"/>
        </w:numPr>
      </w:pPr>
      <w:r>
        <w:t xml:space="preserve">London Olympics predicted pandemic </w:t>
      </w:r>
    </w:p>
    <w:p w:rsidR="3F0F031A" w:rsidP="3F0F031A" w:rsidRDefault="64EA7221" w14:paraId="6A701CAA" w14:textId="2019854F">
      <w:pPr>
        <w:pStyle w:val="ListParagraph"/>
        <w:numPr>
          <w:ilvl w:val="1"/>
          <w:numId w:val="17"/>
        </w:numPr>
      </w:pPr>
      <w:r>
        <w:t xml:space="preserve">5g can track vaccinated people </w:t>
      </w:r>
    </w:p>
    <w:p w:rsidR="3F0F031A" w:rsidP="3F0F031A" w:rsidRDefault="64EA7221" w14:paraId="212C21DC" w14:textId="3C7E7540">
      <w:pPr>
        <w:pStyle w:val="ListParagraph"/>
        <w:numPr>
          <w:ilvl w:val="1"/>
          <w:numId w:val="17"/>
        </w:numPr>
      </w:pPr>
      <w:r>
        <w:t xml:space="preserve">The pandemic is made up </w:t>
      </w:r>
    </w:p>
    <w:p w:rsidR="3F0F031A" w:rsidP="3F0F031A" w:rsidRDefault="64EA7221" w14:paraId="5E747FE7" w14:textId="14C3B2EE">
      <w:pPr>
        <w:pStyle w:val="ListParagraph"/>
        <w:numPr>
          <w:ilvl w:val="1"/>
          <w:numId w:val="17"/>
        </w:numPr>
      </w:pPr>
      <w:r>
        <w:t xml:space="preserve">The coronavirus is a bioweapon </w:t>
      </w:r>
      <w:r w:rsidRPr="364B9655">
        <w:rPr>
          <w:i/>
          <w:iCs/>
        </w:rPr>
        <w:t xml:space="preserve">intentionally </w:t>
      </w:r>
      <w:r>
        <w:t xml:space="preserve">released by the Chinese government </w:t>
      </w:r>
    </w:p>
    <w:p w:rsidR="3F0F031A" w:rsidP="3F0F031A" w:rsidRDefault="64EA7221" w14:paraId="21D0DDD8" w14:textId="4F1D56E9">
      <w:pPr>
        <w:pStyle w:val="ListParagraph"/>
        <w:numPr>
          <w:ilvl w:val="1"/>
          <w:numId w:val="17"/>
        </w:numPr>
      </w:pPr>
      <w:r>
        <w:t xml:space="preserve">Some vaccine injections are saline to stagger deaths </w:t>
      </w:r>
    </w:p>
    <w:p w:rsidR="3F0F031A" w:rsidP="3F0F031A" w:rsidRDefault="64EA7221" w14:paraId="162751FF" w14:textId="42EB9E7A">
      <w:pPr>
        <w:pStyle w:val="ListParagraph"/>
        <w:numPr>
          <w:ilvl w:val="1"/>
          <w:numId w:val="17"/>
        </w:numPr>
        <w:rPr/>
      </w:pPr>
      <w:r w:rsidR="1304EE60">
        <w:rPr/>
        <w:t xml:space="preserve">mRNA </w:t>
      </w:r>
      <w:r w:rsidR="7F2B2B51">
        <w:rPr/>
        <w:t xml:space="preserve">has never been </w:t>
      </w:r>
      <w:r w:rsidR="1304EE60">
        <w:rPr/>
        <w:t xml:space="preserve">tested in humans </w:t>
      </w:r>
    </w:p>
    <w:p w:rsidR="3F0F031A" w:rsidP="3F0F031A" w:rsidRDefault="64EA7221" w14:paraId="67A934B5" w14:textId="5577A1B5">
      <w:pPr>
        <w:pStyle w:val="ListParagraph"/>
        <w:numPr>
          <w:ilvl w:val="1"/>
          <w:numId w:val="17"/>
        </w:numPr>
      </w:pPr>
      <w:r>
        <w:t xml:space="preserve">COVID was made at Fort Detrick </w:t>
      </w:r>
    </w:p>
    <w:p w:rsidR="3F0F031A" w:rsidP="3F0F031A" w:rsidRDefault="64EA7221" w14:paraId="11B7C601" w14:textId="16BB399A">
      <w:pPr>
        <w:pStyle w:val="ListParagraph"/>
        <w:numPr>
          <w:ilvl w:val="1"/>
          <w:numId w:val="17"/>
        </w:numPr>
      </w:pPr>
      <w:r>
        <w:t>COVID was manufactured by the CIA</w:t>
      </w:r>
    </w:p>
    <w:p w:rsidR="3F0F031A" w:rsidP="3F0F031A" w:rsidRDefault="3F0F031A" w14:paraId="1E22589B" w14:textId="26D5D84E">
      <w:pPr>
        <w:ind w:left="720"/>
      </w:pPr>
    </w:p>
    <w:p w:rsidR="3F0F031A" w:rsidP="3F0F031A" w:rsidRDefault="64EA7221" w14:paraId="5C6DAABA" w14:textId="44986EA9">
      <w:pPr>
        <w:pStyle w:val="ListParagraph"/>
        <w:numPr>
          <w:ilvl w:val="0"/>
          <w:numId w:val="17"/>
        </w:numPr>
      </w:pPr>
      <w:r>
        <w:t>Vaccine Efficacy/Side Effects:</w:t>
      </w:r>
    </w:p>
    <w:p w:rsidR="3F0F031A" w:rsidP="3F0F031A" w:rsidRDefault="64EA7221" w14:paraId="7DC4043E" w14:textId="13D1E8AB">
      <w:pPr>
        <w:pStyle w:val="ListParagraph"/>
        <w:numPr>
          <w:ilvl w:val="1"/>
          <w:numId w:val="17"/>
        </w:numPr>
      </w:pPr>
      <w:r>
        <w:t>Vaccines kill more people than die of COVID/more dangerous than COVID</w:t>
      </w:r>
    </w:p>
    <w:p w:rsidR="3F0F031A" w:rsidP="3F0F031A" w:rsidRDefault="64EA7221" w14:paraId="7B7D6E68" w14:textId="58D7D022">
      <w:pPr>
        <w:pStyle w:val="ListParagraph"/>
        <w:numPr>
          <w:ilvl w:val="1"/>
          <w:numId w:val="17"/>
        </w:numPr>
      </w:pPr>
      <w:r>
        <w:t>Vaccines cause AIDS/cancer/shingles/herpes</w:t>
      </w:r>
    </w:p>
    <w:p w:rsidR="3F0F031A" w:rsidP="3F0F031A" w:rsidRDefault="64EA7221" w14:paraId="06D7BB29" w14:textId="04DF436F">
      <w:pPr>
        <w:pStyle w:val="ListParagraph"/>
        <w:numPr>
          <w:ilvl w:val="1"/>
          <w:numId w:val="17"/>
        </w:numPr>
        <w:rPr/>
      </w:pPr>
      <w:r w:rsidR="1304EE60">
        <w:rPr/>
        <w:t>Vaccines cause infertility/stillborn births/spontaneous abortions/babies to die from breastfeeding/miscarriages/female sterilization/preterm birth (</w:t>
      </w:r>
      <w:r w:rsidRPr="1709819F" w:rsidR="1304EE60">
        <w:rPr>
          <w:i w:val="1"/>
          <w:iCs w:val="1"/>
        </w:rPr>
        <w:t>Note: this</w:t>
      </w:r>
      <w:r w:rsidRPr="1709819F" w:rsidR="48F070BA">
        <w:rPr>
          <w:i w:val="1"/>
          <w:iCs w:val="1"/>
        </w:rPr>
        <w:t xml:space="preserve"> only</w:t>
      </w:r>
      <w:r w:rsidRPr="1709819F" w:rsidR="1304EE60">
        <w:rPr>
          <w:i w:val="1"/>
          <w:iCs w:val="1"/>
        </w:rPr>
        <w:t xml:space="preserve"> includes widespread/overarching claims, not individual anecdotes</w:t>
      </w:r>
      <w:r w:rsidR="1304EE60">
        <w:rPr/>
        <w:t>)</w:t>
      </w:r>
    </w:p>
    <w:p w:rsidR="3F0F031A" w:rsidP="3F0F031A" w:rsidRDefault="64EA7221" w14:paraId="4C565782" w14:textId="6521A6FB">
      <w:pPr>
        <w:pStyle w:val="ListParagraph"/>
        <w:numPr>
          <w:ilvl w:val="1"/>
          <w:numId w:val="17"/>
        </w:numPr>
      </w:pPr>
      <w:r>
        <w:t>More vaccinated people being hospitalized/dying than unvaccinated</w:t>
      </w:r>
    </w:p>
    <w:p w:rsidR="3F0F031A" w:rsidP="3F0F031A" w:rsidRDefault="64EA7221" w14:paraId="19CFEFB9" w14:textId="5BE2F276">
      <w:pPr>
        <w:pStyle w:val="ListParagraph"/>
        <w:numPr>
          <w:ilvl w:val="1"/>
          <w:numId w:val="17"/>
        </w:numPr>
        <w:rPr/>
      </w:pPr>
      <w:r w:rsidR="1304EE60">
        <w:rPr/>
        <w:t xml:space="preserve">Young people </w:t>
      </w:r>
      <w:r w:rsidR="79096470">
        <w:rPr/>
        <w:t xml:space="preserve">are </w:t>
      </w:r>
      <w:r w:rsidR="1304EE60">
        <w:rPr/>
        <w:t xml:space="preserve">more likely to be hospitalized for </w:t>
      </w:r>
      <w:r w:rsidR="3EBCDAB7">
        <w:rPr/>
        <w:t xml:space="preserve">the </w:t>
      </w:r>
      <w:r w:rsidR="1304EE60">
        <w:rPr/>
        <w:t>vaccine than for COVID</w:t>
      </w:r>
    </w:p>
    <w:p w:rsidR="3F0F031A" w:rsidP="3F0F031A" w:rsidRDefault="64EA7221" w14:paraId="49E0D3DE" w14:textId="4265BD40">
      <w:pPr>
        <w:pStyle w:val="ListParagraph"/>
        <w:numPr>
          <w:ilvl w:val="1"/>
          <w:numId w:val="17"/>
        </w:numPr>
      </w:pPr>
      <w:r>
        <w:t>Plane crashes linked to vaccine-related strokes</w:t>
      </w:r>
    </w:p>
    <w:p w:rsidR="3F0F031A" w:rsidP="3F0F031A" w:rsidRDefault="64EA7221" w14:paraId="62626633" w14:textId="5FD54E6C">
      <w:pPr>
        <w:pStyle w:val="ListParagraph"/>
        <w:numPr>
          <w:ilvl w:val="1"/>
          <w:numId w:val="17"/>
        </w:numPr>
      </w:pPr>
      <w:r>
        <w:t>COVID vaccines are causing surge in cases/spreading mutant variants/hospitalizations</w:t>
      </w:r>
    </w:p>
    <w:p w:rsidR="3F0F031A" w:rsidP="3F0F031A" w:rsidRDefault="64EA7221" w14:paraId="77661153" w14:textId="295D8815">
      <w:pPr>
        <w:pStyle w:val="ListParagraph"/>
        <w:numPr>
          <w:ilvl w:val="1"/>
          <w:numId w:val="17"/>
        </w:numPr>
      </w:pPr>
      <w:r>
        <w:t>Vaccine doesn’t work/increase COVID transmission (</w:t>
      </w:r>
      <w:r w:rsidRPr="364B9655">
        <w:rPr>
          <w:i/>
          <w:iCs/>
        </w:rPr>
        <w:t>Note: this does not include conversations about waning vaccine immunity/booster necessity</w:t>
      </w:r>
      <w:r>
        <w:t>)</w:t>
      </w:r>
    </w:p>
    <w:p w:rsidR="3F0F031A" w:rsidP="3F0F031A" w:rsidRDefault="4A15D3C1" w14:paraId="37F900F8" w14:textId="5E9BE0D1">
      <w:pPr>
        <w:pStyle w:val="ListParagraph"/>
        <w:numPr>
          <w:ilvl w:val="1"/>
          <w:numId w:val="17"/>
        </w:numPr>
      </w:pPr>
      <w:r>
        <w:t>Betty White/DMX/Bob Saget/Benny Benassi died of the booster/vaccine</w:t>
      </w:r>
    </w:p>
    <w:p w:rsidR="3F0F031A" w:rsidP="1709819F" w:rsidRDefault="64EA7221" w14:paraId="2144E20C" w14:textId="03EE5129">
      <w:pPr>
        <w:pStyle w:val="ListParagraph"/>
        <w:numPr>
          <w:ilvl w:val="1"/>
          <w:numId w:val="17"/>
        </w:numPr>
        <w:rPr>
          <w:i w:val="1"/>
          <w:iCs w:val="1"/>
        </w:rPr>
      </w:pPr>
      <w:r w:rsidR="1304EE60">
        <w:rPr/>
        <w:t>Vaccines will be harmful to those with natural immunit</w:t>
      </w:r>
      <w:r w:rsidR="0963F03D">
        <w:rPr/>
        <w:t xml:space="preserve">y or who were </w:t>
      </w:r>
      <w:r w:rsidR="1304EE60">
        <w:rPr/>
        <w:t>previously infected (</w:t>
      </w:r>
      <w:r w:rsidRPr="1709819F" w:rsidR="1304EE60">
        <w:rPr>
          <w:i w:val="1"/>
          <w:iCs w:val="1"/>
        </w:rPr>
        <w:t>Note: this does not include debates about the quality of natural immunity to prevent infection vis-a-vis vaccines)</w:t>
      </w:r>
    </w:p>
    <w:p w:rsidR="3F0F031A" w:rsidP="3F0F031A" w:rsidRDefault="64EA7221" w14:paraId="211E2E79" w14:textId="39FEDB5C">
      <w:pPr>
        <w:pStyle w:val="ListParagraph"/>
        <w:numPr>
          <w:ilvl w:val="1"/>
          <w:numId w:val="17"/>
        </w:numPr>
        <w:rPr/>
      </w:pPr>
      <w:r w:rsidR="5DD8AFF1">
        <w:rPr/>
        <w:t>B</w:t>
      </w:r>
      <w:r w:rsidR="1304EE60">
        <w:rPr/>
        <w:t>y taking the vaccine</w:t>
      </w:r>
      <w:r w:rsidR="131427C2">
        <w:rPr/>
        <w:t>, you are enrolled in a medical trial</w:t>
      </w:r>
    </w:p>
    <w:p w:rsidR="3F0F031A" w:rsidP="3F0F031A" w:rsidRDefault="64EA7221" w14:paraId="7F9DF824" w14:textId="5A5C94E0">
      <w:pPr>
        <w:pStyle w:val="ListParagraph"/>
        <w:numPr>
          <w:ilvl w:val="1"/>
          <w:numId w:val="17"/>
        </w:numPr>
      </w:pPr>
      <w:r>
        <w:t>Vaccines weaken the immune system</w:t>
      </w:r>
    </w:p>
    <w:p w:rsidR="3F0F031A" w:rsidP="3F0F031A" w:rsidRDefault="64EA7221" w14:paraId="1C71CB85" w14:textId="616BB9C8">
      <w:pPr>
        <w:pStyle w:val="ListParagraph"/>
        <w:numPr>
          <w:ilvl w:val="0"/>
          <w:numId w:val="17"/>
        </w:numPr>
      </w:pPr>
      <w:r>
        <w:t>Disease Severity:</w:t>
      </w:r>
    </w:p>
    <w:p w:rsidR="3F0F031A" w:rsidP="3F0F031A" w:rsidRDefault="64EA7221" w14:paraId="269C7D11" w14:textId="23626037">
      <w:pPr>
        <w:pStyle w:val="ListParagraph"/>
        <w:numPr>
          <w:ilvl w:val="1"/>
          <w:numId w:val="17"/>
        </w:numPr>
      </w:pPr>
      <w:r>
        <w:t xml:space="preserve">Cloth masks are dangerous/will kill you </w:t>
      </w:r>
    </w:p>
    <w:p w:rsidR="3F0F031A" w:rsidP="3F0F031A" w:rsidRDefault="64EA7221" w14:paraId="7E581BB5" w14:textId="7B9C1507">
      <w:pPr>
        <w:pStyle w:val="ListParagraph"/>
        <w:numPr>
          <w:ilvl w:val="1"/>
          <w:numId w:val="17"/>
        </w:numPr>
      </w:pPr>
      <w:r>
        <w:t xml:space="preserve">Covid deaths are lower than reported/inflated, almost nothing, etc. </w:t>
      </w:r>
    </w:p>
    <w:p w:rsidR="3F0F031A" w:rsidP="3F0F031A" w:rsidRDefault="64EA7221" w14:paraId="2EA2C6DD" w14:textId="3C88B67F">
      <w:pPr>
        <w:pStyle w:val="ListParagraph"/>
        <w:numPr>
          <w:ilvl w:val="1"/>
          <w:numId w:val="17"/>
        </w:numPr>
        <w:rPr/>
      </w:pPr>
      <w:r w:rsidR="1304EE60">
        <w:rPr/>
        <w:t xml:space="preserve">Covid is like/no more dangerous than the flu/cold </w:t>
      </w:r>
      <w:r w:rsidR="51A9D391">
        <w:rPr/>
        <w:t>(</w:t>
      </w:r>
      <w:r w:rsidRPr="1709819F" w:rsidR="51A9D391">
        <w:rPr>
          <w:i w:val="1"/>
          <w:iCs w:val="1"/>
        </w:rPr>
        <w:t>Note: this is only coded after the severity of the virus became clear, in this case marked by the shutting down of the NBA season in 2020).</w:t>
      </w:r>
    </w:p>
    <w:p w:rsidR="3F0F031A" w:rsidP="3F0F031A" w:rsidRDefault="64EA7221" w14:paraId="5F24CB0F" w14:textId="6AF90F1F">
      <w:pPr>
        <w:pStyle w:val="ListParagraph"/>
        <w:numPr>
          <w:ilvl w:val="1"/>
          <w:numId w:val="17"/>
        </w:numPr>
        <w:rPr/>
      </w:pPr>
      <w:r w:rsidR="51A9D391">
        <w:rPr/>
        <w:t xml:space="preserve">There are no </w:t>
      </w:r>
      <w:r w:rsidR="1304EE60">
        <w:rPr/>
        <w:t xml:space="preserve">Omicron hospitalizations  </w:t>
      </w:r>
    </w:p>
    <w:p w:rsidR="3F0F031A" w:rsidP="3F0F031A" w:rsidRDefault="64EA7221" w14:paraId="6CC2BB61" w14:textId="0EA6ED63">
      <w:pPr>
        <w:pStyle w:val="ListParagraph"/>
        <w:numPr>
          <w:ilvl w:val="1"/>
          <w:numId w:val="17"/>
        </w:numPr>
        <w:rPr/>
      </w:pPr>
      <w:r w:rsidR="1304EE60">
        <w:rPr/>
        <w:t>Asymptomatic people can’t spread covid</w:t>
      </w:r>
    </w:p>
    <w:p w:rsidR="3F0F031A" w:rsidP="3F0F031A" w:rsidRDefault="64EA7221" w14:paraId="37537C0B" w14:textId="4D2D291B">
      <w:pPr>
        <w:pStyle w:val="ListParagraph"/>
        <w:numPr>
          <w:ilvl w:val="1"/>
          <w:numId w:val="17"/>
        </w:numPr>
      </w:pPr>
      <w:r>
        <w:t>Covid doesn’t affect children</w:t>
      </w:r>
    </w:p>
    <w:p w:rsidR="3F0F031A" w:rsidP="3F0F031A" w:rsidRDefault="64EA7221" w14:paraId="4A2C1272" w14:textId="4E04B649">
      <w:pPr>
        <w:pStyle w:val="ListParagraph"/>
        <w:numPr>
          <w:ilvl w:val="0"/>
          <w:numId w:val="17"/>
        </w:numPr>
      </w:pPr>
      <w:r>
        <w:t>Government Policy/Response:</w:t>
      </w:r>
    </w:p>
    <w:p w:rsidR="3F0F031A" w:rsidP="1709819F" w:rsidRDefault="3F0F031A" w14:paraId="191EE851" w14:textId="050206A7">
      <w:pPr>
        <w:pStyle w:val="ListParagraph"/>
        <w:numPr>
          <w:ilvl w:val="1"/>
          <w:numId w:val="17"/>
        </w:numPr>
        <w:rPr>
          <w:i w:val="1"/>
          <w:iCs w:val="1"/>
        </w:rPr>
      </w:pPr>
      <w:r w:rsidRPr="1709819F" w:rsidR="43F0DC5B">
        <w:rPr>
          <w:i w:val="0"/>
          <w:iCs w:val="0"/>
        </w:rPr>
        <w:t xml:space="preserve">The </w:t>
      </w:r>
      <w:r w:rsidR="43F0DC5B">
        <w:rPr/>
        <w:t>g</w:t>
      </w:r>
      <w:r w:rsidR="42AF3844">
        <w:rPr/>
        <w:t>overnment is separating people who are unvaccinated into internment camps/lockdown/education camps (</w:t>
      </w:r>
      <w:r w:rsidRPr="1709819F" w:rsidR="42AF3844">
        <w:rPr>
          <w:i w:val="1"/>
          <w:iCs w:val="1"/>
        </w:rPr>
        <w:t xml:space="preserve">Note: In Australia, this is only with reference to the general population, not international travelers) </w:t>
      </w:r>
    </w:p>
    <w:p w:rsidR="3F0F031A" w:rsidP="3F0F031A" w:rsidRDefault="64EA7221" w14:paraId="5F0D138B" w14:textId="77092190">
      <w:pPr>
        <w:pStyle w:val="ListParagraph"/>
        <w:numPr>
          <w:ilvl w:val="1"/>
          <w:numId w:val="17"/>
        </w:numPr>
      </w:pPr>
      <w:r>
        <w:t xml:space="preserve">National database to track unvaccinated </w:t>
      </w:r>
    </w:p>
    <w:p w:rsidR="3F0F031A" w:rsidP="3F0F031A" w:rsidRDefault="64EA7221" w14:paraId="37EA7CEC" w14:textId="33766366">
      <w:pPr>
        <w:pStyle w:val="ListParagraph"/>
        <w:numPr>
          <w:ilvl w:val="1"/>
          <w:numId w:val="17"/>
        </w:numPr>
        <w:rPr/>
      </w:pPr>
      <w:r w:rsidR="1304EE60">
        <w:rPr/>
        <w:t>Benefits</w:t>
      </w:r>
      <w:r w:rsidR="53720491">
        <w:rPr/>
        <w:t xml:space="preserve"> are</w:t>
      </w:r>
      <w:r w:rsidR="1304EE60">
        <w:rPr/>
        <w:t xml:space="preserve"> being withheld from unvaccinated veterans/unvaccinated veterans are being court martialed</w:t>
      </w:r>
      <w:r w:rsidR="2D5315C1">
        <w:rPr/>
        <w:t xml:space="preserve">/receiving a </w:t>
      </w:r>
      <w:r w:rsidR="1304EE60">
        <w:rPr/>
        <w:t xml:space="preserve">dishonorable discharge </w:t>
      </w:r>
    </w:p>
    <w:p w:rsidR="3F0F031A" w:rsidP="3F0F031A" w:rsidRDefault="64EA7221" w14:paraId="4B648B4B" w14:textId="0AB5B618">
      <w:pPr>
        <w:pStyle w:val="ListParagraph"/>
        <w:numPr>
          <w:ilvl w:val="1"/>
          <w:numId w:val="17"/>
        </w:numPr>
      </w:pPr>
      <w:r>
        <w:t xml:space="preserve">Withholding government assistance/freezing bank accounts for unvaccinated </w:t>
      </w:r>
    </w:p>
    <w:p w:rsidR="3F0F031A" w:rsidP="3F0F031A" w:rsidRDefault="64EA7221" w14:paraId="129F5BB5" w14:textId="04763FFA">
      <w:pPr>
        <w:pStyle w:val="ListParagraph"/>
        <w:numPr>
          <w:ilvl w:val="1"/>
          <w:numId w:val="17"/>
        </w:numPr>
      </w:pPr>
      <w:r>
        <w:t xml:space="preserve">Lockdown is designed to permanently shut down churches </w:t>
      </w:r>
    </w:p>
    <w:p w:rsidR="3F0F031A" w:rsidP="3F0F031A" w:rsidRDefault="64EA7221" w14:paraId="498F76F8" w14:textId="1F6AB5ED">
      <w:pPr>
        <w:pStyle w:val="ListParagraph"/>
        <w:numPr>
          <w:ilvl w:val="1"/>
          <w:numId w:val="17"/>
        </w:numPr>
      </w:pPr>
      <w:r>
        <w:t>Children being separated from parents after testing positive for COVID</w:t>
      </w:r>
    </w:p>
    <w:p w:rsidR="3F0F031A" w:rsidP="3F0F031A" w:rsidRDefault="64EA7221" w14:paraId="335E4335" w14:textId="0F7780F9">
      <w:pPr>
        <w:pStyle w:val="ListParagraph"/>
        <w:numPr>
          <w:ilvl w:val="1"/>
          <w:numId w:val="17"/>
        </w:numPr>
      </w:pPr>
      <w:r>
        <w:t xml:space="preserve">Hurricane Ida evacuees being forcibly vaccinated  </w:t>
      </w:r>
    </w:p>
    <w:p w:rsidR="3F0F031A" w:rsidP="3F0F031A" w:rsidRDefault="64EA7221" w14:paraId="330DC065" w14:textId="3078092E">
      <w:pPr>
        <w:pStyle w:val="ListParagraph"/>
        <w:numPr>
          <w:ilvl w:val="1"/>
          <w:numId w:val="17"/>
        </w:numPr>
        <w:rPr/>
      </w:pPr>
      <w:r w:rsidR="1304EE60">
        <w:rPr/>
        <w:t>Violation of Nuremberg code/EU leader called to scrap Nuremberg code</w:t>
      </w:r>
    </w:p>
    <w:p w:rsidR="3F0F031A" w:rsidP="3F0F031A" w:rsidRDefault="64EA7221" w14:paraId="2C9CA924" w14:textId="66704E0E">
      <w:pPr>
        <w:pStyle w:val="ListParagraph"/>
        <w:numPr>
          <w:ilvl w:val="1"/>
          <w:numId w:val="17"/>
        </w:numPr>
      </w:pPr>
      <w:r>
        <w:t>Government will force vaccinate people (</w:t>
      </w:r>
      <w:r w:rsidRPr="364B9655">
        <w:rPr>
          <w:i/>
          <w:iCs/>
        </w:rPr>
        <w:t>Note: this does not include vaccine mandates for federal employees</w:t>
      </w:r>
      <w:r>
        <w:t>)</w:t>
      </w:r>
    </w:p>
    <w:p w:rsidR="3F0F031A" w:rsidP="3F0F031A" w:rsidRDefault="64EA7221" w14:paraId="7BAA6E0A" w14:textId="67FCF6F9">
      <w:pPr>
        <w:pStyle w:val="ListParagraph"/>
        <w:numPr>
          <w:ilvl w:val="1"/>
          <w:numId w:val="17"/>
        </w:numPr>
      </w:pPr>
      <w:r>
        <w:t xml:space="preserve">You can’t get monoclonal antibody treatment if you are white  </w:t>
      </w:r>
    </w:p>
    <w:p w:rsidR="3F0F031A" w:rsidP="3F0F031A" w:rsidRDefault="64EA7221" w14:paraId="093CFC40" w14:textId="159F010D">
      <w:pPr>
        <w:pStyle w:val="ListParagraph"/>
        <w:numPr>
          <w:ilvl w:val="1"/>
          <w:numId w:val="17"/>
        </w:numPr>
      </w:pPr>
      <w:r>
        <w:t>HIPAA violation for a business to ask about vaccination status</w:t>
      </w:r>
    </w:p>
    <w:p w:rsidR="3F0F031A" w:rsidP="3F0F031A" w:rsidRDefault="64EA7221" w14:paraId="0F145470" w14:textId="040D06CE">
      <w:pPr>
        <w:pStyle w:val="ListParagraph"/>
        <w:numPr>
          <w:ilvl w:val="0"/>
          <w:numId w:val="17"/>
        </w:numPr>
      </w:pPr>
      <w:r>
        <w:t xml:space="preserve">Testing: </w:t>
      </w:r>
    </w:p>
    <w:p w:rsidR="3F0F031A" w:rsidP="3F0F031A" w:rsidRDefault="64EA7221" w14:paraId="0B63B43B" w14:textId="443C8006">
      <w:pPr>
        <w:pStyle w:val="ListParagraph"/>
        <w:numPr>
          <w:ilvl w:val="1"/>
          <w:numId w:val="17"/>
        </w:numPr>
      </w:pPr>
      <w:r>
        <w:t xml:space="preserve">Testing implants a microchip </w:t>
      </w:r>
    </w:p>
    <w:p w:rsidR="3F0F031A" w:rsidP="3F0F031A" w:rsidRDefault="64EA7221" w14:paraId="37CD5D23" w14:textId="745B64DC">
      <w:pPr>
        <w:pStyle w:val="ListParagraph"/>
        <w:numPr>
          <w:ilvl w:val="1"/>
          <w:numId w:val="17"/>
        </w:numPr>
      </w:pPr>
      <w:r>
        <w:t xml:space="preserve">Tests can’t tell the difference between the virus and the flu </w:t>
      </w:r>
    </w:p>
    <w:p w:rsidR="3F0F031A" w:rsidP="1709819F" w:rsidRDefault="3F0F031A" w14:paraId="73DB65B6" w14:textId="642501BA">
      <w:pPr>
        <w:pStyle w:val="ListParagraph"/>
        <w:numPr>
          <w:ilvl w:val="1"/>
          <w:numId w:val="17"/>
        </w:numPr>
        <w:rPr/>
      </w:pPr>
      <w:r w:rsidR="1304EE60">
        <w:rPr/>
        <w:t>Tap water</w:t>
      </w:r>
      <w:r w:rsidR="03D2485F">
        <w:rPr/>
        <w:t xml:space="preserve"> is</w:t>
      </w:r>
      <w:r w:rsidR="1304EE60">
        <w:rPr/>
        <w:t xml:space="preserve"> testing positive for </w:t>
      </w:r>
      <w:r w:rsidR="1221116C">
        <w:rPr/>
        <w:t>COVID</w:t>
      </w:r>
    </w:p>
    <w:p w:rsidR="27AB976F" w:rsidP="27AB976F" w:rsidRDefault="27AB976F" w14:paraId="48FEB418" w14:textId="3FE43041"/>
    <w:p w:rsidR="3F0F031A" w:rsidP="3F0F031A" w:rsidRDefault="3F0F031A" w14:paraId="3C5E3799" w14:textId="6697E98C">
      <w:pPr>
        <w:rPr>
          <w:b/>
          <w:bCs/>
        </w:rPr>
      </w:pPr>
    </w:p>
    <w:p w:rsidR="61D81001" w:rsidP="61D81001" w:rsidRDefault="61D81001" w14:paraId="2C25FAAF" w14:textId="42085FF3">
      <w:pPr>
        <w:rPr>
          <w:rFonts w:ascii="Calibri" w:hAnsi="Calibri" w:eastAsia="Calibri" w:cs="Calibri"/>
          <w:i/>
          <w:iCs/>
        </w:rPr>
      </w:pPr>
    </w:p>
    <w:p w:rsidR="3F0F031A" w:rsidP="3F0F031A" w:rsidRDefault="3F0F031A" w14:paraId="65B8DBDD" w14:textId="46C170AC"/>
    <w:p w:rsidR="3F0F031A" w:rsidP="3F0F031A" w:rsidRDefault="3F0F031A" w14:paraId="1E2FB90B" w14:textId="777357A4"/>
    <w:p w:rsidR="57380DF3" w:rsidP="27AB976F" w:rsidRDefault="57380DF3" w14:paraId="729BA6BC" w14:textId="1EEB62A4">
      <w:pPr>
        <w:pStyle w:val="Heading2"/>
      </w:pPr>
    </w:p>
    <w:sectPr w:rsidR="57380DF3">
      <w:headerReference w:type="default" r:id="rId57"/>
      <w:footerReference w:type="default" r:id="rId58"/>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IS" w:author="Isabelle Sharon" w:date="2022-10-27T12:09:11" w:id="887727719">
    <w:p w:rsidR="1709819F" w:rsidRDefault="1709819F" w14:paraId="1710C553" w14:textId="0C1649F0">
      <w:pPr>
        <w:pStyle w:val="CommentText"/>
      </w:pPr>
      <w:r w:rsidR="1709819F">
        <w:rPr/>
        <w:t>could we add that these are Facebook posts? I was confused initially because I was like how do they know how often people say stuff that's wrong</w:t>
      </w:r>
      <w:r>
        <w:rPr>
          <w:rStyle w:val="CommentReference"/>
        </w:rPr>
        <w:annotationRef/>
      </w:r>
    </w:p>
  </w:comment>
  <w:comment w:initials="VW" w:author="Valerie Wirtschafter" w:date="2022-10-27T13:15:49" w:id="2050346555">
    <w:p w:rsidR="1709819F" w:rsidRDefault="1709819F" w14:paraId="1471BC11" w14:textId="1AA1C0D1">
      <w:pPr>
        <w:pStyle w:val="CommentText"/>
      </w:pPr>
      <w:r w:rsidR="1709819F">
        <w:rPr/>
        <w:t>great catch!</w:t>
      </w:r>
      <w:r>
        <w:rPr>
          <w:rStyle w:val="CommentReference"/>
        </w:rPr>
        <w:annotationRef/>
      </w:r>
    </w:p>
  </w:comment>
  <w:comment w:initials="VW" w:author="Valerie Wirtschafter" w:date="2022-10-27T13:54:34" w:id="206661286">
    <w:p w:rsidR="1709819F" w:rsidRDefault="1709819F" w14:paraId="3119D569" w14:textId="65AD5C64">
      <w:pPr>
        <w:pStyle w:val="CommentText"/>
      </w:pPr>
      <w:r w:rsidR="1709819F">
        <w:rPr/>
        <w:t>Update this clause after the midterm election with actual data points.</w:t>
      </w:r>
      <w:r>
        <w:rPr>
          <w:rStyle w:val="CommentReference"/>
        </w:rPr>
        <w:annotationRef/>
      </w:r>
    </w:p>
  </w:comment>
  <w:comment w:initials="VW" w:author="Valerie Wirtschafter" w:date="2022-10-27T15:37:43" w:id="1695437172">
    <w:p w:rsidR="1709819F" w:rsidRDefault="1709819F" w14:paraId="73ADF0AC" w14:textId="0B543D71">
      <w:pPr>
        <w:pStyle w:val="CommentText"/>
      </w:pPr>
      <w:r w:rsidR="1709819F">
        <w:rPr/>
        <w:t>Kind of a play on the Ben Hammersley article "Audible Revolution"...but open to other titles!!</w:t>
      </w:r>
      <w:r>
        <w:rPr>
          <w:rStyle w:val="CommentReference"/>
        </w:rPr>
        <w:annotationRef/>
      </w:r>
    </w:p>
  </w:comment>
  <w:comment w:initials="MC" w:author="Melody Chen" w:date="2022-10-28T10:27:57" w:id="452913406">
    <w:p w:rsidR="1709819F" w:rsidRDefault="1709819F" w14:paraId="204D5D71" w14:textId="19373C82">
      <w:pPr>
        <w:pStyle w:val="CommentText"/>
      </w:pPr>
      <w:r w:rsidR="1709819F">
        <w:rPr/>
        <w:t>what other types of claims could be prevented? Or more broadly, does FB backtracking detract from other types of claims unbacked by rigorous scientific consensus (like a LOTR Sauron's Eye-like ordeal where FB has only so much on their hands to focus on?)</w:t>
      </w:r>
      <w:r>
        <w:rPr>
          <w:rStyle w:val="CommentReference"/>
        </w:rPr>
        <w:annotationRef/>
      </w:r>
    </w:p>
  </w:comment>
  <w:comment w:initials="MC" w:author="Melody Chen" w:date="2022-10-28T10:51:18" w:id="1207113376">
    <w:p w:rsidR="1709819F" w:rsidRDefault="1709819F" w14:paraId="4C8F2DA7" w14:textId="6B15DCB1">
      <w:pPr>
        <w:pStyle w:val="CommentText"/>
      </w:pPr>
      <w:r w:rsidR="1709819F">
        <w:rPr/>
        <w:t xml:space="preserve">after reading the WSJ editorial piece in the footnotes, I think it would be good to follow this logic: </w:t>
      </w:r>
      <w:r>
        <w:rPr>
          <w:rStyle w:val="CommentReference"/>
        </w:rPr>
        <w:annotationRef/>
      </w:r>
    </w:p>
    <w:p w:rsidR="1709819F" w:rsidRDefault="1709819F" w14:paraId="3B6D4C27" w14:textId="1462D18F">
      <w:pPr>
        <w:pStyle w:val="CommentText"/>
      </w:pPr>
    </w:p>
    <w:p w:rsidR="1709819F" w:rsidRDefault="1709819F" w14:paraId="75803529" w14:textId="4A14626B">
      <w:pPr>
        <w:pStyle w:val="CommentText"/>
      </w:pPr>
      <w:r w:rsidR="1709819F">
        <w:rPr/>
        <w:t>(1) SM platforms act in tandem with government on content moderation/speech control (what people think, especially of the conservative crowd)</w:t>
      </w:r>
    </w:p>
    <w:p w:rsidR="1709819F" w:rsidRDefault="1709819F" w14:paraId="5C897E25" w14:textId="3796EED4">
      <w:pPr>
        <w:pStyle w:val="CommentText"/>
      </w:pPr>
    </w:p>
    <w:p w:rsidR="1709819F" w:rsidRDefault="1709819F" w14:paraId="19725D61" w14:textId="67CA7034">
      <w:pPr>
        <w:pStyle w:val="CommentText"/>
      </w:pPr>
      <w:r w:rsidR="1709819F">
        <w:rPr/>
        <w:t>(2) The government is partisan</w:t>
      </w:r>
    </w:p>
    <w:p w:rsidR="1709819F" w:rsidRDefault="1709819F" w14:paraId="6F80E755" w14:textId="0B097CB7">
      <w:pPr>
        <w:pStyle w:val="CommentText"/>
      </w:pPr>
    </w:p>
    <w:p w:rsidR="1709819F" w:rsidRDefault="1709819F" w14:paraId="765FEC01" w14:textId="6800C509">
      <w:pPr>
        <w:pStyle w:val="CommentText"/>
      </w:pPr>
      <w:r w:rsidR="1709819F">
        <w:rPr/>
        <w:t>(3) Because the gov't is partisan, SM is partisan</w:t>
      </w:r>
    </w:p>
    <w:p w:rsidR="1709819F" w:rsidRDefault="1709819F" w14:paraId="2346F875" w14:textId="59346D74">
      <w:pPr>
        <w:pStyle w:val="CommentText"/>
      </w:pPr>
    </w:p>
    <w:p w:rsidR="1709819F" w:rsidRDefault="1709819F" w14:paraId="6C1D2F72" w14:textId="7D15DB98">
      <w:pPr>
        <w:pStyle w:val="CommentText"/>
      </w:pPr>
      <w:r w:rsidR="1709819F">
        <w:rPr/>
        <w:t>(4) Therefore, people can't trust whether what they're seeing online is true or false</w:t>
      </w:r>
    </w:p>
    <w:p w:rsidR="1709819F" w:rsidRDefault="1709819F" w14:paraId="7052777E" w14:textId="07ADE948">
      <w:pPr>
        <w:pStyle w:val="CommentText"/>
      </w:pPr>
    </w:p>
    <w:p w:rsidR="1709819F" w:rsidRDefault="1709819F" w14:paraId="2215637D" w14:textId="1FC2B4CB">
      <w:pPr>
        <w:pStyle w:val="CommentText"/>
      </w:pPr>
      <w:r w:rsidR="1709819F">
        <w:rPr/>
        <w:t xml:space="preserve">(5) This leads to more confusion/uncertainty </w:t>
      </w:r>
    </w:p>
    <w:p w:rsidR="1709819F" w:rsidRDefault="1709819F" w14:paraId="04A489AE" w14:textId="4AD39EA5">
      <w:pPr>
        <w:pStyle w:val="CommentText"/>
      </w:pPr>
    </w:p>
    <w:p w:rsidR="1709819F" w:rsidRDefault="1709819F" w14:paraId="0B57CB5C" w14:textId="5AD3DA1F">
      <w:pPr>
        <w:pStyle w:val="CommentText"/>
      </w:pPr>
      <w:r>
        <w:fldChar w:fldCharType="begin"/>
      </w:r>
      <w:r>
        <w:instrText xml:space="preserve"> HYPERLINK "mailto:MChen@brookings.edu"</w:instrText>
      </w:r>
      <w:bookmarkStart w:name="_@_972C0E9240534665AACC729F23301C59Z" w:id="357437195"/>
      <w:r>
        <w:fldChar w:fldCharType="separate"/>
      </w:r>
      <w:bookmarkEnd w:id="357437195"/>
      <w:r w:rsidRPr="1709819F" w:rsidR="1709819F">
        <w:rPr>
          <w:rStyle w:val="Mention"/>
          <w:noProof/>
        </w:rPr>
        <w:t>@Melody Chen</w:t>
      </w:r>
      <w:r>
        <w:fldChar w:fldCharType="end"/>
      </w:r>
      <w:r w:rsidR="1709819F">
        <w:rPr/>
        <w:t xml:space="preserve"> I'll come back to this in a bit! </w:t>
      </w:r>
    </w:p>
    <w:p w:rsidR="1709819F" w:rsidRDefault="1709819F" w14:paraId="656A6CB0" w14:textId="1366C907">
      <w:pPr>
        <w:pStyle w:val="CommentText"/>
      </w:pPr>
      <w:r w:rsidR="1709819F">
        <w:rPr/>
        <w:t xml:space="preserve"> </w:t>
      </w:r>
    </w:p>
  </w:comment>
  <w:comment w:initials="VW" w:author="Valerie Wirtschafter" w:date="2022-10-28T13:56:45" w:id="1072934131">
    <w:p w:rsidR="1709819F" w:rsidRDefault="1709819F" w14:paraId="23444740" w14:textId="1C212E9E">
      <w:pPr>
        <w:pStyle w:val="CommentText"/>
      </w:pPr>
      <w:r w:rsidR="1709819F">
        <w:rPr/>
        <w:t>Main body is 11,633 words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1710C553"/>
  <w15:commentEx w15:done="1" w15:paraId="1471BC11" w15:paraIdParent="1710C553"/>
  <w15:commentEx w15:done="0" w15:paraId="3119D569"/>
  <w15:commentEx w15:done="0" w15:paraId="73ADF0AC"/>
  <w15:commentEx w15:done="1" w15:paraId="204D5D71"/>
  <w15:commentEx w15:done="1" w15:paraId="656A6CB0" w15:paraIdParent="204D5D71"/>
  <w15:commentEx w15:done="0" w15:paraId="23444740" w15:paraIdParent="73ADF0A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396F3C5" w16cex:dateUtc="2022-10-27T16:09:11.101Z"/>
  <w16cex:commentExtensible w16cex:durableId="0370BF1D" w16cex:dateUtc="2022-10-28T17:56:45.192Z"/>
  <w16cex:commentExtensible w16cex:durableId="4DB455CB" w16cex:dateUtc="2022-10-28T14:51:18.683Z"/>
  <w16cex:commentExtensible w16cex:durableId="02248029" w16cex:dateUtc="2022-10-28T14:27:57.293Z"/>
  <w16cex:commentExtensible w16cex:durableId="40E879FA" w16cex:dateUtc="2022-10-27T19:37:43.17Z"/>
  <w16cex:commentExtensible w16cex:durableId="09CCA85D" w16cex:dateUtc="2022-10-27T17:54:34.607Z">
    <w16cex:extLst>
      <w16:ext w16:uri="{CE6994B0-6A32-4C9F-8C6B-6E91EDA988CE}">
        <cr:reactions xmlns:cr="http://schemas.microsoft.com/office/comments/2020/reactions">
          <cr:reaction reactionType="1">
            <cr:reactionInfo dateUtc="2022-10-27T17:54:57.207Z">
              <cr:user userId="S::mchen@brookings.edu::be051a7b-6f61-479a-a444-c7e107570b94" userProvider="AD" userName="Melody Chen"/>
            </cr:reactionInfo>
          </cr:reaction>
        </cr:reactions>
      </w16:ext>
    </w16cex:extLst>
  </w16cex:commentExtensible>
  <w16cex:commentExtensible w16cex:durableId="66CE34AB" w16cex:dateUtc="2022-10-27T17:15:49.755Z"/>
</w16cex:commentsExtensible>
</file>

<file path=word/commentsIds.xml><?xml version="1.0" encoding="utf-8"?>
<w16cid:commentsIds xmlns:mc="http://schemas.openxmlformats.org/markup-compatibility/2006" xmlns:w16cid="http://schemas.microsoft.com/office/word/2016/wordml/cid" mc:Ignorable="w16cid">
  <w16cid:commentId w16cid:paraId="1710C553" w16cid:durableId="6396F3C5"/>
  <w16cid:commentId w16cid:paraId="1471BC11" w16cid:durableId="66CE34AB"/>
  <w16cid:commentId w16cid:paraId="3119D569" w16cid:durableId="09CCA85D"/>
  <w16cid:commentId w16cid:paraId="73ADF0AC" w16cid:durableId="40E879FA"/>
  <w16cid:commentId w16cid:paraId="204D5D71" w16cid:durableId="02248029"/>
  <w16cid:commentId w16cid:paraId="656A6CB0" w16cid:durableId="4DB455CB"/>
  <w16cid:commentId w16cid:paraId="23444740" w16cid:durableId="0370BF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E2F76" w:rsidP="002E3902" w:rsidRDefault="006E2F76" w14:paraId="50CD07FA" w14:textId="77777777">
      <w:r>
        <w:separator/>
      </w:r>
    </w:p>
  </w:endnote>
  <w:endnote w:type="continuationSeparator" w:id="0">
    <w:p w:rsidR="006E2F76" w:rsidP="002E3902" w:rsidRDefault="006E2F76" w14:paraId="7FA5EF34" w14:textId="77777777">
      <w:r>
        <w:continuationSeparator/>
      </w:r>
    </w:p>
  </w:endnote>
  <w:endnote w:type="continuationNotice" w:id="1">
    <w:p w:rsidR="006E2F76" w:rsidRDefault="006E2F76" w14:paraId="15A0D7D8"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Serif">
    <w:panose1 w:val="020A0603040505020204"/>
    <w:charset w:val="00"/>
    <w:family w:val="roman"/>
    <w:pitch w:val="variable"/>
    <w:sig w:usb0="A00002EF" w:usb1="5000204B" w:usb2="00000000" w:usb3="00000000" w:csb0="00000097"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0940044" w:rsidTr="60940044" w14:paraId="112537B4" w14:textId="77777777">
      <w:tc>
        <w:tcPr>
          <w:tcW w:w="3120" w:type="dxa"/>
        </w:tcPr>
        <w:p w:rsidR="60940044" w:rsidP="60940044" w:rsidRDefault="60940044" w14:paraId="7D4BB660" w14:textId="342800B1">
          <w:pPr>
            <w:pStyle w:val="Header"/>
            <w:ind w:left="-115"/>
          </w:pPr>
        </w:p>
      </w:tc>
      <w:tc>
        <w:tcPr>
          <w:tcW w:w="3120" w:type="dxa"/>
        </w:tcPr>
        <w:p w:rsidR="60940044" w:rsidP="60940044" w:rsidRDefault="60940044" w14:paraId="68268C42" w14:textId="3209C84F">
          <w:pPr>
            <w:pStyle w:val="Header"/>
            <w:jc w:val="center"/>
          </w:pPr>
        </w:p>
      </w:tc>
      <w:tc>
        <w:tcPr>
          <w:tcW w:w="3120" w:type="dxa"/>
        </w:tcPr>
        <w:p w:rsidR="60940044" w:rsidP="60940044" w:rsidRDefault="60940044" w14:paraId="1E6140D4" w14:textId="7BCE2140">
          <w:pPr>
            <w:pStyle w:val="Header"/>
            <w:ind w:right="-115"/>
            <w:jc w:val="right"/>
          </w:pPr>
        </w:p>
      </w:tc>
    </w:tr>
  </w:tbl>
  <w:p w:rsidR="60940044" w:rsidP="60940044" w:rsidRDefault="60940044" w14:paraId="6E691F0B" w14:textId="48DA3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E2F76" w:rsidP="002E3902" w:rsidRDefault="006E2F76" w14:paraId="5F442267" w14:textId="77777777">
      <w:r>
        <w:separator/>
      </w:r>
    </w:p>
  </w:footnote>
  <w:footnote w:type="continuationSeparator" w:id="0">
    <w:p w:rsidR="006E2F76" w:rsidP="002E3902" w:rsidRDefault="006E2F76" w14:paraId="207DF91F" w14:textId="77777777">
      <w:r>
        <w:continuationSeparator/>
      </w:r>
    </w:p>
  </w:footnote>
  <w:footnote w:type="continuationNotice" w:id="1">
    <w:p w:rsidR="006E2F76" w:rsidRDefault="006E2F76" w14:paraId="52AD4A82" w14:textId="77777777"/>
  </w:footnote>
  <w:footnote w:id="14">
    <w:p w:rsidR="67DA45D8" w:rsidP="67DA45D8" w:rsidRDefault="67DA45D8" w14:paraId="41581D95" w14:textId="47B3A795">
      <w:pPr>
        <w:pStyle w:val="FootnoteText"/>
      </w:pPr>
      <w:r w:rsidRPr="67DA45D8">
        <w:rPr>
          <w:rStyle w:val="FootnoteReference"/>
        </w:rPr>
        <w:footnoteRef/>
      </w:r>
      <w:r w:rsidR="1709819F">
        <w:rPr/>
        <w:t xml:space="preserve"> </w:t>
      </w:r>
      <w:r w:rsidRPr="00844824" w:rsidR="1709819F">
        <w:rPr/>
        <w:t>Guess, Andrew, Jonathan Nagler, and Joshua Tucker. “Less than You Think: Prevalence and Predictors of Fake News Dissemination on Facebook.” Science Advances 5, no. 1 (January 4, 2019): eaau4586. https://doi.org/10.1126/sciadv.aau4586.</w:t>
      </w:r>
    </w:p>
  </w:footnote>
  <w:footnote w:id="18">
    <w:p w:rsidR="1B65643D" w:rsidP="1B65643D" w:rsidRDefault="1B65643D" w14:paraId="28CE490D" w14:textId="680B91DB">
      <w:pPr>
        <w:pStyle w:val="FootnoteText"/>
      </w:pPr>
      <w:r w:rsidRPr="1B65643D">
        <w:rPr>
          <w:rStyle w:val="FootnoteReference"/>
        </w:rPr>
        <w:footnoteRef/>
      </w:r>
      <w:r w:rsidR="151099E7">
        <w:t xml:space="preserve"> Hammersley, Ben. “Audible Revolution.” The Guardian, February 12, 2004, sec. Media. https://www.theguardian.com/media/2004/feb/12/broadcasting.digitalmedia.</w:t>
      </w:r>
    </w:p>
  </w:footnote>
  <w:footnote w:id="19">
    <w:p w:rsidR="74D73D93" w:rsidP="74D73D93" w:rsidRDefault="74D73D93" w14:paraId="5DDF862F" w14:textId="148FB72A">
      <w:pPr>
        <w:pStyle w:val="FootnoteText"/>
      </w:pPr>
      <w:r w:rsidRPr="74D73D93">
        <w:rPr>
          <w:rStyle w:val="FootnoteReference"/>
        </w:rPr>
        <w:footnoteRef/>
      </w:r>
      <w:r w:rsidR="1709819F">
        <w:rPr/>
        <w:t xml:space="preserve"> </w:t>
      </w:r>
      <w:r w:rsidRPr="1709819F" w:rsidR="1709819F">
        <w:rPr>
          <w:i w:val="1"/>
          <w:iCs w:val="1"/>
        </w:rPr>
        <w:t xml:space="preserve">Ibid.</w:t>
      </w:r>
    </w:p>
  </w:footnote>
  <w:footnote w:id="20">
    <w:p w:rsidR="74D73D93" w:rsidP="74D73D93" w:rsidRDefault="74D73D93" w14:paraId="077A6D43" w14:textId="1F1BBC10">
      <w:pPr>
        <w:pStyle w:val="FootnoteText"/>
      </w:pPr>
      <w:r w:rsidRPr="74D73D93">
        <w:rPr>
          <w:rStyle w:val="FootnoteReference"/>
        </w:rPr>
        <w:footnoteRef/>
      </w:r>
      <w:r>
        <w:t xml:space="preserve"> </w:t>
      </w:r>
      <w:r w:rsidRPr="00C83442" w:rsidR="00C83442">
        <w:t>Berry, Richard. “Will the IPod Kill the Radio Star? Profiling Podcasting as Radio.” </w:t>
      </w:r>
      <w:r w:rsidRPr="00C83442" w:rsidR="00C83442">
        <w:rPr>
          <w:i/>
          <w:iCs/>
        </w:rPr>
        <w:t>Convergence: The International Journal of Research into New Media Technologies</w:t>
      </w:r>
      <w:r w:rsidRPr="00C83442" w:rsidR="00C83442">
        <w:t> 12, no. 2 (May 2006): 143–62. https://doi.org/10.1177/1354856506066522.</w:t>
      </w:r>
    </w:p>
  </w:footnote>
  <w:footnote w:id="21">
    <w:p w:rsidR="364B9655" w:rsidP="364B9655" w:rsidRDefault="364B9655" w14:paraId="56069903" w14:textId="77738C20">
      <w:pPr>
        <w:pStyle w:val="FootnoteText"/>
      </w:pPr>
      <w:r w:rsidRPr="364B9655">
        <w:rPr>
          <w:rStyle w:val="FootnoteReference"/>
        </w:rPr>
        <w:footnoteRef/>
      </w:r>
      <w:r>
        <w:t xml:space="preserve"> </w:t>
      </w:r>
      <w:r w:rsidR="64EA7221">
        <w:t>For more background on the RSS feed, see Appendix 1.</w:t>
      </w:r>
    </w:p>
  </w:footnote>
  <w:footnote w:id="22">
    <w:p w:rsidR="74D73D93" w:rsidP="74D73D93" w:rsidRDefault="74D73D93" w14:paraId="1AD2E561" w14:textId="2972FFCC">
      <w:pPr>
        <w:pStyle w:val="FootnoteText"/>
      </w:pPr>
      <w:r w:rsidRPr="74D73D93">
        <w:rPr>
          <w:rStyle w:val="FootnoteReference"/>
        </w:rPr>
        <w:footnoteRef/>
      </w:r>
      <w:r>
        <w:t xml:space="preserve"> </w:t>
      </w:r>
      <w:r w:rsidR="00151079">
        <w:t>Hammersley, “Audible Revolution.”</w:t>
      </w:r>
    </w:p>
  </w:footnote>
  <w:footnote w:id="28">
    <w:p w:rsidR="74D73D93" w:rsidP="74D73D93" w:rsidRDefault="74D73D93" w14:paraId="4848318B" w14:textId="05D8E90A">
      <w:pPr>
        <w:pStyle w:val="FootnoteText"/>
      </w:pPr>
      <w:r w:rsidRPr="74D73D93">
        <w:rPr>
          <w:rStyle w:val="FootnoteReference"/>
        </w:rPr>
        <w:footnoteRef/>
      </w:r>
      <w:r w:rsidR="1709819F">
        <w:rPr/>
        <w:t xml:space="preserve"> </w:t>
      </w:r>
      <w:r w:rsidRPr="1709819F" w:rsidR="1709819F">
        <w:rPr>
          <w:i w:val="1"/>
          <w:iCs w:val="1"/>
        </w:rPr>
        <w:t xml:space="preserve">Ibid.</w:t>
      </w:r>
    </w:p>
  </w:footnote>
  <w:footnote w:id="34">
    <w:p w:rsidR="3F0F031A" w:rsidP="006B77C4" w:rsidRDefault="3F0F031A" w14:paraId="2F3B2835" w14:textId="71ACB28E">
      <w:pPr>
        <w:pStyle w:val="FootnoteText"/>
      </w:pPr>
      <w:r w:rsidRPr="3F0F031A">
        <w:rPr>
          <w:rStyle w:val="FootnoteReference"/>
        </w:rPr>
        <w:footnoteRef/>
      </w:r>
      <w:r>
        <w:t xml:space="preserve"> </w:t>
      </w:r>
      <w:r w:rsidR="006B77C4">
        <w:t xml:space="preserve">Berry, Richard (2016) Podcasting: Considering the evolution of the medium and its association with the word ‘radio’. The Radio Journal International Studies in Broadcast and Audio Media, 14 (1). pp. 7­22. ISSN 1476­4504. </w:t>
      </w:r>
    </w:p>
  </w:footnote>
  <w:footnote w:id="42">
    <w:p w:rsidR="364B9655" w:rsidP="364B9655" w:rsidRDefault="364B9655" w14:paraId="10B8EB11" w14:textId="346DC0F2">
      <w:pPr>
        <w:pStyle w:val="FootnoteText"/>
      </w:pPr>
      <w:r w:rsidRPr="364B9655">
        <w:rPr>
          <w:rStyle w:val="FootnoteReference"/>
        </w:rPr>
        <w:footnoteRef/>
      </w:r>
      <w:r w:rsidRPr="005A265C" w:rsidR="1709819F">
        <w:rPr/>
        <w:t xml:space="preserve"> </w:t>
      </w:r>
      <w:r w:rsidR="1709819F">
        <w:rPr/>
        <w:t>On average, Azure reported an accuracy rate of 75%-80% in their transcriptions, with most errors attributed to the spelling of proper nouns like names or locations.</w:t>
      </w:r>
      <w:r w:rsidRPr="005A265C" w:rsidR="1709819F">
        <w:rPr/>
        <w:t xml:space="preserve"> </w:t>
      </w:r>
      <w:r w:rsidR="1709819F">
        <w:rPr/>
        <w:t>Spiceworks. “Top 10 Speech Recognition Software and Platforms in 2022.” Accessed September 9, 2022. https://www.spiceworks.com/tech/artificial-intelligence/articles/speech-recognition-software/.</w:t>
      </w:r>
      <w:r w:rsidR="1709819F">
        <w:rPr/>
        <w:t xml:space="preserve">; On occasion, Azure transcribed words like “Fauci’s role” </w:t>
      </w:r>
      <w:proofErr w:type="gramStart"/>
      <w:r w:rsidR="1709819F">
        <w:rPr/>
        <w:t>to ”foul</w:t>
      </w:r>
      <w:proofErr w:type="gramEnd"/>
      <w:r w:rsidR="1709819F">
        <w:rPr/>
        <w:t xml:space="preserve"> cheese roll.”</w:t>
      </w:r>
      <w:r w:rsidR="1709819F">
        <w:rPr/>
        <w:t xml:space="preserve"> </w:t>
      </w:r>
      <w:r w:rsidR="1709819F">
        <w:rPr/>
        <w:t>eric-urban. “How to Use Batch Transcription - Speech Service - Azure Cognitive Services.” Accessed September 9, 2022. https://docs.microsoft.com/en-us/azure/cognitive-services/speech-service/batch-transcription.</w:t>
      </w:r>
    </w:p>
  </w:footnote>
  <w:footnote w:id="43">
    <w:p w:rsidR="008C06B5" w:rsidRDefault="008C06B5" w14:paraId="0A02E402" w14:textId="1D1C2F5C">
      <w:pPr>
        <w:pStyle w:val="FootnoteText"/>
      </w:pPr>
      <w:r>
        <w:rPr>
          <w:rStyle w:val="FootnoteReference"/>
        </w:rPr>
        <w:footnoteRef/>
      </w:r>
      <w:r>
        <w:t xml:space="preserve"> </w:t>
      </w:r>
      <w:r w:rsidRPr="00CD75D6" w:rsidR="00CD75D6">
        <w:t>Google Developers. “Captions | YouTube Data API.” Accessed September 9, 2022. https://developers.google.com/youtube/v3/docs/captions.</w:t>
      </w:r>
    </w:p>
  </w:footnote>
  <w:footnote w:id="45">
    <w:p w:rsidR="3F0F031A" w:rsidP="3F0F031A" w:rsidRDefault="3F0F031A" w14:paraId="3685DDF9" w14:textId="1AF742CD">
      <w:pPr>
        <w:pStyle w:val="FootnoteText"/>
      </w:pPr>
      <w:r w:rsidRPr="3F0F031A">
        <w:rPr>
          <w:rStyle w:val="FootnoteReference"/>
        </w:rPr>
        <w:footnoteRef/>
      </w:r>
      <w:r w:rsidRPr="3F0F031A" w:rsidR="1709819F">
        <w:rPr/>
        <w:t xml:space="preserve"> This strategy for identifying political ideology builds off Pablo </w:t>
      </w:r>
      <w:proofErr w:type="spellStart"/>
      <w:r w:rsidRPr="3F0F031A" w:rsidR="1709819F">
        <w:rPr/>
        <w:t xml:space="preserve">Barberá’s</w:t>
      </w:r>
      <w:proofErr w:type="spellEnd"/>
      <w:r w:rsidRPr="3F0F031A" w:rsidR="1709819F">
        <w:rPr/>
        <w:t xml:space="preserve"> 2015 Political Analysis </w:t>
      </w:r>
      <w:hyperlink r:id="R0f099feef48045ab">
        <w:r w:rsidRPr="3F0F031A" w:rsidR="1709819F">
          <w:rPr/>
          <w:t>paper</w:t>
        </w:r>
      </w:hyperlink>
      <w:r w:rsidRPr="3F0F031A" w:rsidR="1709819F">
        <w:rPr/>
        <w:t xml:space="preserve">, which details a method to calculate the political ideology of Twitter users based on decisions about who they choose to follow. The underlying assumption is that Twitter users will often follow accounts that reflect their political interest, which can then be used to develop a measure of their political ideology. In order to ensure the precision of </w:t>
      </w:r>
      <w:proofErr w:type="gramStart"/>
      <w:r w:rsidRPr="3F0F031A" w:rsidR="1709819F">
        <w:rPr/>
        <w:t xml:space="preserve">ideology</w:t>
      </w:r>
      <w:proofErr w:type="gramEnd"/>
      <w:r w:rsidRPr="3F0F031A" w:rsidR="1709819F">
        <w:rPr/>
        <w:t xml:space="preserve"> estimates, we exclude users who follow fewer than five “elites” or more than 5,000 accounts. More details on the methodology and implementation can be found </w:t>
      </w:r>
      <w:hyperlink r:id="Re9097829a6c54c18">
        <w:r w:rsidRPr="3F0F031A" w:rsidR="1709819F">
          <w:rPr/>
          <w:t>here</w:t>
        </w:r>
      </w:hyperlink>
      <w:r w:rsidRPr="3F0F031A" w:rsidR="1709819F">
        <w:rPr/>
        <w:t>.</w:t>
      </w:r>
      <w:r w:rsidR="1709819F">
        <w:rPr/>
        <w:t xml:space="preserve"> Where we are unable to discern partisan leaning through this method or other obvious means (e.g., Congressional party affiliation), we tag the series as "</w:t>
      </w:r>
      <w:r w:rsidR="1709819F">
        <w:rPr/>
        <w:t xml:space="preserve">Unknown</w:t>
      </w:r>
      <w:r w:rsidR="1709819F">
        <w:rPr/>
        <w:t xml:space="preserve">.”</w:t>
      </w:r>
    </w:p>
  </w:footnote>
  <w:footnote w:id="46">
    <w:p w:rsidR="3F0F031A" w:rsidP="3F0F031A" w:rsidRDefault="3F0F031A" w14:paraId="280D40AC" w14:textId="48E1AA8E">
      <w:pPr>
        <w:pStyle w:val="FootnoteText"/>
      </w:pPr>
      <w:r w:rsidRPr="3F0F031A">
        <w:rPr>
          <w:rStyle w:val="FootnoteReference"/>
        </w:rPr>
        <w:footnoteRef/>
      </w:r>
      <w:r>
        <w:t xml:space="preserve"> </w:t>
      </w:r>
      <w:r w:rsidRPr="00917AD8" w:rsidR="00917AD8">
        <w:t>“Twitter by the Numbers (2022): Stats, Demographics &amp; Fun Facts,” February 22, 2022. https://www.omnicoreagency.com/twitter-statistics/.</w:t>
      </w:r>
    </w:p>
  </w:footnote>
  <w:footnote w:id="48">
    <w:p w:rsidR="006F232F" w:rsidP="1709819F" w:rsidRDefault="006F232F" w14:paraId="55EF4B8A" w14:textId="69FC5303">
      <w:pPr>
        <w:pStyle w:val="FootnoteText"/>
        <w:rPr>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US"/>
        </w:rPr>
      </w:pPr>
      <w:r w:rsidRPr="1709819F">
        <w:rPr>
          <w:rStyle w:val="FootnoteReference"/>
          <w:rFonts w:ascii="Calibri" w:hAnsi="Calibri" w:eastAsia="Calibri" w:cs="Calibri" w:asciiTheme="minorAscii" w:hAnsiTheme="minorAscii" w:eastAsiaTheme="minorAscii" w:cstheme="minorAscii"/>
          <w:sz w:val="20"/>
          <w:szCs w:val="20"/>
        </w:rPr>
        <w:footnoteRef/>
      </w:r>
      <w:r w:rsidRPr="1709819F" w:rsidR="1709819F">
        <w:rPr>
          <w:rFonts w:ascii="Calibri" w:hAnsi="Calibri" w:eastAsia="Calibri" w:cs="Calibri" w:asciiTheme="minorAscii" w:hAnsiTheme="minorAscii" w:eastAsiaTheme="minorAscii" w:cstheme="minorAscii"/>
          <w:sz w:val="20"/>
          <w:szCs w:val="20"/>
        </w:rPr>
        <w:t xml:space="preserve"> </w:t>
      </w:r>
      <w:r w:rsidRPr="1709819F" w:rsidR="1709819F">
        <w:rPr>
          <w:rFonts w:ascii="Calibri" w:hAnsi="Calibri" w:eastAsia="Calibri" w:cs="Calibri" w:asciiTheme="minorAscii" w:hAnsiTheme="minorAscii" w:eastAsiaTheme="minorAscii" w:cstheme="minorAscii"/>
          <w:sz w:val="20"/>
          <w:szCs w:val="20"/>
        </w:rPr>
        <w:t xml:space="preserve"> </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US"/>
        </w:rPr>
        <w:t xml:space="preserve">Han, Jiawei, Micheline Kamber, and Jian Pei. "Getting to know your data." In </w:t>
      </w:r>
      <w:r w:rsidRPr="1709819F" w:rsidR="1709819F">
        <w:rPr>
          <w:rFonts w:ascii="Calibri" w:hAnsi="Calibri" w:eastAsia="Calibri" w:cs="Calibri" w:asciiTheme="minorAscii" w:hAnsiTheme="minorAscii" w:eastAsiaTheme="minorAscii" w:cstheme="minorAscii"/>
          <w:b w:val="0"/>
          <w:bCs w:val="0"/>
          <w:i w:val="1"/>
          <w:iCs w:val="1"/>
          <w:caps w:val="0"/>
          <w:smallCaps w:val="0"/>
          <w:noProof w:val="0"/>
          <w:color w:val="222222"/>
          <w:sz w:val="20"/>
          <w:szCs w:val="20"/>
          <w:lang w:val="en-US"/>
        </w:rPr>
        <w:t>Data mining</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US"/>
        </w:rPr>
        <w:t>, vol. 2, pp. 39-82. Boston, MA: Morgan Kaufmann, 2012.</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US"/>
        </w:rPr>
        <w:t xml:space="preserve"> This strategy builds on research conducted with coauthors: https://osf.io/preprints/socarxiv/hu4qr.</w:t>
      </w:r>
    </w:p>
  </w:footnote>
  <w:footnote w:id="49">
    <w:p w:rsidR="00B92047" w:rsidP="005D05BB" w:rsidRDefault="00B92047" w14:paraId="65CC3615" w14:textId="79F988D0">
      <w:pPr>
        <w:pStyle w:val="FootnoteText"/>
      </w:pPr>
      <w:r w:rsidRPr="4E34123C">
        <w:rPr>
          <w:rStyle w:val="FootnoteReference"/>
        </w:rPr>
        <w:footnoteRef/>
      </w:r>
      <w:r>
        <w:t xml:space="preserve"> These classifications are described by </w:t>
      </w:r>
      <w:r w:rsidR="005D05BB">
        <w:t>PolitiFact</w:t>
      </w:r>
      <w:r>
        <w:t xml:space="preserve"> as follows: </w:t>
      </w:r>
      <w:r w:rsidR="005D05BB">
        <w:t xml:space="preserve">(1) </w:t>
      </w:r>
      <w:r>
        <w:t>MOSTLY FALSE – The statement contains an element of truth but ignores critical facts that would give a different impression</w:t>
      </w:r>
      <w:r w:rsidR="005D05BB">
        <w:t xml:space="preserve">; (2) </w:t>
      </w:r>
      <w:r>
        <w:t>FALSE – The statement is not accurate</w:t>
      </w:r>
      <w:r w:rsidR="005D05BB">
        <w:t xml:space="preserve">; and (3) </w:t>
      </w:r>
      <w:r>
        <w:t>PANTS ON FIRE – The statement is not accurate and makes a ridiculous claim.</w:t>
      </w:r>
      <w:r w:rsidR="005D05BB">
        <w:t xml:space="preserve"> </w:t>
      </w:r>
      <w:r w:rsidRPr="005D05BB" w:rsidR="005D05BB">
        <w:t>“PolitiFact - The Principles of the Truth-O-Meter: PolitiFact’s Methodology for Independent Fact-Checking.” @politifact. Accessed September 9, 2022. https://www.politifact.com/article/2018/feb/12/principles-truth-o-meter-politifacts-methodology-i/.</w:t>
      </w:r>
    </w:p>
    <w:p w:rsidR="00B92047" w:rsidP="00B92047" w:rsidRDefault="00B92047" w14:paraId="6643ADBA" w14:textId="77777777">
      <w:pPr>
        <w:pStyle w:val="FootnoteText"/>
      </w:pPr>
    </w:p>
  </w:footnote>
  <w:footnote w:id="50">
    <w:p w:rsidR="00282FB0" w:rsidP="00282FB0" w:rsidRDefault="00282FB0" w14:paraId="65B9ED02" w14:textId="57F12438">
      <w:pPr>
        <w:pStyle w:val="FootnoteText"/>
      </w:pPr>
      <w:r w:rsidRPr="61D81001">
        <w:rPr>
          <w:rStyle w:val="FootnoteReference"/>
        </w:rPr>
        <w:footnoteRef/>
      </w:r>
      <w:r w:rsidR="1709819F">
        <w:rPr/>
        <w:t xml:space="preserve"> </w:t>
      </w:r>
      <w:r w:rsidRPr="0094493C" w:rsidR="1709819F">
        <w:rPr/>
        <w:t>Snopes.com. “</w:t>
      </w:r>
      <w:proofErr w:type="spellStart"/>
      <w:r w:rsidRPr="0094493C" w:rsidR="1709819F">
        <w:rPr/>
        <w:t>SharpieGate</w:t>
      </w:r>
      <w:proofErr w:type="spellEnd"/>
      <w:r w:rsidRPr="0094493C" w:rsidR="1709819F">
        <w:rPr/>
        <w:t>: Were Trump Ballots Marked with Sharpies Disqualified in Arizona?” Accessed September 9, 2022. https://www.snopes.com/fact-check/sharpie-trump-ballots-arizona/.</w:t>
      </w:r>
      <w:r w:rsidR="1709819F">
        <w:rPr/>
        <w:t xml:space="preserve">; See Appendix </w:t>
      </w:r>
      <w:r w:rsidR="1709819F">
        <w:rPr/>
        <w:t xml:space="preserve">3</w:t>
      </w:r>
      <w:r w:rsidR="1709819F">
        <w:rPr/>
        <w:t xml:space="preserve">for details on the dictionary of terms and coding steps for this analysis. </w:t>
      </w:r>
    </w:p>
  </w:footnote>
  <w:footnote w:id="51">
    <w:p w:rsidR="00FF0AD4" w:rsidRDefault="00FF0AD4" w14:paraId="5A6ECBFB" w14:textId="55FFA79F">
      <w:pPr>
        <w:pStyle w:val="FootnoteText"/>
      </w:pPr>
      <w:r>
        <w:rPr>
          <w:rStyle w:val="FootnoteReference"/>
        </w:rPr>
        <w:footnoteRef/>
      </w:r>
      <w:r w:rsidRPr="003F002D" w:rsidR="151099E7">
        <w:t xml:space="preserve"> “PolitiFact - No, Bank of America Didn’t Pledge to Donate $1 Billion to Black Lives Matter.” @politifact. Accessed September 9, 2022. https://www.politifact.com/factchecks/2020/jul/23/facebook-posts/no-bank-america-didnt-pledge-donate-1-billion-blac/.</w:t>
      </w:r>
      <w:r w:rsidR="151099E7">
        <w:t xml:space="preserve">; </w:t>
      </w:r>
      <w:r w:rsidRPr="003F002D" w:rsidR="151099E7">
        <w:t>The Charlie Kirk Show: Chris Bedford | The Coming Rebellion. Accessed September 9, 2022. https://www.youtube.com/watch?v=VoR8wM1tR3E.</w:t>
      </w:r>
    </w:p>
  </w:footnote>
  <w:footnote w:id="52">
    <w:p w:rsidRPr="004C140D" w:rsidR="004C140D" w:rsidP="1709819F" w:rsidRDefault="004C140D" w14:paraId="288C75B2" w14:textId="58C38DC3">
      <w:pPr>
        <w:rPr>
          <w:sz w:val="20"/>
          <w:szCs w:val="20"/>
        </w:rPr>
      </w:pPr>
      <w:r w:rsidRPr="1709819F">
        <w:rPr>
          <w:rStyle w:val="FootnoteReference"/>
          <w:sz w:val="20"/>
          <w:szCs w:val="20"/>
        </w:rPr>
        <w:footnoteRef/>
      </w:r>
      <w:r w:rsidRPr="1709819F" w:rsidR="1709819F">
        <w:rPr>
          <w:sz w:val="20"/>
          <w:szCs w:val="20"/>
        </w:rPr>
        <w:t xml:space="preserve"> </w:t>
      </w:r>
      <w:r w:rsidRPr="151099E7" w:rsidR="1709819F">
        <w:rPr>
          <w:sz w:val="20"/>
          <w:szCs w:val="20"/>
        </w:rPr>
        <w:t>“PolitiFact - No, Democrats Didn’t Ask for a Steel Barrier, as Donald Trump Said.” @</w:t>
      </w:r>
      <w:proofErr w:type="gramStart"/>
      <w:r w:rsidRPr="151099E7" w:rsidR="1709819F">
        <w:rPr>
          <w:sz w:val="20"/>
          <w:szCs w:val="20"/>
        </w:rPr>
        <w:t>politifact</w:t>
      </w:r>
      <w:proofErr w:type="gramEnd"/>
      <w:r w:rsidRPr="151099E7" w:rsidR="1709819F">
        <w:rPr>
          <w:sz w:val="20"/>
          <w:szCs w:val="20"/>
        </w:rPr>
        <w:t xml:space="preserve">. Accessed September 9, 2022. </w:t>
      </w:r>
      <w:hyperlink r:id="Rb63c3d76a3d24e41">
        <w:r w:rsidRPr="1709819F" w:rsidR="1709819F">
          <w:rPr>
            <w:rStyle w:val="Hyperlink"/>
            <w:sz w:val="20"/>
            <w:szCs w:val="20"/>
          </w:rPr>
          <w:t>https://www.politifact.com/factchecks/2019/jan/09/donald-trump/no-democrats-didnt-ask-steel-wall-donald-trump/</w:t>
        </w:r>
      </w:hyperlink>
      <w:r w:rsidRPr="151099E7" w:rsidR="1709819F">
        <w:rPr>
          <w:sz w:val="20"/>
          <w:szCs w:val="20"/>
        </w:rPr>
        <w:t>.</w:t>
      </w:r>
      <w:r w:rsidRPr="151099E7" w:rsidR="1709819F">
        <w:rPr>
          <w:sz w:val="20"/>
          <w:szCs w:val="20"/>
        </w:rPr>
        <w:t xml:space="preserve"> </w:t>
      </w:r>
    </w:p>
  </w:footnote>
  <w:footnote w:id="53">
    <w:p w:rsidR="00C6036A" w:rsidRDefault="00C6036A" w14:paraId="05B8FD8E" w14:textId="26F72D95">
      <w:pPr>
        <w:pStyle w:val="FootnoteText"/>
      </w:pPr>
      <w:r>
        <w:rPr>
          <w:rStyle w:val="FootnoteReference"/>
        </w:rPr>
        <w:footnoteRef/>
      </w:r>
      <w:r>
        <w:t xml:space="preserve"> </w:t>
      </w:r>
      <w:r w:rsidRPr="00515B1E" w:rsidR="00515B1E">
        <w:t>Apple Podcasts. “‎The Sean Hannity Show: The President Speaks The Truth on Apple Podcasts.” Accessed September 9, 2022. https://podcasts.apple.com/nz/podcast/the-president-speaks-the-truth/id1112194905?i=1000427356794.</w:t>
      </w:r>
    </w:p>
  </w:footnote>
  <w:footnote w:id="54">
    <w:p w:rsidR="364B9655" w:rsidP="364B9655" w:rsidRDefault="364B9655" w14:paraId="346E83D4" w14:textId="0A7BFBED">
      <w:pPr>
        <w:pStyle w:val="FootnoteText"/>
      </w:pPr>
      <w:r w:rsidRPr="364B9655">
        <w:rPr>
          <w:rStyle w:val="FootnoteReference"/>
        </w:rPr>
        <w:footnoteRef/>
      </w:r>
      <w:r>
        <w:t xml:space="preserve"> </w:t>
      </w:r>
      <w:r w:rsidRPr="00922D88" w:rsidR="00922D88">
        <w:t>CBSSports.com. “NBA Suspends Season Due to Coronavirus Outbreak; Owners Preparing for No Games until June, per Report.” Accessed September 9, 2022. https://www.cbssports.com/nba/news/nba-suspends-season-due-to-coronavirus-outbreak-owners-preparing-for-no-games-until-june-per-report/.</w:t>
      </w:r>
    </w:p>
  </w:footnote>
  <w:footnote w:id="55">
    <w:p w:rsidR="54DBA600" w:rsidP="54DBA600" w:rsidRDefault="54DBA600" w14:paraId="44C4EF14" w14:textId="0DAF8F9C">
      <w:pPr>
        <w:pStyle w:val="FootnoteText"/>
      </w:pPr>
      <w:r w:rsidRPr="54DBA600">
        <w:rPr>
          <w:rStyle w:val="FootnoteReference"/>
        </w:rPr>
        <w:footnoteRef/>
      </w:r>
      <w:r>
        <w:t xml:space="preserve"> </w:t>
      </w:r>
      <w:r w:rsidRPr="000547CE" w:rsidR="000547CE">
        <w:t>“TALKERS Magazine - The Top Talk Radio Audiences,” November 14, 2006. https://web.archive.org/web/20061114200439/http://www.talkers.com/main/index.php?option=com_content&amp;task=view&amp;id=17&amp;Itemid=34.</w:t>
      </w:r>
    </w:p>
  </w:footnote>
  <w:footnote w:id="56">
    <w:p w:rsidR="54DBA600" w:rsidP="54DBA600" w:rsidRDefault="54DBA600" w14:paraId="19B1A7D0" w14:textId="0AF8BC13">
      <w:pPr>
        <w:pStyle w:val="FootnoteText"/>
      </w:pPr>
      <w:r w:rsidRPr="54DBA600">
        <w:rPr>
          <w:rStyle w:val="FootnoteReference"/>
        </w:rPr>
        <w:footnoteRef/>
      </w:r>
      <w:r>
        <w:t xml:space="preserve"> </w:t>
      </w:r>
      <w:r w:rsidR="0076695B">
        <w:t>“</w:t>
      </w:r>
      <w:r w:rsidRPr="0076695B" w:rsidR="0076695B">
        <w:t xml:space="preserve">‘TRUMP’S LEGACY &amp; WHY THE LEFT WING GANG IS OUT TO CRUCIFY HIM’ - The Michael Savage Show - Friday July 2, 2021 </w:t>
      </w:r>
      <w:r w:rsidRPr="0076695B" w:rsidR="0076695B">
        <w:rPr>
          <w:rFonts w:ascii="Cambria Math" w:hAnsi="Cambria Math" w:cs="Cambria Math"/>
        </w:rPr>
        <w:t>⋆</w:t>
      </w:r>
      <w:r w:rsidRPr="0076695B" w:rsidR="0076695B">
        <w:t xml:space="preserve"> The Savage Nation.” The Savage Nation, July 2, 2021. http://michaelsavage.com/trumps-legacy-why-the-left-wing-gang-is-out-to-crucify-him-the-michael-savage-show-friday-july-2-2021/.</w:t>
      </w:r>
    </w:p>
  </w:footnote>
  <w:footnote w:id="57">
    <w:p w:rsidR="54DBA600" w:rsidP="54DBA600" w:rsidRDefault="54DBA600" w14:paraId="1094D00F" w14:textId="3C448686">
      <w:pPr>
        <w:pStyle w:val="FootnoteText"/>
      </w:pPr>
      <w:r w:rsidRPr="54DBA600">
        <w:rPr>
          <w:rStyle w:val="FootnoteReference"/>
        </w:rPr>
        <w:footnoteRef/>
      </w:r>
      <w:r>
        <w:t xml:space="preserve"> </w:t>
      </w:r>
      <w:r w:rsidRPr="0076695B" w:rsidR="0076695B">
        <w:t xml:space="preserve">“SAVAGE ARCHIVES: WILL IMPEACHMENT CAUSE A RISE OF ANTI-SEMITISM IN THE COUNTRY? </w:t>
      </w:r>
      <w:r w:rsidRPr="0076695B" w:rsidR="0076695B">
        <w:rPr>
          <w:rFonts w:ascii="Cambria Math" w:hAnsi="Cambria Math" w:cs="Cambria Math"/>
        </w:rPr>
        <w:t>⋆</w:t>
      </w:r>
      <w:r w:rsidRPr="0076695B" w:rsidR="0076695B">
        <w:t xml:space="preserve"> The Savage Nation.” The Savage Nation, January 22, 2020. https://michaelsavage.com/savage-will-impeachment-cause-a-rise-of-anti-semitism-in-the-country/.</w:t>
      </w:r>
    </w:p>
  </w:footnote>
  <w:footnote w:id="58">
    <w:p w:rsidR="27AB976F" w:rsidP="27AB976F" w:rsidRDefault="27AB976F" w14:paraId="1245FDAE" w14:textId="6310D779">
      <w:pPr>
        <w:pStyle w:val="FootnoteText"/>
      </w:pPr>
      <w:r w:rsidRPr="27AB976F">
        <w:rPr>
          <w:rStyle w:val="FootnoteReference"/>
        </w:rPr>
        <w:footnoteRef/>
      </w:r>
      <w:r>
        <w:t xml:space="preserve"> </w:t>
      </w:r>
      <w:r w:rsidRPr="00CA3F66" w:rsidR="00CA3F66">
        <w:t>Cridland, James. “How Many Podcasts Are There?” Podnews, March 10, 2022. https://podnews.net/article/how-many-podcasts.</w:t>
      </w:r>
    </w:p>
  </w:footnote>
  <w:footnote w:id="59">
    <w:p w:rsidR="54DBA600" w:rsidP="54DBA600" w:rsidRDefault="54DBA600" w14:paraId="202281D0" w14:textId="09B30BE7">
      <w:pPr>
        <w:pStyle w:val="FootnoteText"/>
      </w:pPr>
      <w:r w:rsidRPr="54DBA600">
        <w:rPr>
          <w:rStyle w:val="FootnoteReference"/>
        </w:rPr>
        <w:footnoteRef/>
      </w:r>
      <w:r w:rsidR="1709819F">
        <w:rPr/>
        <w:t xml:space="preserve"> Guess, et. al. “Less than You Think.”</w:t>
      </w:r>
    </w:p>
  </w:footnote>
  <w:footnote w:id="60">
    <w:p w:rsidR="54DBA600" w:rsidP="54DBA600" w:rsidRDefault="54DBA600" w14:paraId="22D1941B" w14:textId="6ADEDCF3">
      <w:pPr>
        <w:pStyle w:val="FootnoteText"/>
      </w:pPr>
      <w:r w:rsidRPr="54DBA600">
        <w:rPr>
          <w:rStyle w:val="FootnoteReference"/>
        </w:rPr>
        <w:footnoteRef/>
      </w:r>
      <w:r w:rsidR="1709819F">
        <w:rPr/>
        <w:t xml:space="preserve"> A version of this analysis was featured in research posted on Brookings’ </w:t>
      </w:r>
      <w:proofErr w:type="spellStart"/>
      <w:r w:rsidR="1709819F">
        <w:rPr/>
        <w:t xml:space="preserve">TechStream</w:t>
      </w:r>
      <w:proofErr w:type="spellEnd"/>
      <w:r w:rsidR="1709819F">
        <w:rPr/>
        <w:t xml:space="preserve"> blog, but has been updated to include additional episodes that we were able to collect after the initial publication of the research and episodes from other podcasters </w:t>
      </w:r>
      <w:r w:rsidR="1709819F">
        <w:rPr/>
        <w:t xml:space="preserve">who were not in Apple’s Top 100 at the time of the 2020 election but are </w:t>
      </w:r>
      <w:r w:rsidR="1709819F">
        <w:rPr/>
        <w:t xml:space="preserve">analyzed throughout this report: https://www.brookings.edu/techstream/prominent-political-podcasters-played-key-role-in-spreading-the-big-lie/</w:t>
      </w:r>
    </w:p>
  </w:footnote>
  <w:footnote w:id="61">
    <w:p w:rsidR="61D81001" w:rsidP="61D81001" w:rsidRDefault="61D81001" w14:paraId="43A8B34C" w14:textId="48D19482">
      <w:pPr>
        <w:pStyle w:val="FootnoteText"/>
      </w:pPr>
      <w:r w:rsidRPr="61D81001">
        <w:rPr>
          <w:rStyle w:val="FootnoteReference"/>
        </w:rPr>
        <w:footnoteRef/>
      </w:r>
      <w:r>
        <w:t xml:space="preserve"> </w:t>
      </w:r>
      <w:r w:rsidRPr="004E3EBD" w:rsidR="004E3EBD">
        <w:t>Steve Bannon’s War Room: Pandemic. “EP 635- Pandemic: For The Republic (w/ Brian Kennedy, Ben Bergquam, John Fredericks and Phil Klein),” January 6, 2021. https://warroom.org/2021/01/06/ep-635-pandemic-w-brian-kennedy-ben-bergquam-john-fredericks-and-phil-klein/.</w:t>
      </w:r>
    </w:p>
  </w:footnote>
  <w:footnote w:id="63">
    <w:p w:rsidR="61D81001" w:rsidP="61D81001" w:rsidRDefault="61D81001" w14:paraId="152E33E2" w14:textId="64DEB328">
      <w:pPr>
        <w:pStyle w:val="FootnoteText"/>
      </w:pPr>
      <w:r w:rsidRPr="61D81001">
        <w:rPr>
          <w:rStyle w:val="FootnoteReference"/>
        </w:rPr>
        <w:footnoteRef/>
      </w:r>
      <w:r>
        <w:t xml:space="preserve"> </w:t>
      </w:r>
      <w:r w:rsidRPr="004209E9" w:rsidR="004209E9">
        <w:t>Montanaro, Domenico. “Most Americans Trust Elections Are Fair, but Sharp Divides Exist, a New Poll Finds.” NPR, November 1, 2021, sec. Politics. https://www.npr.org/2021/11/01/1050291610/most-americans-trust-elections-are-fair-but-sharp-divides-exist-a-new-poll-finds.</w:t>
      </w:r>
    </w:p>
  </w:footnote>
  <w:footnote w:id="67">
    <w:p w:rsidR="151099E7" w:rsidP="151099E7" w:rsidRDefault="151099E7" w14:paraId="0461F9DE" w14:textId="32F5D7C1">
      <w:pPr>
        <w:pStyle w:val="FootnoteText"/>
      </w:pPr>
      <w:r w:rsidRPr="151099E7">
        <w:rPr>
          <w:rStyle w:val="FootnoteReference"/>
        </w:rPr>
        <w:footnoteRef/>
      </w:r>
      <w:r>
        <w:t xml:space="preserve"> “‎The Sean Hannity Show: Fraud in North Carolina on Apple Podcasts.” Apple Podcasts. Accessed September 9, 2022. https://podcasts.apple.com/us/podcast/fraud-in-north-carolina/id1112194905?i=1000498555808. </w:t>
      </w:r>
    </w:p>
  </w:footnote>
  <w:footnote w:id="68">
    <w:p w:rsidR="151099E7" w:rsidP="151099E7" w:rsidRDefault="151099E7" w14:paraId="3A8E8919" w14:textId="4D42D078">
      <w:pPr>
        <w:pStyle w:val="FootnoteText"/>
      </w:pPr>
      <w:r w:rsidRPr="151099E7">
        <w:rPr>
          <w:rStyle w:val="FootnoteReference"/>
        </w:rPr>
        <w:footnoteRef/>
      </w:r>
      <w:r>
        <w:t xml:space="preserve"> </w:t>
      </w:r>
    </w:p>
  </w:footnote>
  <w:footnote w:id="69">
    <w:p w:rsidR="151099E7" w:rsidP="151099E7" w:rsidRDefault="151099E7" w14:paraId="5742B725" w14:textId="069B5AA3">
      <w:pPr>
        <w:pStyle w:val="FootnoteText"/>
      </w:pPr>
      <w:r w:rsidRPr="151099E7">
        <w:rPr>
          <w:rStyle w:val="FootnoteReference"/>
        </w:rPr>
        <w:footnoteRef/>
      </w:r>
      <w:r>
        <w:t xml:space="preserve"> Michael Knowles. ”What’s Kraken? | Ep. 650.” YouTube, November 23, 2020. Accessed September 9, 2022. https://www.youtube.com/watch?v=Jwj5g-CwOhw.</w:t>
      </w:r>
    </w:p>
  </w:footnote>
  <w:footnote w:id="70">
    <w:p w:rsidR="151099E7" w:rsidP="151099E7" w:rsidRDefault="151099E7" w14:paraId="7341BF78" w14:textId="5866D79B">
      <w:pPr>
        <w:pStyle w:val="FootnoteText"/>
      </w:pPr>
      <w:r w:rsidRPr="151099E7">
        <w:rPr>
          <w:rStyle w:val="FootnoteReference"/>
        </w:rPr>
        <w:footnoteRef/>
      </w:r>
      <w:r>
        <w:t xml:space="preserve"> Michael Knowles. ”Schrödinger's POTUS (And Joe Biden’s Cat) | Ep. 653.” YouTube, November 30, 2020. Accessed September 9, 2022. https://www.youtube.com/watch?v=QKcHeiOpOjk.</w:t>
      </w:r>
    </w:p>
  </w:footnote>
  <w:footnote w:id="71">
    <w:p w:rsidR="151099E7" w:rsidP="151099E7" w:rsidRDefault="151099E7" w14:paraId="1C4DC299" w14:textId="5BF446AE">
      <w:pPr>
        <w:pStyle w:val="FootnoteText"/>
      </w:pPr>
      <w:r w:rsidRPr="151099E7">
        <w:rPr>
          <w:rStyle w:val="FootnoteReference"/>
        </w:rPr>
        <w:footnoteRef/>
      </w:r>
      <w:r>
        <w:t xml:space="preserve"> “The Rush Limbaugh Show Podcast - Nov 20 2020 - The Clay Travis and Buck Sexton Show.” IHeart, November 20, 2020. Accessed September 9, 2022. https://www.iheart.com/podcast/1119-travis-and-sexton-57927691/episode/the-rush-limbaugh-show-podcast--74229834/. </w:t>
      </w:r>
    </w:p>
  </w:footnote>
  <w:footnote w:id="72">
    <w:p w:rsidR="151099E7" w:rsidP="151099E7" w:rsidRDefault="151099E7" w14:paraId="66272593" w14:textId="1E8D9983">
      <w:pPr>
        <w:pStyle w:val="FootnoteText"/>
      </w:pPr>
      <w:r w:rsidRPr="151099E7">
        <w:rPr>
          <w:rStyle w:val="FootnoteReference"/>
        </w:rPr>
        <w:footnoteRef/>
      </w:r>
      <w:r>
        <w:t xml:space="preserve"> ”The Holiday Leftovers You Can’t Ignore | Guest: Justin Barclay.” Apple Podcast. Accessed September 9, 2022. https://podcasts.apple.com/qa/podcast/the-holiday-leftovers-you-cant-ignore-guest-justin-barclay/id620967489?i=1000500504374.</w:t>
      </w:r>
    </w:p>
  </w:footnote>
  <w:footnote w:id="75">
    <w:p w:rsidR="27AB976F" w:rsidP="27AB976F" w:rsidRDefault="27AB976F" w14:paraId="211FE903" w14:textId="2848D1D6">
      <w:pPr>
        <w:pStyle w:val="FootnoteText"/>
      </w:pPr>
      <w:r w:rsidRPr="27AB976F">
        <w:rPr>
          <w:rStyle w:val="FootnoteReference"/>
        </w:rPr>
        <w:footnoteRef/>
      </w:r>
      <w:r>
        <w:t xml:space="preserve"> </w:t>
      </w:r>
      <w:r w:rsidRPr="00E75740" w:rsidR="00E75740">
        <w:t>Apple Podcasts. “‎The Glenn Beck Program: Bernie’s Communist Revolution Is Coming | Guest: Giancarlo Sopo | 2/24/20 on Apple Podcasts.” Accessed September 9, 2022. https://podcasts.apple.com/us/podcast/bernies-communist-revolution-is-coming-guest-giancarlo/id620967489?i=1000466539909.</w:t>
      </w:r>
    </w:p>
  </w:footnote>
  <w:footnote w:id="76">
    <w:p w:rsidR="27AB976F" w:rsidP="27AB976F" w:rsidRDefault="27AB976F" w14:paraId="1F843966" w14:textId="6F2196D3">
      <w:pPr>
        <w:pStyle w:val="FootnoteText"/>
      </w:pPr>
      <w:r w:rsidRPr="27AB976F">
        <w:rPr>
          <w:rStyle w:val="FootnoteReference"/>
        </w:rPr>
        <w:footnoteRef/>
      </w:r>
      <w:r>
        <w:t xml:space="preserve"> </w:t>
      </w:r>
      <w:r w:rsidRPr="005045E8" w:rsidR="005045E8">
        <w:t>Apple Podcasts. “‎Conservative Review with Daniel Horowitz: Ep 643 | The Coronavirus Distortions Are a National Scandal on Apple Podcasts.” Accessed September 9, 2022. https://podcasts.apple.com/us/podcast/ep-643-the-coronavirus-distortions-are-a-national-scandal/id1065050908?i=1000475232258.</w:t>
      </w:r>
    </w:p>
  </w:footnote>
  <w:footnote w:id="77">
    <w:p w:rsidR="27AB976F" w:rsidP="27AB976F" w:rsidRDefault="27AB976F" w14:paraId="217642D9" w14:textId="4673EAD7">
      <w:pPr>
        <w:pStyle w:val="FootnoteText"/>
      </w:pPr>
      <w:r w:rsidRPr="27AB976F">
        <w:rPr>
          <w:rStyle w:val="FootnoteReference"/>
        </w:rPr>
        <w:footnoteRef/>
      </w:r>
      <w:r w:rsidRPr="003370DB" w:rsidR="151099E7">
        <w:t xml:space="preserve"> Enders, Adam M., Joseph E. Uscinski, Casey Klofstad, and Justin Stoler. “The Different Forms of COVID-19 Misinformation and Their Consequences.” The Harvard Kennedy School Misinformation Review, November 2020. https://dash.harvard.edu/handle/1/37366466.</w:t>
      </w:r>
      <w:r w:rsidR="151099E7">
        <w:t xml:space="preserve">; </w:t>
      </w:r>
      <w:r w:rsidRPr="003370DB" w:rsidR="151099E7">
        <w:t xml:space="preserve">Verma, Gaurav, Ankur Bhardwaj, Talayeh Aledavood, Munmun De Choudhury, and Srijan Kumar. “Examining the Impact of Sharing COVID-19 Misinformation Online on Mental Health.” Scientific Reports 12, no. 1 (May 16, 2022): 8045. https://doi.org/10.1038/s41598-022-11488-y. </w:t>
      </w:r>
      <w:r w:rsidR="151099E7">
        <w:t>MORE CITATIONS</w:t>
      </w:r>
    </w:p>
  </w:footnote>
  <w:footnote w:id="78">
    <w:p w:rsidRPr="003810DC" w:rsidR="27AB976F" w:rsidP="27AB976F" w:rsidRDefault="27AB976F" w14:textId="2252F542" w14:paraId="6E194383">
      <w:pPr>
        <w:spacing w:line="259" w:lineRule="auto"/>
        <w:rPr>
          <w:sz w:val="20"/>
          <w:szCs w:val="20"/>
        </w:rPr>
      </w:pPr>
      <w:r w:rsidRPr="1709819F">
        <w:rPr>
          <w:rStyle w:val="FootnoteReference"/>
          <w:sz w:val="20"/>
          <w:szCs w:val="20"/>
        </w:rPr>
        <w:footnoteRef/>
      </w:r>
      <w:r w:rsidR="1709819F">
        <w:rPr/>
        <w:t xml:space="preserve"> </w:t>
      </w:r>
      <w:r w:rsidRPr="003810DC" w:rsidR="1709819F">
        <w:rPr>
          <w:sz w:val="20"/>
          <w:szCs w:val="20"/>
        </w:rPr>
        <w:t xml:space="preserve">“Health Misinformation — Current Priorities of the U.S. Surgeon General.” Accessed September 9, 2022. https://www.hhs.gov/surgeongeneral/priorities/health-misinformation. </w:t>
      </w:r>
    </w:p>
  </w:footnote>
  <w:footnote w:id="79">
    <w:p w:rsidR="27AB976F" w:rsidP="27AB976F" w:rsidRDefault="27AB976F" w14:paraId="2985123C" w14:textId="60524514">
      <w:pPr>
        <w:pStyle w:val="FootnoteText"/>
      </w:pPr>
      <w:r w:rsidRPr="27AB976F">
        <w:rPr>
          <w:rStyle w:val="FootnoteReference"/>
        </w:rPr>
        <w:footnoteRef/>
      </w:r>
      <w:r>
        <w:t xml:space="preserve"> </w:t>
      </w:r>
      <w:r w:rsidRPr="000908FC" w:rsidR="000908FC">
        <w:t>Hsu, Tiffany, and Marc Tracy. “On Podcasts and Radio, Misleading Covid-19 Talk Goes Unchecked.” The New York Times, November 12, 2021, sec. Business. https://www.nytimes.com/2021/11/12/business/media/coronavirus-misinformation-radio-podcasts.html.</w:t>
      </w:r>
    </w:p>
  </w:footnote>
  <w:footnote w:id="80">
    <w:p w:rsidR="27AB976F" w:rsidP="27AB976F" w:rsidRDefault="27AB976F" w14:paraId="63485609" w14:textId="281B72AF">
      <w:pPr>
        <w:pStyle w:val="FootnoteText"/>
      </w:pPr>
      <w:r w:rsidRPr="27AB976F">
        <w:rPr>
          <w:rStyle w:val="FootnoteReference"/>
        </w:rPr>
        <w:footnoteRef/>
      </w:r>
      <w:r w:rsidR="1709819F">
        <w:rPr/>
        <w:t xml:space="preserve"> </w:t>
      </w:r>
      <w:r w:rsidR="1709819F">
        <w:rPr/>
        <w:t xml:space="preserve">Bond, Shannon. </w:t>
      </w:r>
      <w:proofErr w:type="gramStart"/>
      <w:r w:rsidR="1709819F">
        <w:rPr/>
        <w:t>”What</w:t>
      </w:r>
      <w:proofErr w:type="gramEnd"/>
      <w:r w:rsidR="1709819F">
        <w:rPr/>
        <w:t xml:space="preserve"> the Joe Rogan podcast controversy says about the online misinformation ecosystem.” </w:t>
      </w:r>
      <w:r w:rsidRPr="1709819F" w:rsidR="1709819F">
        <w:rPr>
          <w:i w:val="1"/>
          <w:iCs w:val="1"/>
        </w:rPr>
        <w:t>NPR</w:t>
      </w:r>
      <w:r w:rsidR="1709819F">
        <w:rPr/>
        <w:t xml:space="preserve">, January 21, 2022. Accessed October 20, 2022. </w:t>
      </w:r>
      <w:hyperlink r:id="Rba4e99f38c994c4c">
        <w:r w:rsidRPr="1709819F" w:rsidR="1709819F">
          <w:rPr>
            <w:rStyle w:val="Hyperlink"/>
          </w:rPr>
          <w:t>https://www.npr.org/2022/01/21/1074442185/joe-rogan-doctor-covid-podcast-spotify-misinformation</w:t>
        </w:r>
      </w:hyperlink>
      <w:r w:rsidR="1709819F">
        <w:rPr/>
        <w:t xml:space="preserve">; </w:t>
      </w:r>
      <w:r w:rsidR="1709819F">
        <w:rPr/>
        <w:t xml:space="preserve">A recent report by the Tech Transparency Project examined false claims tied to COVID-19 and monkeypox in podcasting but evaluated episodes featuring some of the most severe spreaders of false content: </w:t>
      </w:r>
      <w:r w:rsidR="1709819F">
        <w:rPr/>
        <w:t>https://www.techtransparencyproject.org/sites/default/files/Apple-Podcast-Report.pdf</w:t>
      </w:r>
    </w:p>
  </w:footnote>
  <w:footnote w:id="81">
    <w:p w:rsidR="1B65643D" w:rsidP="1B65643D" w:rsidRDefault="1B65643D" w14:paraId="3B17EE6D" w14:textId="21D7A6FB">
      <w:pPr>
        <w:pStyle w:val="FootnoteText"/>
      </w:pPr>
      <w:r w:rsidRPr="1B65643D">
        <w:rPr>
          <w:rStyle w:val="FootnoteReference"/>
        </w:rPr>
        <w:footnoteRef/>
      </w:r>
      <w:r w:rsidR="1709819F">
        <w:rPr/>
        <w:t xml:space="preserve"> </w:t>
      </w:r>
      <w:r w:rsidR="1709819F">
        <w:rPr/>
        <w:t xml:space="preserve">”</w:t>
      </w:r>
      <w:proofErr w:type="spellStart"/>
      <w:r w:rsidR="1709819F">
        <w:rPr/>
        <w:t xml:space="preserve">Infodemic</w:t>
      </w:r>
      <w:proofErr w:type="spellEnd"/>
      <w:r w:rsidR="1709819F">
        <w:rPr/>
        <w:t xml:space="preserve">.” </w:t>
      </w:r>
      <w:r w:rsidRPr="1709819F" w:rsidR="1709819F">
        <w:rPr>
          <w:i w:val="1"/>
          <w:iCs w:val="1"/>
        </w:rPr>
        <w:t xml:space="preserve">World Health Organization</w:t>
      </w:r>
      <w:r w:rsidR="1709819F">
        <w:rPr/>
        <w:t xml:space="preserve">, Accessed September 9, 2022. </w:t>
      </w:r>
      <w:r w:rsidR="1709819F">
        <w:rPr/>
        <w:t>https://www.who.int/health-topics/infodemic#tab=tab_1</w:t>
      </w:r>
      <w:r w:rsidR="1709819F">
        <w:rPr/>
        <w:t>.</w:t>
      </w:r>
    </w:p>
  </w:footnote>
  <w:footnote w:id="82">
    <w:p w:rsidR="151099E7" w:rsidP="1709819F" w:rsidRDefault="151099E7" w14:paraId="58393FA7" w14:textId="6128AA97">
      <w:pPr>
        <w:pStyle w:val="FootnoteText"/>
        <w:rPr>
          <w:rFonts w:ascii="Segoe UI" w:hAnsi="Segoe UI" w:eastAsia="Segoe UI" w:cs="Segoe UI"/>
          <w:color w:val="F3F2F1"/>
          <w:sz w:val="18"/>
          <w:szCs w:val="18"/>
        </w:rPr>
      </w:pPr>
      <w:r w:rsidRPr="151099E7">
        <w:rPr>
          <w:rStyle w:val="FootnoteReference"/>
        </w:rPr>
        <w:footnoteRef/>
      </w:r>
      <w:r w:rsidR="1709819F">
        <w:rPr/>
        <w:t xml:space="preserve"> </w:t>
      </w:r>
      <w:ins w:author="Melody Chen" w:date="2022-10-17T20:01:07.499Z" w:id="1210917776">
        <w:r w:rsidR="1709819F">
          <w:t xml:space="preserve">“America's Frontline Doctors Scotus Press Conference Transcript.” </w:t>
        </w:r>
        <w:r w:rsidRPr="1709819F" w:rsidR="1709819F">
          <w:rPr>
            <w:i w:val="1"/>
            <w:iCs w:val="1"/>
          </w:rPr>
          <w:t>Rev</w:t>
        </w:r>
        <w:r w:rsidR="1709819F">
          <w:t>, July 28, 2020. https://www.rev.com/blog/transcripts/americas-frontline-doctors-scotus-press-conference-transcript.</w:t>
        </w:r>
      </w:ins>
    </w:p>
  </w:footnote>
  <w:footnote w:id="84">
    <w:p w:rsidR="1B65643D" w:rsidP="151099E7" w:rsidRDefault="1B65643D" w14:paraId="29BE2536" w14:textId="38AAA504">
      <w:pPr>
        <w:pStyle w:val="FootnoteText"/>
        <w:spacing w:line="259" w:lineRule="auto"/>
      </w:pPr>
      <w:r w:rsidRPr="1B65643D">
        <w:rPr>
          <w:rStyle w:val="FootnoteReference"/>
        </w:rPr>
        <w:footnoteRef/>
      </w:r>
      <w:r w:rsidR="151099E7">
        <w:t xml:space="preserve"> Steve Bannon’s War Room: Pandemic. ”Episode 1,081 – We are Watching the ’Great Realignment’ (w/ Joe Mobley, Renee, Jack Posobiec),” July 8, 2021. https://warroom.org/2021/07/08/episode-1081-we-are-watching-the-great-realignment/.</w:t>
      </w:r>
    </w:p>
  </w:footnote>
  <w:footnote w:id="85">
    <w:p w:rsidR="1B65643D" w:rsidP="151099E7" w:rsidRDefault="1B65643D" w14:paraId="709A27A1" w14:textId="15C43886">
      <w:pPr>
        <w:pStyle w:val="FootnoteText"/>
        <w:spacing w:line="259" w:lineRule="auto"/>
      </w:pPr>
      <w:r w:rsidRPr="1B65643D">
        <w:rPr>
          <w:rStyle w:val="FootnoteReference"/>
        </w:rPr>
        <w:footnoteRef/>
      </w:r>
      <w:r w:rsidR="151099E7">
        <w:t xml:space="preserve"> Steve Bannon’s War Room: Pandemic. ”Episode 1,430 – Waukesha Terrorism And Austria Totalitarianism (w/ Ben Harnwell, Matthew Tyrmand, Naomi Wolf, Debora Blake, Peter Navarro),” November 22, 2021. https://warroom.org/2021/11/22/episode-1430-waukesha-terrorism-and-austria-totalitarianism/.</w:t>
      </w:r>
    </w:p>
  </w:footnote>
  <w:footnote w:id="86">
    <w:p w:rsidR="1B65643D" w:rsidP="1B65643D" w:rsidRDefault="1B65643D" w14:paraId="168D6613" w14:textId="41AA6767">
      <w:pPr>
        <w:pStyle w:val="FootnoteText"/>
      </w:pPr>
      <w:r w:rsidRPr="1B65643D">
        <w:rPr>
          <w:rStyle w:val="FootnoteReference"/>
        </w:rPr>
        <w:footnoteRef/>
      </w:r>
      <w:r w:rsidR="151099E7">
        <w:t xml:space="preserve"> "Social Blade — Bret Weinstein.” Accessed September 9, 2022. https://socialblade.com/twitter/user/bretweinstein/monthly.</w:t>
      </w:r>
    </w:p>
  </w:footnote>
  <w:footnote w:id="3898">
    <w:p w:rsidR="1B65643D" w:rsidP="151099E7" w:rsidRDefault="1B65643D" w14:paraId="484C4456" w14:textId="4106E38D">
      <w:pPr>
        <w:pStyle w:val="FootnoteText"/>
        <w:spacing w:line="259" w:lineRule="auto"/>
      </w:pPr>
      <w:r w:rsidRPr="1B65643D">
        <w:rPr>
          <w:rStyle w:val="FootnoteReference"/>
        </w:rPr>
        <w:footnoteRef/>
      </w:r>
      <w:r w:rsidR="151099E7">
        <w:t xml:space="preserve"> ”Social Blade — Heather E Heying.” Accessed September 9, 2022. https://socialblade.com/twitter/user/heathereheying/monthly.</w:t>
      </w:r>
    </w:p>
  </w:footnote>
  <w:footnote w:id="88">
    <w:p w:rsidR="151099E7" w:rsidP="151099E7" w:rsidRDefault="151099E7" w14:paraId="405B6940" w14:textId="1EC00BFB">
      <w:pPr>
        <w:pStyle w:val="FootnoteText"/>
      </w:pPr>
      <w:r w:rsidRPr="151099E7">
        <w:rPr>
          <w:rStyle w:val="FootnoteReference"/>
        </w:rPr>
        <w:footnoteRef/>
      </w:r>
      <w:r w:rsidR="1709819F">
        <w:rPr/>
        <w:t xml:space="preserve"> </w:t>
      </w:r>
      <w:r w:rsidR="1709819F">
        <w:rPr/>
        <w:t xml:space="preserve">Bret Weinstein. </w:t>
      </w:r>
      <w:r w:rsidR="1709819F">
        <w:rPr/>
        <w:t xml:space="preserve">”</w:t>
      </w:r>
      <w:r w:rsidR="1709819F">
        <w:rPr/>
        <w:t>Bret</w:t>
      </w:r>
      <w:r w:rsidR="1709819F">
        <w:rPr/>
        <w:t xml:space="preserve"> and Heather 83rd </w:t>
      </w:r>
      <w:r w:rsidR="1709819F">
        <w:rPr/>
        <w:t>DarkHorse</w:t>
      </w:r>
      <w:r w:rsidR="1709819F">
        <w:rPr/>
        <w:t xml:space="preserve"> Podcast Livestream: Doing Science in an </w:t>
      </w:r>
      <w:r w:rsidR="1709819F">
        <w:rPr/>
        <w:t>Emergency.“</w:t>
      </w:r>
      <w:r w:rsidR="1709819F">
        <w:rPr/>
        <w:t xml:space="preserve"> YouTube video, June 5, 2021. Accessed October 20, 2022. </w:t>
      </w:r>
      <w:hyperlink r:id="R2c17c1d619cc4db5">
        <w:r w:rsidRPr="1709819F" w:rsidR="1709819F">
          <w:rPr>
            <w:rStyle w:val="Hyperlink"/>
          </w:rPr>
          <w:t>https://www.youtube.com/watch?v=pQiv8I9Peqk</w:t>
        </w:r>
      </w:hyperlink>
      <w:r w:rsidR="1709819F">
        <w:rPr/>
        <w:t xml:space="preserve">; </w:t>
      </w:r>
      <w:r w:rsidR="1709819F">
        <w:rPr/>
        <w:t>The First. "</w:t>
      </w:r>
      <w:r w:rsidR="1709819F">
        <w:rPr/>
        <w:t>The Buck Sexton Show | FULL Hour 2 | 09-10-</w:t>
      </w:r>
      <w:r w:rsidR="1709819F">
        <w:rPr/>
        <w:t>20.“</w:t>
      </w:r>
      <w:r w:rsidR="1709819F">
        <w:rPr/>
        <w:t xml:space="preserve"> YouTube video, September 10, 2020. Accessed October 20, 2022. </w:t>
      </w:r>
      <w:hyperlink r:id="R0a2d0389db8149bb">
        <w:r w:rsidRPr="1709819F" w:rsidR="1709819F">
          <w:rPr>
            <w:rStyle w:val="Hyperlink"/>
          </w:rPr>
          <w:t>https://youtu.be/EWtyYaf5h1Q?t=612</w:t>
        </w:r>
      </w:hyperlink>
      <w:r w:rsidR="1709819F">
        <w:rPr/>
        <w:t xml:space="preserve">. </w:t>
      </w:r>
    </w:p>
  </w:footnote>
  <w:footnote w:id="89">
    <w:p w:rsidR="1B65643D" w:rsidP="1B65643D" w:rsidRDefault="1B65643D" w14:paraId="15B8441A" w14:textId="461D2A98">
      <w:pPr>
        <w:pStyle w:val="FootnoteText"/>
      </w:pPr>
      <w:r w:rsidRPr="1B65643D">
        <w:rPr>
          <w:rStyle w:val="FootnoteReference"/>
        </w:rPr>
        <w:footnoteRef/>
      </w:r>
      <w:r w:rsidR="151099E7">
        <w:t xml:space="preserve"> Candace Owens. ”Those Deemed ’Conspiracy Theorists‘ Have Been Right All Along,” June 15, 2021. Accessed September 9, 2022. https://youtu.be/SSDZjosGh1Y?t=202.</w:t>
      </w:r>
    </w:p>
  </w:footnote>
  <w:footnote w:id="90">
    <w:p w:rsidR="1B65643D" w:rsidP="1B65643D" w:rsidRDefault="1B65643D" w14:paraId="2D7BFE5A" w14:textId="1595B429">
      <w:pPr>
        <w:pStyle w:val="FootnoteText"/>
      </w:pPr>
      <w:r w:rsidRPr="1B65643D">
        <w:rPr>
          <w:rStyle w:val="FootnoteReference"/>
        </w:rPr>
        <w:footnoteRef/>
      </w:r>
      <w:r w:rsidR="151099E7">
        <w:t xml:space="preserve"> ”Submission Guide.” medRxiv. Accessed September 9, 2022. https://www.medrxiv.org/submit-a-manuscript.</w:t>
      </w:r>
    </w:p>
  </w:footnote>
  <w:footnote w:id="91">
    <w:p w:rsidR="1B65643D" w:rsidP="1B65643D" w:rsidRDefault="1B65643D" w14:paraId="15D1BEFC" w14:textId="77CC81A7">
      <w:pPr>
        <w:pStyle w:val="FootnoteText"/>
      </w:pPr>
      <w:r w:rsidRPr="1B65643D">
        <w:rPr>
          <w:rStyle w:val="FootnoteReference"/>
        </w:rPr>
        <w:footnoteRef/>
      </w:r>
      <w:r w:rsidR="151099E7">
        <w:t xml:space="preserve"> Urman, Aleksandra, et al. “The Politicization of Medical Preprints on Twitter during the Early Stages of COVID-19 Pandemic.” Journal of Quantitative Description: Digital Media, vol. 2, Feb. 2022. journalqd.org, https://journalqd.org/article/view/3007/2447.</w:t>
      </w:r>
    </w:p>
  </w:footnote>
  <w:footnote w:id="92">
    <w:p w:rsidR="1B65643D" w:rsidP="1B65643D" w:rsidRDefault="1B65643D" w14:paraId="294D448B" w14:textId="370C63AD">
      <w:pPr>
        <w:pStyle w:val="FootnoteText"/>
      </w:pPr>
      <w:r w:rsidRPr="1B65643D">
        <w:rPr>
          <w:rStyle w:val="FootnoteReference"/>
        </w:rPr>
        <w:footnoteRef/>
      </w:r>
      <w:r w:rsidR="151099E7">
        <w:t xml:space="preserve"> Cohen, Philip N. “Mexico City’s Program to Distribute Ivermectin to 200,000 COVID-19 Patients, and the Bad Science That Propped It Up.” Family Inequality, February 7, 2022, https://familyinequality.wordpress.com/2022/02/06/mexico-citys-program-to-distribute-ivermectin-to-200000-covid-19-patients-and-the-bad-science-that-propped-it-up/.</w:t>
      </w:r>
    </w:p>
  </w:footnote>
  <w:footnote w:id="93">
    <w:p w:rsidR="062ECE4E" w:rsidP="062ECE4E" w:rsidRDefault="062ECE4E" w14:paraId="70B617D4" w14:textId="4CEB6488">
      <w:pPr>
        <w:pStyle w:val="FootnoteText"/>
      </w:pPr>
      <w:r w:rsidRPr="062ECE4E">
        <w:rPr>
          <w:rStyle w:val="FootnoteReference"/>
        </w:rPr>
        <w:footnoteRef/>
      </w:r>
      <w:r w:rsidR="1709819F">
        <w:rPr/>
        <w:t xml:space="preserve"> </w:t>
      </w:r>
      <w:proofErr w:type="gramStart"/>
      <w:r w:rsidR="1709819F">
        <w:rPr/>
        <w:t xml:space="preserve">”</w:t>
      </w:r>
      <w:r w:rsidR="1709819F">
        <w:rPr/>
        <w:t>Fact</w:t>
      </w:r>
      <w:proofErr w:type="gramEnd"/>
      <w:r w:rsidR="1709819F">
        <w:rPr/>
        <w:t xml:space="preserve"> </w:t>
      </w:r>
      <w:proofErr w:type="gramStart"/>
      <w:r w:rsidR="1709819F">
        <w:rPr/>
        <w:t>check</w:t>
      </w:r>
      <w:proofErr w:type="gramEnd"/>
      <w:r w:rsidR="1709819F">
        <w:rPr/>
        <w:t xml:space="preserve">: Outdated video of Fauci saying ’there’s no reason to be walking around with a </w:t>
      </w:r>
      <w:proofErr w:type="gramStart"/>
      <w:r w:rsidR="1709819F">
        <w:rPr/>
        <w:t>mask.‘</w:t>
      </w:r>
      <w:proofErr w:type="gramEnd"/>
      <w:r w:rsidR="1709819F">
        <w:rPr/>
        <w:t xml:space="preserve">” </w:t>
      </w:r>
      <w:r w:rsidRPr="1709819F" w:rsidR="1709819F">
        <w:rPr>
          <w:i w:val="1"/>
          <w:iCs w:val="1"/>
        </w:rPr>
        <w:t>Reuters</w:t>
      </w:r>
      <w:r w:rsidR="1709819F">
        <w:rPr/>
        <w:t xml:space="preserve">, October 8, 2020. Accessed September 9, 2022. </w:t>
      </w:r>
      <w:r w:rsidR="1709819F">
        <w:rPr/>
        <w:t>https://www.reuters.com/article/uk-factcheck-fauci-outdated-video-masks/fact-checkoutdated-video-of-fauci-saying-theres-no-reason-to-be-walking-around-with-a-mask-idUSKBN26T2TR</w:t>
      </w:r>
      <w:r w:rsidR="1709819F">
        <w:rPr/>
        <w:t>.</w:t>
      </w:r>
    </w:p>
  </w:footnote>
  <w:footnote w:id="94">
    <w:p w:rsidR="062ECE4E" w:rsidP="062ECE4E" w:rsidRDefault="062ECE4E" w14:paraId="2AF31D5E" w14:textId="6BF008B3">
      <w:pPr>
        <w:rPr>
          <w:rFonts w:ascii="Segoe UI" w:hAnsi="Segoe UI" w:eastAsia="Segoe UI" w:cs="Segoe UI"/>
          <w:sz w:val="18"/>
          <w:szCs w:val="18"/>
        </w:rPr>
      </w:pPr>
      <w:r w:rsidRPr="062ECE4E">
        <w:rPr>
          <w:rStyle w:val="FootnoteReference"/>
        </w:rPr>
        <w:footnoteRef/>
      </w:r>
      <w:r w:rsidR="1709819F">
        <w:rPr/>
        <w:t xml:space="preserve"> </w:t>
      </w:r>
    </w:p>
  </w:footnote>
  <w:footnote w:id="95">
    <w:p w:rsidR="1B65643D" w:rsidP="1B65643D" w:rsidRDefault="1B65643D" w14:paraId="15A667E7" w14:textId="6EDD5B9C">
      <w:pPr>
        <w:pStyle w:val="FootnoteText"/>
      </w:pPr>
      <w:r w:rsidRPr="1B65643D">
        <w:rPr>
          <w:rStyle w:val="FootnoteReference"/>
        </w:rPr>
        <w:footnoteRef/>
      </w:r>
      <w:r w:rsidR="151099E7">
        <w:t xml:space="preserve"> ”IMPEACHMENT: Libs Don't Need FACTS When They Have FEELINGS | The News &amp; Why It Matters | Ep 713.” BlazeTV. Accessed September 9, 2022. https://www.youtube.com/watch?v=l8DwIb_jC5I.</w:t>
      </w:r>
    </w:p>
    <w:p w:rsidR="1B65643D" w:rsidP="1B65643D" w:rsidRDefault="1B65643D" w14:paraId="195DE2F6" w14:textId="481C1364">
      <w:pPr>
        <w:pStyle w:val="FootnoteText"/>
      </w:pPr>
    </w:p>
  </w:footnote>
  <w:footnote w:id="96">
    <w:p w:rsidR="1B65643D" w:rsidP="1B65643D" w:rsidRDefault="1B65643D" w14:paraId="304A49F6" w14:textId="6AD2BD02">
      <w:pPr>
        <w:pStyle w:val="FootnoteText"/>
      </w:pPr>
      <w:r w:rsidRPr="1B65643D">
        <w:rPr>
          <w:rStyle w:val="FootnoteReference"/>
        </w:rPr>
        <w:footnoteRef/>
      </w:r>
      <w:r>
        <w:t xml:space="preserve"> Polack, Fernando P., Stephen J. Thomas, Nicholas Kitchin, Judith Absalon, Alejandra Gurtman, Stephen Lockhart, John L. Perez, et al. “Safety and Efficacy of the BNT162b2 MRNA Covid-19 Vaccine.” New England Journal of Medicine 383, no. 27 (December 31, 2020): 2603–15. https://doi.org/10.1056/NEJMoa2034577.</w:t>
      </w:r>
    </w:p>
  </w:footnote>
  <w:footnote w:id="97">
    <w:p w:rsidR="1B65643D" w:rsidP="1B65643D" w:rsidRDefault="1B65643D" w14:paraId="1A34DD30" w14:textId="44A4316E">
      <w:pPr>
        <w:pStyle w:val="FootnoteText"/>
      </w:pPr>
      <w:r w:rsidRPr="1B65643D">
        <w:rPr>
          <w:rStyle w:val="FootnoteReference"/>
        </w:rPr>
        <w:footnoteRef/>
      </w:r>
      <w:r w:rsidR="1709819F">
        <w:rPr/>
        <w:t xml:space="preserve"> </w:t>
      </w:r>
      <w:r w:rsidR="1709819F">
        <w:rPr/>
        <w:t xml:space="preserve"> </w:t>
      </w:r>
      <w:r w:rsidR="1709819F">
        <w:rPr/>
        <w:t>https://www.science.org/doi/10.1126/sciadv.abd4563</w:t>
      </w:r>
    </w:p>
  </w:footnote>
  <w:footnote w:id="98">
    <w:p w:rsidR="062ECE4E" w:rsidP="1709819F" w:rsidRDefault="062ECE4E" w14:paraId="3F010B74" w14:textId="7CD54FD8">
      <w:pPr>
        <w:pStyle w:val="FootnoteText"/>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1709819F">
        <w:rPr>
          <w:rStyle w:val="FootnoteReference"/>
          <w:rFonts w:ascii="Calibri" w:hAnsi="Calibri" w:eastAsia="Calibri" w:cs="Calibri" w:asciiTheme="minorAscii" w:hAnsiTheme="minorAscii" w:eastAsiaTheme="minorAscii" w:cstheme="minorAscii"/>
          <w:sz w:val="20"/>
          <w:szCs w:val="20"/>
        </w:rPr>
        <w:footnoteRef/>
      </w:r>
      <w:r w:rsidRPr="1709819F" w:rsidR="1709819F">
        <w:rPr>
          <w:rFonts w:ascii="Calibri" w:hAnsi="Calibri" w:eastAsia="Calibri" w:cs="Calibri" w:asciiTheme="minorAscii" w:hAnsiTheme="minorAscii" w:eastAsiaTheme="minorAscii" w:cstheme="minorAscii"/>
          <w:sz w:val="20"/>
          <w:szCs w:val="20"/>
        </w:rPr>
        <w:t xml:space="preserve"> </w:t>
      </w:r>
      <w:r w:rsidRPr="1709819F" w:rsidR="1709819F">
        <w:rPr>
          <w:rFonts w:ascii="Calibri" w:hAnsi="Calibri" w:eastAsia="Calibri" w:cs="Calibri" w:asciiTheme="minorAscii" w:hAnsiTheme="minorAscii" w:eastAsiaTheme="minorAscii" w:cstheme="minorAscii"/>
          <w:sz w:val="20"/>
          <w:szCs w:val="20"/>
        </w:rPr>
        <w:t xml:space="preserve">Rosen, </w:t>
      </w:r>
      <w:proofErr w:type="gramStart"/>
      <w:r w:rsidRPr="1709819F" w:rsidR="1709819F">
        <w:rPr>
          <w:rFonts w:ascii="Calibri" w:hAnsi="Calibri" w:eastAsia="Calibri" w:cs="Calibri" w:asciiTheme="minorAscii" w:hAnsiTheme="minorAscii" w:eastAsiaTheme="minorAscii" w:cstheme="minorAscii"/>
          <w:sz w:val="20"/>
          <w:szCs w:val="20"/>
        </w:rPr>
        <w:t xml:space="preserve">Guy. ”</w:t>
      </w:r>
      <w:r w:rsidRPr="1709819F" w:rsidR="1709819F">
        <w:rPr>
          <w:rFonts w:ascii="Calibri" w:hAnsi="Calibri" w:eastAsia="Calibri" w:cs="Calibri" w:asciiTheme="minorAscii" w:hAnsiTheme="minorAscii" w:eastAsiaTheme="minorAscii" w:cstheme="minorAscii"/>
          <w:sz w:val="20"/>
          <w:szCs w:val="20"/>
        </w:rPr>
        <w:t>An</w:t>
      </w:r>
      <w:proofErr w:type="gramEnd"/>
      <w:r w:rsidRPr="1709819F" w:rsidR="1709819F">
        <w:rPr>
          <w:rFonts w:ascii="Calibri" w:hAnsi="Calibri" w:eastAsia="Calibri" w:cs="Calibri" w:asciiTheme="minorAscii" w:hAnsiTheme="minorAscii" w:eastAsiaTheme="minorAscii" w:cstheme="minorAscii"/>
          <w:sz w:val="20"/>
          <w:szCs w:val="20"/>
        </w:rPr>
        <w:t xml:space="preserve"> Update on Our Work to Keep People Informed and Limit Misinformation About COVID-19.” Meta, April 16, 2020. </w:t>
      </w:r>
      <w:r w:rsidRPr="1709819F" w:rsidR="1709819F">
        <w:rPr>
          <w:rFonts w:ascii="Calibri" w:hAnsi="Calibri" w:eastAsia="Calibri" w:cs="Calibri" w:asciiTheme="minorAscii" w:hAnsiTheme="minorAscii" w:eastAsiaTheme="minorAscii" w:cstheme="minorAscii"/>
          <w:sz w:val="20"/>
          <w:szCs w:val="20"/>
        </w:rPr>
        <w:t>[Last</w:t>
      </w:r>
      <w:r w:rsidRPr="1709819F" w:rsidR="1709819F">
        <w:rPr>
          <w:rFonts w:ascii="Calibri" w:hAnsi="Calibri" w:eastAsia="Calibri" w:cs="Calibri" w:asciiTheme="minorAscii" w:hAnsiTheme="minorAscii" w:eastAsiaTheme="minorAscii" w:cstheme="minorAscii"/>
          <w:sz w:val="20"/>
          <w:szCs w:val="20"/>
        </w:rPr>
        <w:t xml:space="preserve"> updated: May 26, 2021]</w:t>
      </w:r>
      <w:r w:rsidRPr="1709819F" w:rsidR="1709819F">
        <w:rPr>
          <w:rFonts w:ascii="Calibri" w:hAnsi="Calibri" w:eastAsia="Calibri" w:cs="Calibri" w:asciiTheme="minorAscii" w:hAnsiTheme="minorAscii" w:eastAsiaTheme="minorAscii" w:cstheme="minorAscii"/>
          <w:sz w:val="20"/>
          <w:szCs w:val="20"/>
        </w:rPr>
        <w:t xml:space="preserve"> Accessed October 20, 2022. </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https://about.fb.com/news/2020/04/covid-19-misinfo-update/#removing-more-false-claims</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w:t>
      </w:r>
    </w:p>
  </w:footnote>
  <w:footnote w:id="99">
    <w:p w:rsidR="062ECE4E" w:rsidP="062ECE4E" w:rsidRDefault="062ECE4E" w14:paraId="075455FF" w14:textId="699BC56E">
      <w:pPr>
        <w:pStyle w:val="FootnoteText"/>
      </w:pPr>
      <w:r w:rsidRPr="062ECE4E">
        <w:rPr>
          <w:rStyle w:val="FootnoteReference"/>
        </w:rPr>
        <w:footnoteRef/>
      </w:r>
      <w:r w:rsidR="1709819F">
        <w:rPr/>
        <w:t xml:space="preserve"> </w:t>
      </w:r>
      <w:r w:rsidR="1709819F">
        <w:rPr/>
        <w:t xml:space="preserve">”</w:t>
      </w:r>
      <w:r w:rsidR="1709819F">
        <w:rPr/>
        <w:t xml:space="preserve">Facebook’s Lab-Leak About-Face,” The Wall Street Journal (The Editorial Board), May 27, 2021. Accessed October 20, 2022. </w:t>
      </w:r>
      <w:r w:rsidR="1709819F">
        <w:rPr/>
        <w:t>https://www.wsj.com/articles/facebooks-lab-leak-about-face-11622154198</w:t>
      </w:r>
      <w:r w:rsidR="1709819F">
        <w:rPr/>
        <w:t>.</w:t>
      </w:r>
    </w:p>
  </w:footnote>
  <w:footnote w:id="100">
    <w:p w:rsidR="1B65643D" w:rsidP="1B65643D" w:rsidRDefault="1B65643D" w14:paraId="1F978069" w14:textId="1ED288DE">
      <w:pPr>
        <w:pStyle w:val="FootnoteText"/>
      </w:pPr>
      <w:r w:rsidRPr="1B65643D">
        <w:rPr>
          <w:rStyle w:val="FootnoteReference"/>
        </w:rPr>
        <w:footnoteRef/>
      </w:r>
      <w:r w:rsidR="151099E7">
        <w:t xml:space="preserve"> Nicholas Quah. "Apple might be getting into the podcast-making business. Is its reign as the industry’s benevolent overlord coming to an end?" Nieman Lab, July 16, 2019. Accessed September 9, 2022. https://www.niemanlab.org/2019/07/apple-might-be-getting-into-the-podcast-making-business-is-its-reign-as-the-industrys-benevolent-overlord-coming-to-an-end/.</w:t>
      </w:r>
    </w:p>
  </w:footnote>
  <w:footnote w:id="14640">
    <w:p w:rsidR="1B65643D" w:rsidP="1B65643D" w:rsidRDefault="1B65643D" w14:paraId="037E674F" w14:textId="69367CA8">
      <w:pPr>
        <w:pStyle w:val="FootnoteText"/>
      </w:pPr>
      <w:r w:rsidRPr="1B65643D">
        <w:rPr>
          <w:rStyle w:val="FootnoteReference"/>
        </w:rPr>
        <w:footnoteRef/>
      </w:r>
      <w:r w:rsidR="1709819F">
        <w:rPr/>
        <w:t xml:space="preserve"> </w:t>
      </w:r>
      <w:r w:rsidR="1709819F">
        <w:rPr/>
        <w:t xml:space="preserve"> </w:t>
      </w:r>
      <w:r w:rsidR="1709819F">
        <w:rPr/>
        <w:t xml:space="preserve">”Content</w:t>
      </w:r>
      <w:r w:rsidR="1709819F">
        <w:rPr/>
        <w:t xml:space="preserve"> Policies for Google Search.” Google Search Help. Accessed October 20, 2022. </w:t>
      </w:r>
      <w:hyperlink r:id="R4ab007e4ffaf4c9f">
        <w:r w:rsidRPr="1709819F" w:rsidR="1709819F">
          <w:rPr>
            <w:rStyle w:val="Hyperlink"/>
          </w:rPr>
          <w:t>https://support.google.com/websearch/answer/10622781?hl=en</w:t>
        </w:r>
      </w:hyperlink>
      <w:r w:rsidR="1709819F">
        <w:rPr/>
        <w:t xml:space="preserve">; </w:t>
      </w:r>
      <w:r w:rsidR="1709819F">
        <w:rPr/>
        <w:t>”Search</w:t>
      </w:r>
      <w:r w:rsidR="1709819F">
        <w:rPr/>
        <w:t xml:space="preserve"> Services.” Yahoo Inc. Accessed October 20, 2022. </w:t>
      </w:r>
      <w:hyperlink r:id="Rf40e4b42c3ad4c7e">
        <w:r w:rsidRPr="1709819F" w:rsidR="1709819F">
          <w:rPr>
            <w:rStyle w:val="Hyperlink"/>
          </w:rPr>
          <w:t>https://legal.yahoo.com/us/en/yahoo/privacy/products/searchservices/index.html</w:t>
        </w:r>
      </w:hyperlink>
      <w:r w:rsidR="1709819F">
        <w:rPr/>
        <w:t xml:space="preserve">; </w:t>
      </w:r>
      <w:r w:rsidR="1709819F">
        <w:rPr/>
        <w:t>”</w:t>
      </w:r>
      <w:r w:rsidR="1709819F">
        <w:rPr/>
        <w:t xml:space="preserve"> Bing Webmaster Guidelines.” Microsoft Bing. Accessed October 20, 2022. </w:t>
      </w:r>
      <w:hyperlink r:id="R848dc5c6398840ed">
        <w:r w:rsidRPr="1709819F" w:rsidR="1709819F">
          <w:rPr>
            <w:rStyle w:val="Hyperlink"/>
          </w:rPr>
          <w:t>https://www.bing.com/webmasters/help/webmaster-guidelines-30fba23a</w:t>
        </w:r>
      </w:hyperlink>
      <w:r w:rsidR="1709819F">
        <w:rPr/>
        <w:t xml:space="preserve">. </w:t>
      </w:r>
    </w:p>
  </w:footnote>
  <w:footnote w:id="9344">
    <w:p w:rsidR="1B65643D" w:rsidP="151099E7" w:rsidRDefault="1B65643D" w14:paraId="521277B6" w14:textId="7B534E80">
      <w:pPr>
        <w:pStyle w:val="FootnoteText"/>
        <w:spacing w:line="259" w:lineRule="auto"/>
      </w:pPr>
      <w:r w:rsidRPr="1B65643D">
        <w:rPr>
          <w:rStyle w:val="FootnoteReference"/>
        </w:rPr>
        <w:footnoteRef/>
      </w:r>
      <w:r w:rsidR="1709819F">
        <w:rPr/>
        <w:t xml:space="preserve"> </w:t>
      </w:r>
      <w:r w:rsidR="1709819F">
        <w:rPr/>
        <w:t xml:space="preserve">Menegus, Bryan. "Reddit Is Tearing Itself Apart.” </w:t>
      </w:r>
      <w:r w:rsidRPr="1709819F" w:rsidR="1709819F">
        <w:rPr>
          <w:i w:val="1"/>
          <w:iCs w:val="1"/>
        </w:rPr>
        <w:t xml:space="preserve">Gizmodo</w:t>
      </w:r>
      <w:r w:rsidR="1709819F">
        <w:rPr/>
        <w:t xml:space="preserve">, November 29, 2016. Accessed September 9, 2022. </w:t>
      </w:r>
      <w:r w:rsidR="1709819F">
        <w:rPr/>
        <w:t>https://gizmodo.com/reddit-is-tearing-itself-apart-1789406294</w:t>
      </w:r>
      <w:r w:rsidR="1709819F">
        <w:rPr/>
        <w:t>.</w:t>
      </w:r>
    </w:p>
  </w:footnote>
  <w:footnote w:id="103">
    <w:p w:rsidR="1B65643D" w:rsidP="1B65643D" w:rsidRDefault="1B65643D" w14:paraId="5194CD01" w14:textId="15845D68">
      <w:pPr>
        <w:pStyle w:val="FootnoteText"/>
      </w:pPr>
      <w:r w:rsidRPr="1B65643D">
        <w:rPr>
          <w:rStyle w:val="FootnoteReference"/>
        </w:rPr>
        <w:footnoteRef/>
      </w:r>
      <w:r w:rsidR="151099E7">
        <w:t xml:space="preserve"> ”Video: Joe Rogan Gets Fact-Checked in Real Time.” CNN Business. Accessed September 9, 2022. https://www.cnn.com/videos/media/2022/01/14/joe-rogan-fact-check-podcast-covid-19-vaccine-newday-vpx.cnn. </w:t>
      </w:r>
    </w:p>
  </w:footnote>
  <w:footnote w:id="104">
    <w:p w:rsidR="1B65643D" w:rsidP="151099E7" w:rsidRDefault="1B65643D" w14:paraId="401079FA" w14:textId="1C19DB32">
      <w:pPr>
        <w:pStyle w:val="FootnoteText"/>
        <w:spacing w:line="259" w:lineRule="auto"/>
      </w:pPr>
      <w:r w:rsidRPr="1B65643D">
        <w:rPr>
          <w:rStyle w:val="FootnoteReference"/>
        </w:rPr>
        <w:footnoteRef/>
      </w:r>
      <w:r w:rsidR="151099E7">
        <w:t xml:space="preserve"> Jonathan Glick. “Rise of the Platishers.” Vox, February 7, 2014. Accessed September 9, 2022. https://www.vox.com/2014/2/7/11623214/rise-of-the-platishers.</w:t>
      </w:r>
    </w:p>
  </w:footnote>
  <w:footnote w:id="105">
    <w:p w:rsidR="3F0F031A" w:rsidP="3F0F031A" w:rsidRDefault="3F0F031A" w14:paraId="618AA87F" w14:textId="64A236CC">
      <w:pPr>
        <w:pStyle w:val="FootnoteText"/>
      </w:pPr>
      <w:r w:rsidRPr="3F0F031A">
        <w:rPr>
          <w:rStyle w:val="FootnoteReference"/>
        </w:rPr>
        <w:footnoteRef/>
      </w:r>
      <w:r w:rsidR="151099E7">
        <w:t xml:space="preserve"> ”Spotify 2022 Investor Day Transcript.” Spotify, June 8, 2022. Accessed September 9, 2022. https://storage.googleapis.com/pr-newsroom-wp/1/2022/06/SPOTIFY-2022-INVESTOR-DAY-TRANSCRIPT.pdf?utm_source=podnews.net&amp;utm_medium=email&amp;utm_campaign=podnews.net:2022-06-09.</w:t>
      </w:r>
    </w:p>
  </w:footnote>
  <w:footnote w:id="106">
    <w:p w:rsidR="6A36E946" w:rsidP="6A36E946" w:rsidRDefault="6A36E946" w14:paraId="2496A53A" w14:textId="73500375">
      <w:pPr>
        <w:pStyle w:val="FootnoteText"/>
      </w:pPr>
      <w:r w:rsidRPr="6A36E946">
        <w:rPr>
          <w:rStyle w:val="FootnoteReference"/>
        </w:rPr>
        <w:footnoteRef/>
      </w:r>
      <w:r w:rsidR="151099E7">
        <w:t xml:space="preserve"> “PolitiFact - In Gun Policy Address, Joe Biden Exaggerates about Background Checks at Gun Shows.” @politifact, Accessed September 9, 2022. https://www.politifact.com/factchecks/2021/apr/08/joe-biden/gun-policy-address-joe-biden-was-wrong-about-backg/. </w:t>
      </w:r>
    </w:p>
  </w:footnote>
  <w:footnote w:id="107">
    <w:p w:rsidR="6A36E946" w:rsidP="6A36E946" w:rsidRDefault="6A36E946" w14:paraId="6BE70BFE" w14:textId="79DA8B3E">
      <w:pPr>
        <w:pStyle w:val="FootnoteText"/>
      </w:pPr>
      <w:r w:rsidRPr="6A36E946">
        <w:rPr>
          <w:rStyle w:val="FootnoteReference"/>
        </w:rPr>
        <w:footnoteRef/>
      </w:r>
      <w:r w:rsidR="1709819F">
        <w:rPr/>
        <w:t xml:space="preserve"> </w:t>
      </w:r>
      <w:proofErr w:type="gramStart"/>
      <w:r w:rsidR="1709819F">
        <w:rPr/>
        <w:t>”The</w:t>
      </w:r>
      <w:proofErr w:type="gramEnd"/>
      <w:r w:rsidR="1709819F">
        <w:rPr/>
        <w:t xml:space="preserve"> Sean Hannity Show: Meet Kathy Barnette on Apple Podcasts.” Apple Podcasts, Accessed September 9, 2022. https://podcasts.apple.com/us/podcast/meet-kathy-barnette/id1112194905?i=1000516370462.</w:t>
      </w:r>
    </w:p>
  </w:footnote>
  <w:footnote w:id="108">
    <w:p w:rsidR="6A36E946" w:rsidP="6A36E946" w:rsidRDefault="6A36E946" w14:paraId="0EF3D06D" w14:textId="57B47486">
      <w:pPr>
        <w:pStyle w:val="FootnoteText"/>
      </w:pPr>
      <w:r w:rsidRPr="6A36E946">
        <w:rPr>
          <w:rStyle w:val="FootnoteReference"/>
        </w:rPr>
        <w:footnoteRef/>
      </w:r>
      <w:r w:rsidR="151099E7">
        <w:t xml:space="preserve"> Saranac Hale Spencer. "Nine Election Fraud Claims, None Credible.” FactCheck.org, December 11, 2020. Accessed September 9, 2022. https://www.factcheck.org/2020/12/nine-election-fraud-claims-none-credible/.</w:t>
      </w:r>
    </w:p>
  </w:footnote>
  <w:footnote w:id="109">
    <w:p w:rsidR="3F0F031A" w:rsidP="3F0F031A" w:rsidRDefault="3F0F031A" w14:paraId="5691982A" w14:textId="1B6654FD">
      <w:pPr>
        <w:pStyle w:val="FootnoteText"/>
      </w:pPr>
      <w:r w:rsidRPr="3F0F031A">
        <w:rPr>
          <w:rStyle w:val="FootnoteReference"/>
        </w:rPr>
        <w:footnoteRef/>
      </w:r>
      <w:r w:rsidR="151099E7">
        <w:t xml:space="preserve"> ”Coronavirus.” PolitiFact. Accessed September 9, 2022. https://www.politifact.com/coronavirus/; "COVID-19 Archives.” Snopes, Accessed September 9, 2022. https://www.snopes.com/tag/covid-19/.</w:t>
      </w:r>
    </w:p>
  </w:footnote>
  <w:footnote w:id="15939">
    <w:p w:rsidR="56F860AB" w:rsidP="56F860AB" w:rsidRDefault="56F860AB" w14:paraId="4822FD7A" w14:textId="5983405E">
      <w:pPr>
        <w:pStyle w:val="FootnoteText"/>
      </w:pPr>
      <w:r w:rsidRPr="56F860AB">
        <w:rPr>
          <w:rStyle w:val="FootnoteReference"/>
        </w:rPr>
        <w:footnoteRef/>
      </w:r>
      <w:r w:rsidR="56F860AB">
        <w:rPr/>
        <w:t xml:space="preserve"> </w:t>
      </w:r>
      <w:r w:rsidR="56F860AB">
        <w:rPr/>
        <w:t>LIVE from Miami at YAF’s Freedom Conference | Ep. 65. Accessed September 9, 2022. https://www.youtube.com/watch?v=0Hg1ABSg4L8.</w:t>
      </w:r>
    </w:p>
  </w:footnote>
  <w:footnote w:id="24050">
    <w:p w:rsidR="1709819F" w:rsidP="1709819F" w:rsidRDefault="1709819F" w14:paraId="5C4416FB" w14:textId="16B0726A">
      <w:pPr>
        <w:pStyle w:val="FootnoteText"/>
        <w:bidi w:val="0"/>
      </w:pPr>
      <w:r w:rsidRPr="1709819F">
        <w:rPr>
          <w:rStyle w:val="FootnoteReference"/>
        </w:rPr>
        <w:footnoteRef/>
      </w:r>
      <w:r w:rsidR="1709819F">
        <w:rPr/>
        <w:t xml:space="preserve"> </w:t>
      </w:r>
      <w:r w:rsidR="1709819F">
        <w:rPr/>
        <w:t>Cathey, Libby. "</w:t>
      </w:r>
      <w:r w:rsidR="1709819F">
        <w:rPr/>
        <w:t xml:space="preserve">Timeline: Tracking Trump alongside scientific developments on hydroxychloroquine.” </w:t>
      </w:r>
      <w:r w:rsidRPr="1709819F" w:rsidR="1709819F">
        <w:rPr>
          <w:i w:val="1"/>
          <w:iCs w:val="1"/>
        </w:rPr>
        <w:t>ABC News</w:t>
      </w:r>
      <w:r w:rsidR="1709819F">
        <w:rPr/>
        <w:t xml:space="preserve">, August 8, 2020. </w:t>
      </w:r>
      <w:r w:rsidR="1709819F">
        <w:rPr/>
        <w:t>https://abcnews.go.com/Health/timeline-tracking-trump-alongside-scientific-developments-hydroxychloroquine/story?id=72170553</w:t>
      </w:r>
      <w:r w:rsidR="1709819F">
        <w:rPr/>
        <w:t>.</w:t>
      </w:r>
    </w:p>
  </w:footnote>
  <w:footnote w:id="20125">
    <w:p w:rsidR="1709819F" w:rsidP="1709819F" w:rsidRDefault="1709819F" w14:paraId="4EF3AB1E" w14:textId="527A2463">
      <w:pPr>
        <w:pStyle w:val="FootnoteText"/>
        <w:bidi w:val="0"/>
      </w:pPr>
      <w:r w:rsidRPr="1709819F">
        <w:rPr>
          <w:rStyle w:val="FootnoteReference"/>
        </w:rPr>
        <w:footnoteRef/>
      </w:r>
      <w:r w:rsidR="1709819F">
        <w:rPr/>
        <w:t xml:space="preserve"> </w:t>
      </w:r>
      <w:r w:rsidR="1709819F">
        <w:rPr/>
        <w:t>C</w:t>
      </w:r>
      <w:r w:rsidR="1709819F">
        <w:rPr/>
        <w:t>athey</w:t>
      </w:r>
      <w:r w:rsidR="1709819F">
        <w:rPr/>
        <w:t xml:space="preserve">, Libby. "Timeline: Tracking Trump alongside scientific developments on hydroxychloroquine.” </w:t>
      </w:r>
      <w:r w:rsidRPr="1709819F" w:rsidR="1709819F">
        <w:rPr>
          <w:i w:val="1"/>
          <w:iCs w:val="1"/>
        </w:rPr>
        <w:t>ABC News</w:t>
      </w:r>
      <w:r w:rsidR="1709819F">
        <w:rPr/>
        <w:t>, August 8, 2020. https://abcnews.go.com/Health/timeline-tracking-trump-alongside-scientific-developments-hydroxychloroquine/story?id=72170553.</w:t>
      </w:r>
    </w:p>
  </w:footnote>
  <w:footnote w:id="24480">
    <w:p w:rsidR="1709819F" w:rsidP="1709819F" w:rsidRDefault="1709819F" w14:paraId="085FA5EC" w14:textId="78432469">
      <w:pPr>
        <w:pStyle w:val="FootnoteText"/>
        <w:bidi w:val="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1709819F">
        <w:rPr>
          <w:rStyle w:val="FootnoteReference"/>
          <w:rFonts w:ascii="Calibri" w:hAnsi="Calibri" w:eastAsia="Calibri" w:cs="Calibri" w:asciiTheme="minorAscii" w:hAnsiTheme="minorAscii" w:eastAsiaTheme="minorAscii" w:cstheme="minorAscii"/>
          <w:sz w:val="20"/>
          <w:szCs w:val="20"/>
        </w:rPr>
        <w:footnoteRef/>
      </w:r>
      <w:r w:rsidRPr="1709819F" w:rsidR="1709819F">
        <w:rPr>
          <w:rFonts w:ascii="Calibri" w:hAnsi="Calibri" w:eastAsia="Calibri" w:cs="Calibri" w:asciiTheme="minorAscii" w:hAnsiTheme="minorAscii" w:eastAsiaTheme="minorAscii" w:cstheme="minorAscii"/>
          <w:sz w:val="20"/>
          <w:szCs w:val="20"/>
        </w:rPr>
        <w:t xml:space="preserve"> </w:t>
      </w:r>
      <w:del w:author="Melody Chen" w:date="2022-10-17T16:14:38.602Z" w:id="1838282889">
        <w:r>
          <w:fldChar w:fldCharType="begin"/>
        </w:r>
        <w:r>
          <w:delInstrText xml:space="preserve">HYPERLINK "https://www.bloomberg.com/news/articles/2022-03-04/youtube-offers-up-to-300-000-to-get-podcasters-to-make-videos%22%20%EF%BF%BDHYPERLINK%20%22" </w:delInstrText>
        </w:r>
        <w:r>
          <w:fldChar w:fldCharType="separate"/>
        </w:r>
        <w:r/>
      </w:del>
      <w:del w:author="Melody Chen" w:date="2022-10-17T16:14:38.623Z" w:id="1845278307">
        <w:r w:rsidRPr="1709819F" w:rsidDel="1709819F">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delText>https://www.bloomberg.com/news/articles/2022-03-04/youtube-offers-up-to-300-000-to-get-podcasters-to-make-videos%22%20%EF%BF%BDHYPERLINK%20%22</w:delText>
        </w:r>
      </w:del>
      <w:del w:author="Melody Chen" w:date="2022-10-17T16:14:38.602Z" w:id="145818566">
        <w:r>
          <w:fldChar w:fldCharType="end"/>
        </w:r>
      </w:del>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Carman, Ashley. </w:t>
      </w:r>
      <w:proofErr w:type="gramStart"/>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”YouTube</w:t>
      </w:r>
      <w:proofErr w:type="gramEnd"/>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Offers Up to $300,000 to Get Podcasters to Make Videos.” Bloomberg, March 4, 2022. Accessed September 9, 2022. h</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ttps:/www.bloomberg.com/news/articles/2022-03-04/youtube-offers-up-to-300-000-to-get-podcasters-to-make-videos</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footnote>
  <w:footnote w:id="29979">
    <w:p w:rsidR="1709819F" w:rsidP="1709819F" w:rsidRDefault="1709819F" w14:paraId="3C1218EF" w14:textId="7FEED10A">
      <w:pPr>
        <w:pStyle w:val="FootnoteText"/>
        <w:bidi w:val="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1709819F">
        <w:rPr>
          <w:rStyle w:val="FootnoteReference"/>
          <w:rFonts w:ascii="Calibri" w:hAnsi="Calibri" w:eastAsia="Calibri" w:cs="Calibri" w:asciiTheme="minorAscii" w:hAnsiTheme="minorAscii" w:eastAsiaTheme="minorAscii" w:cstheme="minorAscii"/>
          <w:sz w:val="20"/>
          <w:szCs w:val="20"/>
        </w:rPr>
        <w:footnoteRef/>
      </w:r>
      <w:r w:rsidRPr="1709819F" w:rsidR="1709819F">
        <w:rPr>
          <w:rFonts w:ascii="Calibri" w:hAnsi="Calibri" w:eastAsia="Calibri" w:cs="Calibri" w:asciiTheme="minorAscii" w:hAnsiTheme="minorAscii" w:eastAsiaTheme="minorAscii" w:cstheme="minorAscii"/>
          <w:sz w:val="20"/>
          <w:szCs w:val="20"/>
        </w:rPr>
        <w:t xml:space="preserve"> </w:t>
      </w:r>
      <w:r w:rsidRPr="1709819F" w:rsidR="1709819F">
        <w:rPr>
          <w:rFonts w:ascii="Calibri" w:hAnsi="Calibri" w:eastAsia="Calibri" w:cs="Calibri" w:asciiTheme="minorAscii" w:hAnsiTheme="minorAscii" w:eastAsiaTheme="minorAscii" w:cstheme="minorAscii"/>
          <w:sz w:val="20"/>
          <w:szCs w:val="20"/>
        </w:rPr>
        <w:t>Kastrenakes</w:t>
      </w:r>
      <w:r w:rsidRPr="1709819F" w:rsidR="1709819F">
        <w:rPr>
          <w:rFonts w:ascii="Calibri" w:hAnsi="Calibri" w:eastAsia="Calibri" w:cs="Calibri" w:asciiTheme="minorAscii" w:hAnsiTheme="minorAscii" w:eastAsiaTheme="minorAscii" w:cstheme="minorAscii"/>
          <w:sz w:val="20"/>
          <w:szCs w:val="20"/>
        </w:rPr>
        <w:t>, Jacob. ”</w:t>
      </w:r>
      <w:r w:rsidRPr="1709819F" w:rsidR="1709819F">
        <w:rPr>
          <w:rFonts w:ascii="Calibri" w:hAnsi="Calibri" w:eastAsia="Calibri" w:cs="Calibri" w:asciiTheme="minorAscii" w:hAnsiTheme="minorAscii" w:eastAsiaTheme="minorAscii" w:cstheme="minorAscii"/>
          <w:sz w:val="20"/>
          <w:szCs w:val="20"/>
        </w:rPr>
        <w:t>Substack</w:t>
      </w:r>
      <w:r w:rsidRPr="1709819F" w:rsidR="1709819F">
        <w:rPr>
          <w:rFonts w:ascii="Calibri" w:hAnsi="Calibri" w:eastAsia="Calibri" w:cs="Calibri" w:asciiTheme="minorAscii" w:hAnsiTheme="minorAscii" w:eastAsiaTheme="minorAscii" w:cstheme="minorAscii"/>
          <w:sz w:val="20"/>
          <w:szCs w:val="20"/>
        </w:rPr>
        <w:t xml:space="preserve"> makes a pitch for your podcasts." </w:t>
      </w:r>
      <w:r w:rsidRPr="1709819F" w:rsidR="1709819F">
        <w:rPr>
          <w:rFonts w:ascii="Calibri" w:hAnsi="Calibri" w:eastAsia="Calibri" w:cs="Calibri" w:asciiTheme="minorAscii" w:hAnsiTheme="minorAscii" w:eastAsiaTheme="minorAscii" w:cstheme="minorAscii"/>
          <w:i w:val="1"/>
          <w:iCs w:val="1"/>
          <w:sz w:val="20"/>
          <w:szCs w:val="20"/>
        </w:rPr>
        <w:t>The Verge</w:t>
      </w:r>
      <w:r w:rsidRPr="1709819F" w:rsidR="1709819F">
        <w:rPr>
          <w:rFonts w:ascii="Calibri" w:hAnsi="Calibri" w:eastAsia="Calibri" w:cs="Calibri" w:asciiTheme="minorAscii" w:hAnsiTheme="minorAscii" w:eastAsiaTheme="minorAscii" w:cstheme="minorAscii"/>
          <w:sz w:val="20"/>
          <w:szCs w:val="20"/>
        </w:rPr>
        <w:t xml:space="preserve">, April 5, 2022. Accessed September 9, 2022. </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https://www.theverge.com/2022/4/5/23011365/substack-podcasts-daniel-ek-spotify-parcast-union-negotiations</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footnote>
  <w:footnote w:id="29310">
    <w:p w:rsidR="1709819F" w:rsidP="1709819F" w:rsidRDefault="1709819F" w14:paraId="0BD3AE77" w14:textId="14B91778">
      <w:pPr>
        <w:pStyle w:val="FootnoteText"/>
        <w:bidi w:val="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1709819F">
        <w:rPr>
          <w:rStyle w:val="FootnoteReference"/>
          <w:rFonts w:ascii="Calibri" w:hAnsi="Calibri" w:eastAsia="Calibri" w:cs="Calibri" w:asciiTheme="minorAscii" w:hAnsiTheme="minorAscii" w:eastAsiaTheme="minorAscii" w:cstheme="minorAscii"/>
          <w:sz w:val="20"/>
          <w:szCs w:val="20"/>
        </w:rPr>
        <w:footnoteRef/>
      </w:r>
      <w:r w:rsidRPr="1709819F" w:rsidR="1709819F">
        <w:rPr>
          <w:rFonts w:ascii="Calibri" w:hAnsi="Calibri" w:eastAsia="Calibri" w:cs="Calibri" w:asciiTheme="minorAscii" w:hAnsiTheme="minorAscii" w:eastAsiaTheme="minorAscii" w:cstheme="minorAscii"/>
          <w:sz w:val="20"/>
          <w:szCs w:val="20"/>
        </w:rPr>
        <w:t xml:space="preserve"> </w:t>
      </w:r>
      <w:r w:rsidRPr="1709819F" w:rsidR="1709819F">
        <w:rPr>
          <w:rFonts w:ascii="Calibri" w:hAnsi="Calibri" w:eastAsia="Calibri" w:cs="Calibri" w:asciiTheme="minorAscii" w:hAnsiTheme="minorAscii" w:eastAsiaTheme="minorAscii" w:cstheme="minorAscii"/>
          <w:sz w:val="20"/>
          <w:szCs w:val="20"/>
        </w:rPr>
        <w:t>”The</w:t>
      </w:r>
      <w:r w:rsidRPr="1709819F" w:rsidR="1709819F">
        <w:rPr>
          <w:rFonts w:ascii="Calibri" w:hAnsi="Calibri" w:eastAsia="Calibri" w:cs="Calibri" w:asciiTheme="minorAscii" w:hAnsiTheme="minorAscii" w:eastAsiaTheme="minorAscii" w:cstheme="minorAscii"/>
          <w:sz w:val="20"/>
          <w:szCs w:val="20"/>
        </w:rPr>
        <w:t xml:space="preserve"> Decentralized Web.” MIT Digital Currency Initiative. Accessed September 9, 2022. </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https://dci.mit.edu/decentralizedweb</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footnote>
  <w:footnote w:id="7698">
    <w:p w:rsidR="1709819F" w:rsidP="1709819F" w:rsidRDefault="1709819F" w14:paraId="4515347D" w14:textId="30376011">
      <w:pPr>
        <w:pStyle w:val="Normal"/>
        <w:bidi w:val="0"/>
        <w:ind w:left="567" w:hanging="567"/>
        <w:jc w:val="left"/>
        <w:rPr>
          <w:rFonts w:ascii="Calibri" w:hAnsi="Calibri" w:eastAsia="Calibri" w:cs="Calibri" w:asciiTheme="minorAscii" w:hAnsiTheme="minorAscii" w:eastAsiaTheme="minorAscii" w:cstheme="minorAscii"/>
          <w:noProof w:val="0"/>
          <w:sz w:val="20"/>
          <w:szCs w:val="20"/>
          <w:lang w:val="en-US"/>
        </w:rPr>
      </w:pPr>
      <w:r w:rsidRPr="1709819F">
        <w:rPr>
          <w:rStyle w:val="FootnoteReference"/>
          <w:rFonts w:ascii="Calibri" w:hAnsi="Calibri" w:eastAsia="Calibri" w:cs="Calibri" w:asciiTheme="minorAscii" w:hAnsiTheme="minorAscii" w:eastAsiaTheme="minorAscii" w:cstheme="minorAscii"/>
          <w:sz w:val="20"/>
          <w:szCs w:val="20"/>
        </w:rPr>
        <w:footnoteRef/>
      </w:r>
      <w:r w:rsidRPr="1709819F" w:rsidR="1709819F">
        <w:rPr>
          <w:rFonts w:ascii="Calibri" w:hAnsi="Calibri" w:eastAsia="Calibri" w:cs="Calibri" w:asciiTheme="minorAscii" w:hAnsiTheme="minorAscii" w:eastAsiaTheme="minorAscii" w:cstheme="minorAscii"/>
          <w:sz w:val="20"/>
          <w:szCs w:val="20"/>
        </w:rPr>
        <w:t xml:space="preserve"> </w:t>
      </w:r>
      <w:r w:rsidRPr="1709819F" w:rsidR="1709819F">
        <w:rPr>
          <w:rFonts w:ascii="Calibri" w:hAnsi="Calibri" w:eastAsia="Calibri" w:cs="Calibri" w:asciiTheme="minorAscii" w:hAnsiTheme="minorAscii" w:eastAsiaTheme="minorAscii" w:cstheme="minorAscii"/>
          <w:noProof w:val="0"/>
          <w:sz w:val="20"/>
          <w:szCs w:val="20"/>
          <w:lang w:val="en-US"/>
        </w:rPr>
        <w:t xml:space="preserve">“RSS.” </w:t>
      </w:r>
      <w:proofErr w:type="spellStart"/>
      <w:r w:rsidRPr="1709819F" w:rsidR="1709819F">
        <w:rPr>
          <w:rFonts w:ascii="Calibri" w:hAnsi="Calibri" w:eastAsia="Calibri" w:cs="Calibri" w:asciiTheme="minorAscii" w:hAnsiTheme="minorAscii" w:eastAsiaTheme="minorAscii" w:cstheme="minorAscii"/>
          <w:noProof w:val="0"/>
          <w:sz w:val="20"/>
          <w:szCs w:val="20"/>
          <w:lang w:val="en-US"/>
        </w:rPr>
        <w:t>Encyclopædia</w:t>
      </w:r>
      <w:proofErr w:type="spellEnd"/>
      <w:r w:rsidRPr="1709819F" w:rsidR="1709819F">
        <w:rPr>
          <w:rFonts w:ascii="Calibri" w:hAnsi="Calibri" w:eastAsia="Calibri" w:cs="Calibri" w:asciiTheme="minorAscii" w:hAnsiTheme="minorAscii" w:eastAsiaTheme="minorAscii" w:cstheme="minorAscii"/>
          <w:noProof w:val="0"/>
          <w:sz w:val="20"/>
          <w:szCs w:val="20"/>
          <w:lang w:val="en-US"/>
        </w:rPr>
        <w:t xml:space="preserve"> Britannica. </w:t>
      </w:r>
      <w:proofErr w:type="spellStart"/>
      <w:r w:rsidRPr="1709819F" w:rsidR="1709819F">
        <w:rPr>
          <w:rFonts w:ascii="Calibri" w:hAnsi="Calibri" w:eastAsia="Calibri" w:cs="Calibri" w:asciiTheme="minorAscii" w:hAnsiTheme="minorAscii" w:eastAsiaTheme="minorAscii" w:cstheme="minorAscii"/>
          <w:i w:val="1"/>
          <w:iCs w:val="1"/>
          <w:noProof w:val="0"/>
          <w:sz w:val="20"/>
          <w:szCs w:val="20"/>
          <w:lang w:val="en-US"/>
        </w:rPr>
        <w:t>Encyclopædia</w:t>
      </w:r>
      <w:proofErr w:type="spellEnd"/>
      <w:r w:rsidRPr="1709819F" w:rsidR="1709819F">
        <w:rPr>
          <w:rFonts w:ascii="Calibri" w:hAnsi="Calibri" w:eastAsia="Calibri" w:cs="Calibri" w:asciiTheme="minorAscii" w:hAnsiTheme="minorAscii" w:eastAsiaTheme="minorAscii" w:cstheme="minorAscii"/>
          <w:i w:val="1"/>
          <w:iCs w:val="1"/>
          <w:noProof w:val="0"/>
          <w:sz w:val="20"/>
          <w:szCs w:val="20"/>
          <w:lang w:val="en-US"/>
        </w:rPr>
        <w:t xml:space="preserve"> Britannica</w:t>
      </w:r>
      <w:r w:rsidRPr="1709819F" w:rsidR="1709819F">
        <w:rPr>
          <w:rFonts w:ascii="Calibri" w:hAnsi="Calibri" w:eastAsia="Calibri" w:cs="Calibri" w:asciiTheme="minorAscii" w:hAnsiTheme="minorAscii" w:eastAsiaTheme="minorAscii" w:cstheme="minorAscii"/>
          <w:noProof w:val="0"/>
          <w:sz w:val="20"/>
          <w:szCs w:val="20"/>
          <w:lang w:val="en-US"/>
        </w:rPr>
        <w:t>, inc. Accessed October 17, 2022.</w:t>
      </w:r>
      <w:r w:rsidRPr="1709819F" w:rsidR="1709819F">
        <w:rPr>
          <w:rFonts w:ascii="Calibri" w:hAnsi="Calibri" w:eastAsia="Calibri" w:cs="Calibri" w:asciiTheme="minorAscii" w:hAnsiTheme="minorAscii" w:eastAsiaTheme="minorAscii" w:cstheme="minorAscii"/>
          <w:noProof w:val="0"/>
          <w:sz w:val="20"/>
          <w:szCs w:val="20"/>
          <w:lang w:val="en-US"/>
        </w:rPr>
        <w:t xml:space="preserve"> </w:t>
      </w:r>
      <w:r w:rsidRPr="1709819F" w:rsidR="1709819F">
        <w:rPr>
          <w:rFonts w:ascii="Calibri" w:hAnsi="Calibri" w:eastAsia="Calibri" w:cs="Calibri" w:asciiTheme="minorAscii" w:hAnsiTheme="minorAscii" w:eastAsiaTheme="minorAscii" w:cstheme="minorAscii"/>
          <w:noProof w:val="0"/>
          <w:sz w:val="20"/>
          <w:szCs w:val="20"/>
          <w:lang w:val="en-US"/>
        </w:rPr>
        <w:t>https://www.britannica.com/technology/RSS</w:t>
      </w:r>
      <w:r w:rsidRPr="1709819F" w:rsidR="1709819F">
        <w:rPr>
          <w:rFonts w:ascii="Calibri" w:hAnsi="Calibri" w:eastAsia="Calibri" w:cs="Calibri" w:asciiTheme="minorAscii" w:hAnsiTheme="minorAscii" w:eastAsiaTheme="minorAscii" w:cstheme="minorAscii"/>
          <w:noProof w:val="0"/>
          <w:sz w:val="20"/>
          <w:szCs w:val="20"/>
          <w:lang w:val="en-US"/>
        </w:rPr>
        <w:t>.</w:t>
      </w:r>
    </w:p>
  </w:footnote>
  <w:footnote w:id="6658">
    <w:p w:rsidR="1709819F" w:rsidP="1709819F" w:rsidRDefault="1709819F" w14:paraId="30F5150A" w14:textId="15F9D4ED">
      <w:pPr>
        <w:pStyle w:val="FootnoteText"/>
        <w:bidi w:val="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1709819F">
        <w:rPr>
          <w:rStyle w:val="FootnoteReference"/>
          <w:rFonts w:ascii="Calibri" w:hAnsi="Calibri" w:eastAsia="Calibri" w:cs="Calibri" w:asciiTheme="minorAscii" w:hAnsiTheme="minorAscii" w:eastAsiaTheme="minorAscii" w:cstheme="minorAscii"/>
          <w:sz w:val="20"/>
          <w:szCs w:val="20"/>
        </w:rPr>
        <w:footnoteRef/>
      </w:r>
      <w:r w:rsidRPr="1709819F" w:rsidR="1709819F">
        <w:rPr>
          <w:rFonts w:ascii="Calibri" w:hAnsi="Calibri" w:eastAsia="Calibri" w:cs="Calibri" w:asciiTheme="minorAscii" w:hAnsiTheme="minorAscii" w:eastAsiaTheme="minorAscii" w:cstheme="minorAscii"/>
          <w:sz w:val="20"/>
          <w:szCs w:val="20"/>
        </w:rPr>
        <w:t xml:space="preserve"> </w:t>
      </w:r>
      <w:proofErr w:type="gramStart"/>
      <w:r w:rsidRPr="1709819F" w:rsidR="1709819F">
        <w:rPr>
          <w:rFonts w:ascii="Calibri" w:hAnsi="Calibri" w:eastAsia="Calibri" w:cs="Calibri" w:asciiTheme="minorAscii" w:hAnsiTheme="minorAscii" w:eastAsiaTheme="minorAscii" w:cstheme="minorAscii"/>
          <w:sz w:val="20"/>
          <w:szCs w:val="20"/>
        </w:rPr>
        <w:t>”Podcast</w:t>
      </w:r>
      <w:proofErr w:type="gramEnd"/>
      <w:r w:rsidRPr="1709819F" w:rsidR="1709819F">
        <w:rPr>
          <w:rFonts w:ascii="Calibri" w:hAnsi="Calibri" w:eastAsia="Calibri" w:cs="Calibri" w:asciiTheme="minorAscii" w:hAnsiTheme="minorAscii" w:eastAsiaTheme="minorAscii" w:cstheme="minorAscii"/>
          <w:sz w:val="20"/>
          <w:szCs w:val="20"/>
        </w:rPr>
        <w:t xml:space="preserve"> RSS feed requirements.” Apple Podcasts for Creators. Accessed October 17, 2022. </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https://podcasters.apple.com/support/823-podcast-requirements</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footnote>
  <w:footnote w:id="7968">
    <w:p w:rsidR="1709819F" w:rsidP="1709819F" w:rsidRDefault="1709819F" w14:paraId="3B6C56BD" w14:textId="435C42A0">
      <w:pPr>
        <w:pStyle w:val="FootnoteText"/>
        <w:bidi w:val="0"/>
      </w:pPr>
      <w:r w:rsidRPr="1709819F">
        <w:rPr>
          <w:rStyle w:val="FootnoteReference"/>
        </w:rPr>
        <w:footnoteRef/>
      </w:r>
      <w:r w:rsidR="1709819F">
        <w:rPr/>
        <w:t xml:space="preserve"> </w:t>
      </w:r>
      <w:r w:rsidRPr="1709819F" w:rsidR="1709819F">
        <w:rPr>
          <w:i w:val="1"/>
          <w:iCs w:val="1"/>
        </w:rPr>
        <w:t>Ibid.</w:t>
      </w:r>
    </w:p>
  </w:footnote>
  <w:footnote w:id="23918">
    <w:p w:rsidR="1709819F" w:rsidP="1709819F" w:rsidRDefault="1709819F" w14:paraId="03DB0CED" w14:textId="67629334">
      <w:pPr>
        <w:pStyle w:val="FootnoteText"/>
        <w:bidi w:val="0"/>
      </w:pPr>
      <w:r w:rsidRPr="1709819F">
        <w:rPr>
          <w:rStyle w:val="FootnoteReference"/>
        </w:rPr>
        <w:footnoteRef/>
      </w:r>
      <w:r w:rsidR="1709819F">
        <w:rPr/>
        <w:t xml:space="preserve"> </w:t>
      </w:r>
      <w:r w:rsidR="1709819F">
        <w:rPr/>
        <w:t xml:space="preserve">”Mark Levin Audio Rewind - 7/28/20.” </w:t>
      </w:r>
      <w:proofErr w:type="spellStart"/>
      <w:r w:rsidR="1709819F">
        <w:rPr/>
        <w:t>Audacy</w:t>
      </w:r>
      <w:proofErr w:type="spellEnd"/>
      <w:r w:rsidR="1709819F">
        <w:rPr/>
        <w:t xml:space="preserve">, July 29, 2020. </w:t>
      </w:r>
      <w:r w:rsidR="1709819F">
        <w:rPr/>
        <w:t>https://www.audacy.com/podcasts/mark-levin-podcast-41762/mark-levin-audio-rewind-72820-320221775</w:t>
      </w:r>
      <w:r w:rsidR="1709819F">
        <w:rPr/>
        <w:t>.</w:t>
      </w:r>
    </w:p>
  </w:footnote>
  <w:footnote w:id="24421">
    <w:p w:rsidR="1709819F" w:rsidP="1709819F" w:rsidRDefault="1709819F" w14:paraId="7BC48726" w14:textId="0A66386A">
      <w:pPr>
        <w:pStyle w:val="FootnoteText"/>
        <w:bidi w:val="0"/>
      </w:pPr>
      <w:r w:rsidRPr="1709819F">
        <w:rPr>
          <w:rStyle w:val="FootnoteReference"/>
        </w:rPr>
        <w:footnoteRef/>
      </w:r>
      <w:r w:rsidR="1709819F">
        <w:rPr/>
        <w:t xml:space="preserve"> </w:t>
      </w:r>
      <w:r w:rsidR="1709819F">
        <w:rPr/>
        <w:t xml:space="preserve">Steve Bannon’s War Room. </w:t>
      </w:r>
      <w:proofErr w:type="gramStart"/>
      <w:r w:rsidR="1709819F">
        <w:rPr/>
        <w:t>”Episode</w:t>
      </w:r>
      <w:proofErr w:type="gramEnd"/>
      <w:r w:rsidR="1709819F">
        <w:rPr/>
        <w:t xml:space="preserve"> 1,040 – The </w:t>
      </w:r>
      <w:proofErr w:type="spellStart"/>
      <w:r w:rsidR="1709819F">
        <w:rPr/>
        <w:t>Daszak</w:t>
      </w:r>
      <w:proofErr w:type="spellEnd"/>
      <w:r w:rsidR="1709819F">
        <w:rPr/>
        <w:t xml:space="preserve"> Files (w/ Natalie Winters, Dr. Peter Navarro</w:t>
      </w:r>
      <w:proofErr w:type="gramStart"/>
      <w:r w:rsidR="1709819F">
        <w:rPr/>
        <w:t>).“</w:t>
      </w:r>
      <w:proofErr w:type="gramEnd"/>
      <w:r w:rsidR="1709819F">
        <w:rPr/>
        <w:t xml:space="preserve"> June 22, 2021. Accessed September 9, 2022. </w:t>
      </w:r>
      <w:r w:rsidR="1709819F">
        <w:rPr/>
        <w:t>https://warroom.org/episode-1040-the-daszak-files-w-natalie-winters-dr-peter-navarr</w:t>
      </w:r>
      <w:r w:rsidR="1709819F">
        <w:rPr/>
        <w:t>o;</w:t>
      </w:r>
      <w:r w:rsidR="1709819F">
        <w:rPr/>
        <w:t xml:space="preserve"> </w:t>
      </w:r>
      <w:r w:rsidR="1709819F">
        <w:rPr/>
        <w:t xml:space="preserve">Steve </w:t>
      </w:r>
      <w:proofErr w:type="gramStart"/>
      <w:r w:rsidR="1709819F">
        <w:rPr/>
        <w:t>Bannon‘</w:t>
      </w:r>
      <w:proofErr w:type="gramEnd"/>
      <w:r w:rsidR="1709819F">
        <w:rPr/>
        <w:t xml:space="preserve">s War Room. “Episode 1,004 – War-Time Footing … How MAGA Candidates and the America First Agenda Will Save the </w:t>
      </w:r>
      <w:proofErr w:type="gramStart"/>
      <w:r w:rsidR="1709819F">
        <w:rPr/>
        <w:t>USA.“</w:t>
      </w:r>
      <w:proofErr w:type="gramEnd"/>
      <w:r w:rsidR="1709819F">
        <w:rPr/>
        <w:t xml:space="preserve"> June 7, 2021. Accessed September 9, 2022. </w:t>
      </w:r>
      <w:r w:rsidR="1709819F">
        <w:rPr/>
        <w:t>https://warroom.org/2021/06/07/episode-1004-war-time-footing-how-maga-candidates-and-the-america-first-agenda-will-save-the-usa/</w:t>
      </w:r>
      <w:r w:rsidR="1709819F">
        <w:rPr/>
        <w:t>.</w:t>
      </w:r>
    </w:p>
  </w:footnote>
  <w:footnote w:id="10905">
    <w:p w:rsidR="1709819F" w:rsidP="1709819F" w:rsidRDefault="1709819F" w14:paraId="2EE14B2D" w14:textId="486E4B4B">
      <w:pPr>
        <w:pStyle w:val="FootnoteText"/>
        <w:bidi w:val="0"/>
      </w:pPr>
      <w:r w:rsidRPr="1709819F">
        <w:rPr>
          <w:rStyle w:val="FootnoteReference"/>
        </w:rPr>
        <w:footnoteRef/>
      </w:r>
      <w:r w:rsidR="1709819F">
        <w:rPr/>
        <w:t xml:space="preserve"> </w:t>
      </w:r>
      <w:r w:rsidR="1709819F">
        <w:rPr/>
        <w:t>Bret</w:t>
      </w:r>
      <w:r w:rsidR="1709819F">
        <w:rPr/>
        <w:t xml:space="preserve"> Weinstein. </w:t>
      </w:r>
      <w:r w:rsidR="1709819F">
        <w:rPr/>
        <w:t>"</w:t>
      </w:r>
      <w:r w:rsidR="1709819F">
        <w:rPr/>
        <w:t xml:space="preserve">Covid: The Path not Taken - </w:t>
      </w:r>
      <w:proofErr w:type="spellStart"/>
      <w:r w:rsidR="1709819F">
        <w:rPr/>
        <w:t>DarkHorse</w:t>
      </w:r>
      <w:proofErr w:type="spellEnd"/>
      <w:r w:rsidR="1709819F">
        <w:rPr/>
        <w:t xml:space="preserve"> Podcast with Dr. Peter McCullough.” </w:t>
      </w:r>
      <w:r w:rsidRPr="1709819F" w:rsidR="1709819F">
        <w:rPr>
          <w:i w:val="1"/>
          <w:iCs w:val="1"/>
        </w:rPr>
        <w:t>YouTube</w:t>
      </w:r>
      <w:r w:rsidR="1709819F">
        <w:rPr/>
        <w:t xml:space="preserve">, December 6, 2021. Accessed September 9, 2022. </w:t>
      </w:r>
      <w:r w:rsidR="1709819F">
        <w:rPr/>
        <w:t>https://www.youtube.com/watch?v=-zg1j7Zquoc</w:t>
      </w:r>
      <w:r w:rsidR="1709819F">
        <w:rPr/>
        <w:t xml:space="preserve">; The Charlie Kirk Show. "MRNA, Microsoft, and the Mark of the Beast? COVID Thought Crimes with Dr. Vladimir Zelenko.” </w:t>
      </w:r>
      <w:r w:rsidR="1709819F">
        <w:rPr/>
        <w:t>Omny</w:t>
      </w:r>
      <w:r w:rsidR="1709819F">
        <w:rPr/>
        <w:t>.</w:t>
      </w:r>
      <w:r w:rsidR="1709819F">
        <w:rPr/>
        <w:t>fm</w:t>
      </w:r>
      <w:r w:rsidR="1709819F">
        <w:rPr/>
        <w:t xml:space="preserve">, December 17, 2021. Accessed September 9, 2022. </w:t>
      </w:r>
      <w:r w:rsidR="1709819F">
        <w:rPr/>
        <w:t>https://omny.fm/shows/the-charlie-kirk-show/mrna-microsoft-and-the-mark-of-the-beast-covid-tho</w:t>
      </w:r>
      <w:r w:rsidR="1709819F">
        <w:rPr/>
        <w:t>.</w:t>
      </w:r>
    </w:p>
  </w:footnote>
  <w:footnote w:id="4162">
    <w:p w:rsidR="1709819F" w:rsidP="1709819F" w:rsidRDefault="1709819F" w14:paraId="1D8CB4B5" w14:textId="5901A3A1">
      <w:pPr>
        <w:pStyle w:val="FootnoteText"/>
        <w:bidi w:val="0"/>
      </w:pPr>
      <w:r w:rsidRPr="1709819F">
        <w:rPr>
          <w:rStyle w:val="FootnoteReference"/>
        </w:rPr>
        <w:footnoteRef/>
      </w:r>
      <w:r w:rsidR="1709819F">
        <w:rPr/>
        <w:t xml:space="preserve"> </w:t>
      </w:r>
      <w:r w:rsidR="1709819F">
        <w:rPr/>
        <w:t xml:space="preserve">Bret Weinstein. "Bret and Heather 66th </w:t>
      </w:r>
      <w:proofErr w:type="spellStart"/>
      <w:r w:rsidR="1709819F">
        <w:rPr/>
        <w:t>DarkHorse</w:t>
      </w:r>
      <w:proofErr w:type="spellEnd"/>
      <w:r w:rsidR="1709819F">
        <w:rPr/>
        <w:t xml:space="preserve"> Podcast Livestream: All Biology is Evolutionary </w:t>
      </w:r>
      <w:proofErr w:type="gramStart"/>
      <w:r w:rsidR="1709819F">
        <w:rPr/>
        <w:t>Biology.“</w:t>
      </w:r>
      <w:proofErr w:type="gramEnd"/>
      <w:r w:rsidR="1709819F">
        <w:rPr/>
        <w:t xml:space="preserve"> YouTube, February 6, 2021. Accessed September 9, 2022. </w:t>
      </w:r>
      <w:r w:rsidR="1709819F">
        <w:rPr/>
        <w:t>https://youtu.be/wndotTtBTZQ?t=4150</w:t>
      </w:r>
      <w:r w:rsidR="1709819F">
        <w:rPr/>
        <w:t>.</w:t>
      </w:r>
    </w:p>
  </w:footnote>
  <w:footnote w:id="19389">
    <w:p w:rsidR="1709819F" w:rsidP="1709819F" w:rsidRDefault="1709819F" w14:paraId="7E5022A4" w14:textId="00BE5DE3">
      <w:pPr>
        <w:pStyle w:val="FootnoteText"/>
        <w:bidi w:val="0"/>
      </w:pPr>
      <w:r w:rsidRPr="1709819F">
        <w:rPr>
          <w:rStyle w:val="FootnoteReference"/>
        </w:rPr>
        <w:footnoteRef/>
      </w:r>
      <w:r w:rsidR="1709819F">
        <w:rPr/>
        <w:t xml:space="preserve"> </w:t>
      </w:r>
      <w:proofErr w:type="gramStart"/>
      <w:r w:rsidR="1709819F">
        <w:rPr/>
        <w:t>”Apple</w:t>
      </w:r>
      <w:proofErr w:type="gramEnd"/>
      <w:r w:rsidR="1709819F">
        <w:rPr/>
        <w:t xml:space="preserve"> Podcasts content guidelines.” </w:t>
      </w:r>
      <w:r w:rsidRPr="1709819F" w:rsidR="1709819F">
        <w:rPr>
          <w:i w:val="1"/>
          <w:iCs w:val="1"/>
        </w:rPr>
        <w:t>Apple Podcasts for Creators</w:t>
      </w:r>
      <w:r w:rsidR="1709819F">
        <w:rPr/>
        <w:t>, Accessed October 17, 2022. h</w:t>
      </w:r>
      <w:r w:rsidR="1709819F">
        <w:rPr/>
        <w:t>ttps://podcasters.apple.com/support/891-content-and-subscription-guidelines</w:t>
      </w:r>
      <w:r w:rsidR="1709819F">
        <w:rPr/>
        <w:t>.</w:t>
      </w:r>
    </w:p>
  </w:footnote>
  <w:footnote w:id="24285">
    <w:p w:rsidR="1709819F" w:rsidP="1709819F" w:rsidRDefault="1709819F" w14:paraId="3244F405" w14:textId="10B533B7">
      <w:pPr>
        <w:pStyle w:val="FootnoteText"/>
        <w:bidi w:val="0"/>
      </w:pPr>
      <w:r w:rsidRPr="1709819F">
        <w:rPr>
          <w:rStyle w:val="FootnoteReference"/>
        </w:rPr>
        <w:footnoteRef/>
      </w:r>
      <w:r w:rsidR="1709819F">
        <w:rPr/>
        <w:t xml:space="preserve"> </w:t>
      </w:r>
      <w:proofErr w:type="gramStart"/>
      <w:r w:rsidR="1709819F">
        <w:rPr/>
        <w:t>”Our</w:t>
      </w:r>
      <w:proofErr w:type="gramEnd"/>
      <w:r w:rsidR="1709819F">
        <w:rPr/>
        <w:t xml:space="preserve"> Ongoing Work to Tackle Hate.” </w:t>
      </w:r>
      <w:r w:rsidRPr="1709819F" w:rsidR="1709819F">
        <w:rPr>
          <w:i w:val="1"/>
          <w:iCs w:val="1"/>
        </w:rPr>
        <w:t>YouTube Official Blog</w:t>
      </w:r>
      <w:r w:rsidR="1709819F">
        <w:rPr/>
        <w:t xml:space="preserve">, June 5, 2019. Accessed September 9, 2022. </w:t>
      </w:r>
      <w:r w:rsidR="1709819F">
        <w:rPr/>
        <w:t>https://blog.youtube/news-and-events/our-ongoing-work-to-tackle-hate/</w:t>
      </w:r>
      <w:r w:rsidR="1709819F">
        <w:rPr/>
        <w:t>.</w:t>
      </w:r>
    </w:p>
  </w:footnote>
  <w:footnote w:id="31946">
    <w:p w:rsidR="1709819F" w:rsidP="1709819F" w:rsidRDefault="1709819F" w14:paraId="18F9BC0C" w14:textId="30F7627B">
      <w:pPr>
        <w:pStyle w:val="FootnoteText"/>
        <w:bidi w:val="0"/>
      </w:pPr>
      <w:r w:rsidRPr="1709819F">
        <w:rPr>
          <w:rStyle w:val="FootnoteReference"/>
        </w:rPr>
        <w:footnoteRef/>
      </w:r>
      <w:r w:rsidR="1709819F">
        <w:rPr/>
        <w:t xml:space="preserve"> </w:t>
      </w:r>
      <w:proofErr w:type="gramStart"/>
      <w:r w:rsidR="1709819F">
        <w:rPr/>
        <w:t>”Podcast</w:t>
      </w:r>
      <w:proofErr w:type="gramEnd"/>
      <w:r w:rsidR="1709819F">
        <w:rPr/>
        <w:t xml:space="preserve"> Statistics and Data [September 2022].” </w:t>
      </w:r>
      <w:proofErr w:type="spellStart"/>
      <w:r w:rsidRPr="1709819F" w:rsidR="1709819F">
        <w:rPr>
          <w:i w:val="1"/>
          <w:iCs w:val="1"/>
        </w:rPr>
        <w:t>Buzzsprout</w:t>
      </w:r>
      <w:proofErr w:type="spellEnd"/>
      <w:r w:rsidR="1709819F">
        <w:rPr/>
        <w:t xml:space="preserve">, October 4, 2022. Accessed October 17, 2022. </w:t>
      </w:r>
      <w:r w:rsidR="1709819F">
        <w:rPr/>
        <w:t>https://www.buzzsprout.com/blog/podcast-statistics</w:t>
      </w:r>
      <w:r w:rsidR="1709819F">
        <w:rPr/>
        <w:t>.</w:t>
      </w:r>
    </w:p>
  </w:footnote>
  <w:footnote w:id="26075">
    <w:p w:rsidR="1709819F" w:rsidP="1709819F" w:rsidRDefault="1709819F" w14:paraId="206CF4B3" w14:textId="27C5EF2D">
      <w:pPr>
        <w:pStyle w:val="FootnoteText"/>
        <w:bidi w:val="0"/>
      </w:pPr>
      <w:r w:rsidRPr="1709819F">
        <w:rPr>
          <w:rStyle w:val="FootnoteReference"/>
        </w:rPr>
        <w:footnoteRef/>
      </w:r>
      <w:r w:rsidR="1709819F">
        <w:rPr/>
        <w:t xml:space="preserve"> </w:t>
      </w:r>
      <w:r w:rsidR="1709819F">
        <w:rPr/>
        <w:t xml:space="preserve">Keller, Daphne. </w:t>
      </w:r>
      <w:proofErr w:type="gramStart"/>
      <w:r w:rsidR="1709819F">
        <w:rPr/>
        <w:t>”Amplification</w:t>
      </w:r>
      <w:proofErr w:type="gramEnd"/>
      <w:r w:rsidR="1709819F">
        <w:rPr/>
        <w:t xml:space="preserve"> and Its Discontents." </w:t>
      </w:r>
      <w:r w:rsidRPr="1709819F" w:rsidR="1709819F">
        <w:rPr>
          <w:i w:val="1"/>
          <w:iCs w:val="1"/>
        </w:rPr>
        <w:t>Knight First Institute at Columbia University</w:t>
      </w:r>
      <w:r w:rsidR="1709819F">
        <w:rPr/>
        <w:t xml:space="preserve">, June 8, 2021. Accessed October 17, 2022, </w:t>
      </w:r>
      <w:r w:rsidR="1709819F">
        <w:rPr/>
        <w:t>https://knightcolumbia.org/content/amplification-and-its-discontents</w:t>
      </w:r>
      <w:r w:rsidR="1709819F">
        <w:rPr/>
        <w:t>.</w:t>
      </w:r>
    </w:p>
  </w:footnote>
  <w:footnote w:id="28461">
    <w:p w:rsidR="1709819F" w:rsidP="1709819F" w:rsidRDefault="1709819F" w14:paraId="573BFECC" w14:textId="32A92009">
      <w:pPr>
        <w:pStyle w:val="FootnoteText"/>
        <w:bidi w:val="0"/>
        <w:spacing w:before="0" w:beforeAutospacing="off" w:after="0" w:afterAutospacing="off" w:line="259" w:lineRule="auto"/>
        <w:ind w:left="0" w:right="0"/>
        <w:jc w:val="left"/>
        <w:rPr>
          <w:sz w:val="20"/>
          <w:szCs w:val="20"/>
        </w:rPr>
      </w:pPr>
      <w:r w:rsidRPr="1709819F">
        <w:rPr>
          <w:rStyle w:val="FootnoteReference"/>
          <w:sz w:val="20"/>
          <w:szCs w:val="20"/>
        </w:rPr>
        <w:footnoteRef/>
      </w:r>
      <w:r w:rsidRPr="1709819F" w:rsidR="1709819F">
        <w:rPr>
          <w:sz w:val="20"/>
          <w:szCs w:val="20"/>
        </w:rPr>
        <w:t xml:space="preserve"> Peters, Jay. </w:t>
      </w:r>
      <w:proofErr w:type="gramStart"/>
      <w:r w:rsidRPr="1709819F" w:rsidR="1709819F">
        <w:rPr>
          <w:sz w:val="20"/>
          <w:szCs w:val="20"/>
        </w:rPr>
        <w:t>”Reddit</w:t>
      </w:r>
      <w:proofErr w:type="gramEnd"/>
      <w:r w:rsidRPr="1709819F" w:rsidR="1709819F">
        <w:rPr>
          <w:sz w:val="20"/>
          <w:szCs w:val="20"/>
        </w:rPr>
        <w:t xml:space="preserve"> is adding new real-time features including a live upvote count.” </w:t>
      </w:r>
      <w:r w:rsidRPr="1709819F" w:rsidR="1709819F">
        <w:rPr>
          <w:i w:val="1"/>
          <w:iCs w:val="1"/>
          <w:sz w:val="20"/>
          <w:szCs w:val="20"/>
        </w:rPr>
        <w:t>The V</w:t>
      </w:r>
      <w:r w:rsidRPr="1709819F" w:rsidR="1709819F">
        <w:rPr>
          <w:i w:val="1"/>
          <w:iCs w:val="1"/>
          <w:sz w:val="20"/>
          <w:szCs w:val="20"/>
        </w:rPr>
        <w:t>erge</w:t>
      </w:r>
      <w:r w:rsidRPr="1709819F" w:rsidR="1709819F">
        <w:rPr>
          <w:sz w:val="20"/>
          <w:szCs w:val="20"/>
        </w:rPr>
        <w:t xml:space="preserve">, December 1, 2021. Accessed September 9, 2022. </w:t>
      </w:r>
      <w:r w:rsidRPr="1709819F" w:rsidR="1709819F">
        <w:rPr>
          <w:sz w:val="20"/>
          <w:szCs w:val="20"/>
        </w:rPr>
        <w:t>https://www.theverge.com/2021/12/1/22810850/reddit-real-time-live-upvote-reading-typing-indicator-comment</w:t>
      </w:r>
      <w:proofErr w:type="gramStart"/>
      <w:r w:rsidRPr="1709819F" w:rsidR="1709819F">
        <w:rPr>
          <w:sz w:val="20"/>
          <w:szCs w:val="20"/>
        </w:rPr>
        <w:t>;</w:t>
      </w:r>
      <w:r w:rsidRPr="1709819F" w:rsidR="1709819F">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”Vote</w:t>
      </w:r>
      <w:proofErr w:type="gramEnd"/>
      <w:r w:rsidRPr="1709819F" w:rsidR="1709819F">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Up.” </w:t>
      </w:r>
      <w:r w:rsidRPr="1709819F" w:rsidR="1709819F">
        <w:rPr>
          <w:rFonts w:ascii="Calibri" w:hAnsi="Calibri" w:eastAsia="Calibri" w:cs="Calibri"/>
          <w:b w:val="0"/>
          <w:bCs w:val="0"/>
          <w:i w:val="1"/>
          <w:iCs w:val="1"/>
          <w:caps w:val="0"/>
          <w:smallCaps w:val="0"/>
          <w:noProof w:val="0"/>
          <w:color w:val="000000" w:themeColor="text1" w:themeTint="FF" w:themeShade="FF"/>
          <w:sz w:val="20"/>
          <w:szCs w:val="20"/>
          <w:lang w:val="en-US"/>
        </w:rPr>
        <w:t>Stack Overflow</w:t>
      </w:r>
      <w:r w:rsidRPr="1709819F" w:rsidR="1709819F">
        <w:rPr>
          <w:rFonts w:ascii="Calibri" w:hAnsi="Calibri" w:eastAsia="Calibri" w:cs="Calibri"/>
          <w:b w:val="0"/>
          <w:bCs w:val="0"/>
          <w:i w:val="0"/>
          <w:iCs w:val="0"/>
          <w:caps w:val="0"/>
          <w:smallCaps w:val="0"/>
          <w:noProof w:val="0"/>
          <w:color w:val="000000" w:themeColor="text1" w:themeTint="FF" w:themeShade="FF"/>
          <w:sz w:val="20"/>
          <w:szCs w:val="20"/>
          <w:lang w:val="en-US"/>
        </w:rPr>
        <w:t>. Accessed September 9, 2022. h</w:t>
      </w:r>
      <w:r w:rsidRPr="1709819F" w:rsidR="1709819F">
        <w:rPr>
          <w:sz w:val="20"/>
          <w:szCs w:val="20"/>
        </w:rPr>
        <w:t>ttps://stackoverflow.com/help/privileges/vote-up</w:t>
      </w:r>
    </w:p>
  </w:footnote>
  <w:footnote w:id="24102">
    <w:p w:rsidR="1709819F" w:rsidP="1709819F" w:rsidRDefault="1709819F" w14:paraId="0085F730" w14:textId="4FC008FB">
      <w:pPr>
        <w:pStyle w:val="FootnoteText"/>
        <w:bidi w:val="0"/>
        <w:spacing w:line="259" w:lineRule="auto"/>
      </w:pPr>
      <w:r w:rsidRPr="1709819F">
        <w:rPr>
          <w:rStyle w:val="FootnoteReference"/>
        </w:rPr>
        <w:footnoteRef/>
      </w:r>
      <w:r w:rsidR="1709819F">
        <w:rPr/>
        <w:t xml:space="preserve"> “Podcast </w:t>
      </w:r>
      <w:r w:rsidR="1709819F">
        <w:rPr/>
        <w:t>Notes :</w:t>
      </w:r>
      <w:r w:rsidR="1709819F">
        <w:rPr/>
        <w:t xml:space="preserve"> The Best Ideas from the World’s Best Podcasts in Minutes.” Podcast Notes, Accessed September 9, 2022. https://podcastnotes.org/.</w:t>
      </w:r>
    </w:p>
  </w:footnote>
  <w:footnote w:id="25514">
    <w:p w:rsidR="1709819F" w:rsidP="1709819F" w:rsidRDefault="1709819F" w14:paraId="0E8C7851" w14:textId="7875B10D">
      <w:pPr>
        <w:pStyle w:val="FootnoteText"/>
        <w:bidi w:val="0"/>
      </w:pPr>
      <w:r w:rsidRPr="1709819F">
        <w:rPr>
          <w:rStyle w:val="FootnoteReference"/>
        </w:rPr>
        <w:footnoteRef/>
      </w:r>
      <w:r w:rsidR="1709819F">
        <w:rPr/>
        <w:t xml:space="preserve"> </w:t>
      </w:r>
      <w:proofErr w:type="gramStart"/>
      <w:r w:rsidR="1709819F">
        <w:rPr/>
        <w:t>”Sponsorship</w:t>
      </w:r>
      <w:proofErr w:type="gramEnd"/>
      <w:r w:rsidR="1709819F">
        <w:rPr/>
        <w:t xml:space="preserve"> Identification Rules.” </w:t>
      </w:r>
      <w:r w:rsidRPr="1709819F" w:rsidR="1709819F">
        <w:rPr>
          <w:i w:val="1"/>
          <w:iCs w:val="1"/>
        </w:rPr>
        <w:t>Federal Communications Commission</w:t>
      </w:r>
      <w:r w:rsidR="1709819F">
        <w:rPr/>
        <w:t xml:space="preserve">, January 13, 2021. Accessed September 9, 2022. </w:t>
      </w:r>
      <w:r w:rsidR="1709819F">
        <w:rPr/>
        <w:t>https://www.fcc.gov/consumers/guides/sponsorship-identification-rules</w:t>
      </w:r>
      <w:r w:rsidR="1709819F">
        <w:rPr/>
        <w:t>.</w:t>
      </w:r>
    </w:p>
  </w:footnote>
  <w:footnote w:id="24748">
    <w:p w:rsidR="1709819F" w:rsidP="1709819F" w:rsidRDefault="1709819F" w14:paraId="2DE5E7D6" w14:textId="3C401379">
      <w:pPr>
        <w:pStyle w:val="FootnoteText"/>
        <w:bidi w:val="0"/>
      </w:pPr>
      <w:r w:rsidRPr="1709819F">
        <w:rPr>
          <w:rStyle w:val="FootnoteReference"/>
        </w:rPr>
        <w:footnoteRef/>
      </w:r>
      <w:r w:rsidR="1709819F">
        <w:rPr/>
        <w:t xml:space="preserve"> </w:t>
      </w:r>
      <w:r w:rsidR="1709819F">
        <w:rPr/>
        <w:t xml:space="preserve">The Lancet Infectious Diseases. "The COVID-19 </w:t>
      </w:r>
      <w:proofErr w:type="spellStart"/>
      <w:r w:rsidR="1709819F">
        <w:rPr/>
        <w:t>Infodemic</w:t>
      </w:r>
      <w:proofErr w:type="spellEnd"/>
      <w:r w:rsidR="1709819F">
        <w:rPr/>
        <w:t xml:space="preserve">.” </w:t>
      </w:r>
      <w:r w:rsidRPr="1709819F" w:rsidR="1709819F">
        <w:rPr>
          <w:i w:val="1"/>
          <w:iCs w:val="1"/>
        </w:rPr>
        <w:t>The Lancet</w:t>
      </w:r>
      <w:r w:rsidR="1709819F">
        <w:rPr/>
        <w:t xml:space="preserve"> 20, no. 8 (July 2020). </w:t>
      </w:r>
      <w:r w:rsidR="1709819F">
        <w:rPr/>
        <w:t>https://www.thelancet.com/journals/laninf/article/PIIS1473-3099(20)30565-X/fulltext</w:t>
      </w:r>
      <w:r w:rsidR="1709819F">
        <w:rPr/>
        <w:t>.</w:t>
      </w:r>
    </w:p>
  </w:footnote>
  <w:footnote w:id="28552">
    <w:p w:rsidR="1709819F" w:rsidP="1709819F" w:rsidRDefault="1709819F" w14:paraId="13036492" w14:textId="2C869B07">
      <w:pPr>
        <w:pStyle w:val="FootnoteText"/>
        <w:bidi w:val="0"/>
      </w:pPr>
      <w:r w:rsidRPr="1709819F">
        <w:rPr>
          <w:rStyle w:val="FootnoteReference"/>
        </w:rPr>
        <w:footnoteRef/>
      </w:r>
      <w:r w:rsidR="1709819F">
        <w:rPr/>
        <w:t xml:space="preserve">  </w:t>
      </w:r>
      <w:r w:rsidR="1709819F">
        <w:rPr/>
        <w:t>Merchant</w:t>
      </w:r>
      <w:r w:rsidR="1709819F">
        <w:rPr/>
        <w:t>, Raina M.</w:t>
      </w:r>
      <w:r w:rsidR="1709819F">
        <w:rPr/>
        <w:t xml:space="preserve">, </w:t>
      </w:r>
      <w:r w:rsidR="1709819F">
        <w:rPr/>
        <w:t xml:space="preserve">and Nicole Lurie. </w:t>
      </w:r>
      <w:proofErr w:type="gramStart"/>
      <w:r w:rsidR="1709819F">
        <w:rPr/>
        <w:t>”</w:t>
      </w:r>
      <w:r w:rsidR="1709819F">
        <w:rPr/>
        <w:t>Social</w:t>
      </w:r>
      <w:proofErr w:type="gramEnd"/>
      <w:r w:rsidR="1709819F">
        <w:rPr/>
        <w:t xml:space="preserve"> Media</w:t>
      </w:r>
      <w:r w:rsidR="1709819F">
        <w:rPr/>
        <w:t xml:space="preserve"> and Emergency Preparedness in Response to Novel </w:t>
      </w:r>
      <w:proofErr w:type="gramStart"/>
      <w:r w:rsidR="1709819F">
        <w:rPr/>
        <w:t>Coronavirus.</w:t>
      </w:r>
      <w:r w:rsidR="1709819F">
        <w:rPr/>
        <w:t>“</w:t>
      </w:r>
      <w:proofErr w:type="gramEnd"/>
      <w:r w:rsidR="1709819F">
        <w:rPr/>
        <w:t xml:space="preserve"> </w:t>
      </w:r>
      <w:r w:rsidRPr="1709819F" w:rsidR="1709819F">
        <w:rPr>
          <w:i w:val="1"/>
          <w:iCs w:val="1"/>
        </w:rPr>
        <w:t>JAMA</w:t>
      </w:r>
      <w:r w:rsidR="1709819F">
        <w:rPr/>
        <w:t>. 2020;323(20): 2011–2012.doi:10.1001/jama.2020.4469</w:t>
      </w:r>
      <w:r w:rsidR="1709819F">
        <w:rPr/>
        <w:t>;</w:t>
      </w:r>
      <w:r w:rsidR="1709819F">
        <w:rPr/>
        <w:t xml:space="preserve"> </w:t>
      </w:r>
      <w:r w:rsidR="1709819F">
        <w:rPr/>
        <w:t xml:space="preserve">Matteo Cinelli et al. (2020). </w:t>
      </w:r>
      <w:proofErr w:type="gramStart"/>
      <w:r w:rsidR="1709819F">
        <w:rPr/>
        <w:t>”The</w:t>
      </w:r>
      <w:proofErr w:type="gramEnd"/>
      <w:r w:rsidR="1709819F">
        <w:rPr/>
        <w:t xml:space="preserve"> COVID-19 social media </w:t>
      </w:r>
      <w:proofErr w:type="spellStart"/>
      <w:r w:rsidR="1709819F">
        <w:rPr/>
        <w:t>infodemic</w:t>
      </w:r>
      <w:proofErr w:type="spellEnd"/>
      <w:r w:rsidR="1709819F">
        <w:rPr/>
        <w:t xml:space="preserve">.“ </w:t>
      </w:r>
      <w:r w:rsidRPr="1709819F" w:rsidR="1709819F">
        <w:rPr>
          <w:i w:val="1"/>
          <w:iCs w:val="1"/>
        </w:rPr>
        <w:t>Scientific Reports</w:t>
      </w:r>
      <w:r w:rsidR="1709819F">
        <w:rPr/>
        <w:t xml:space="preserve">, 10(1), 16598. </w:t>
      </w:r>
      <w:hyperlink r:id="Rba2caf5fd7b94b69">
        <w:r w:rsidRPr="1709819F" w:rsidR="1709819F">
          <w:rPr>
            <w:rStyle w:val="Hyperlink"/>
          </w:rPr>
          <w:t>https://ncbi.nlm.nih.gov/pmc/articles/PMC7538912/</w:t>
        </w:r>
      </w:hyperlink>
      <w:r w:rsidR="1709819F">
        <w:rPr/>
        <w:t xml:space="preserve">; Donovan, Joan. </w:t>
      </w:r>
      <w:proofErr w:type="gramStart"/>
      <w:r w:rsidR="1709819F">
        <w:rPr/>
        <w:t>”Here’s</w:t>
      </w:r>
      <w:proofErr w:type="gramEnd"/>
      <w:r w:rsidR="1709819F">
        <w:rPr/>
        <w:t xml:space="preserve"> how social media can combat the coronavirus ‘</w:t>
      </w:r>
      <w:proofErr w:type="spellStart"/>
      <w:r w:rsidR="1709819F">
        <w:rPr/>
        <w:t>infodemic</w:t>
      </w:r>
      <w:proofErr w:type="spellEnd"/>
      <w:r w:rsidR="1709819F">
        <w:rPr/>
        <w:t>.‘</w:t>
      </w:r>
      <w:proofErr w:type="gramStart"/>
      <w:r w:rsidR="1709819F">
        <w:rPr/>
        <w:t xml:space="preserve">“ </w:t>
      </w:r>
      <w:r w:rsidRPr="1709819F" w:rsidR="1709819F">
        <w:rPr>
          <w:i w:val="1"/>
          <w:iCs w:val="1"/>
        </w:rPr>
        <w:t>MIT</w:t>
      </w:r>
      <w:proofErr w:type="gramEnd"/>
      <w:r w:rsidRPr="1709819F" w:rsidR="1709819F">
        <w:rPr>
          <w:i w:val="1"/>
          <w:iCs w:val="1"/>
        </w:rPr>
        <w:t xml:space="preserve"> Technology Review</w:t>
      </w:r>
      <w:r w:rsidR="1709819F">
        <w:rPr/>
        <w:t xml:space="preserve">, March 17, 2020. Accessed October 20, 2022. </w:t>
      </w:r>
      <w:hyperlink r:id="R431e8ebce7794a79">
        <w:r w:rsidRPr="1709819F" w:rsidR="1709819F">
          <w:rPr>
            <w:rStyle w:val="Hyperlink"/>
          </w:rPr>
          <w:t>https://www.technologyreview.com/2020/03/17/905279/facebook-twitter-social-media-infodemic-misinformation/</w:t>
        </w:r>
      </w:hyperlink>
      <w:r w:rsidR="1709819F">
        <w:rPr/>
        <w:t xml:space="preserve">; </w:t>
      </w:r>
      <w:r w:rsidR="1709819F">
        <w:rPr/>
        <w:t xml:space="preserve">Allem, Jon-Patrick. “Social media fuels wave of coronavirus misinformation as users focus on popularity, not </w:t>
      </w:r>
      <w:proofErr w:type="gramStart"/>
      <w:r w:rsidR="1709819F">
        <w:rPr/>
        <w:t>accuracy.“</w:t>
      </w:r>
      <w:proofErr w:type="gramEnd"/>
      <w:r w:rsidR="1709819F">
        <w:rPr/>
        <w:t xml:space="preserve"> </w:t>
      </w:r>
      <w:r w:rsidRPr="1709819F" w:rsidR="1709819F">
        <w:rPr>
          <w:i w:val="1"/>
          <w:iCs w:val="1"/>
        </w:rPr>
        <w:t>The Conversation</w:t>
      </w:r>
      <w:r w:rsidR="1709819F">
        <w:rPr/>
        <w:t xml:space="preserve">, April 6, 2020. Accessed October 20, 2022. </w:t>
      </w:r>
      <w:hyperlink r:id="R77afb8cd0a344c38">
        <w:r w:rsidRPr="1709819F" w:rsidR="1709819F">
          <w:rPr>
            <w:rStyle w:val="Hyperlink"/>
          </w:rPr>
          <w:t>https://theconversation.com/social-media-fuels-wave-of-coronavirus-misinformation-as-users-focus-on-popularity-not-accuracy-135179</w:t>
        </w:r>
      </w:hyperlink>
      <w:r w:rsidR="1709819F">
        <w:rPr/>
        <w:t xml:space="preserve">. </w:t>
      </w:r>
    </w:p>
  </w:footnote>
  <w:footnote w:id="11607">
    <w:p w:rsidR="1709819F" w:rsidP="1709819F" w:rsidRDefault="1709819F" w14:paraId="49D16533" w14:textId="5385A6BD">
      <w:pPr>
        <w:pStyle w:val="FootnoteText"/>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1709819F">
        <w:rPr>
          <w:rStyle w:val="FootnoteReference"/>
        </w:rPr>
        <w:footnoteRef/>
      </w:r>
      <w:r w:rsidR="1709819F">
        <w:rPr/>
        <w:t xml:space="preserve"> </w:t>
      </w:r>
      <w:r w:rsidR="1709819F">
        <w:rPr/>
        <w:t xml:space="preserve">Statista. “Number of Podcast Listeners Worldwide 2024.” Accessed September 9, 2022. </w:t>
      </w:r>
      <w:hyperlink r:id="R2604d331c30d412c">
        <w:r w:rsidRPr="1709819F" w:rsidR="1709819F">
          <w:rPr>
            <w:rStyle w:val="Hyperlink"/>
          </w:rPr>
          <w:t>https://www.statista.com/statistics/1291360/podcast-listeners-worldwide/?utm_campaign=adtech.podnews.net%3A2022-07-19&amp;utm_medium=email&amp;utm_source=adtech.podnews.net</w:t>
        </w:r>
      </w:hyperlink>
      <w:r w:rsidR="1709819F">
        <w:rPr/>
        <w:t xml:space="preserve">; </w:t>
      </w:r>
      <w:r w:rsidRPr="1709819F" w:rsidR="1709819F">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TechCrunch. “US Podcast Ad Revenue to Reach $2 Billion in 2022 and Top $4 Billion by 2024, Study Says.” Accessed October 17, 2022. https://techcrunch.com/2022/05/09/u-s-podcast-ad-revenue-to-reach-2-billion-in-2022-and-top-4-billion-by-2024-study-says/.</w:t>
      </w:r>
    </w:p>
    <w:p w:rsidR="1709819F" w:rsidP="1709819F" w:rsidRDefault="1709819F" w14:paraId="30214235" w14:textId="5E18C584">
      <w:pPr>
        <w:pStyle w:val="FootnoteText"/>
      </w:pPr>
    </w:p>
  </w:footnote>
  <w:footnote w:id="18914">
    <w:p w:rsidR="1709819F" w:rsidP="1709819F" w:rsidRDefault="1709819F" w14:paraId="16D24E48" w14:textId="40B2E0AB">
      <w:pPr>
        <w:pStyle w:val="FootnoteText"/>
        <w:bidi w:val="0"/>
      </w:pPr>
      <w:r w:rsidRPr="1709819F">
        <w:rPr>
          <w:rStyle w:val="FootnoteReference"/>
        </w:rPr>
        <w:footnoteRef/>
      </w:r>
      <w:r w:rsidR="1709819F">
        <w:rPr/>
        <w:t xml:space="preserve"> </w:t>
      </w:r>
      <w:r w:rsidR="1709819F">
        <w:rPr/>
        <w:t>Sobieraj, Sarah, and Jeffrey M. Berry. "From incivility to outrage: Political discourse in blogs, talk radio, and cable news." Political Communication 28, no. 1 (2011): 19-41.</w:t>
      </w:r>
    </w:p>
  </w:footnote>
  <w:footnote w:id="4196">
    <w:p w:rsidR="1709819F" w:rsidP="1709819F" w:rsidRDefault="1709819F" w14:paraId="403496BF" w14:textId="7CC20B63">
      <w:pPr>
        <w:pStyle w:val="FootnoteText"/>
        <w:bidi w:val="0"/>
      </w:pPr>
      <w:r w:rsidRPr="1709819F">
        <w:rPr>
          <w:rStyle w:val="FootnoteReference"/>
        </w:rPr>
        <w:footnoteRef/>
      </w:r>
      <w:r w:rsidR="1709819F">
        <w:rPr/>
        <w:t xml:space="preserve"> </w:t>
      </w:r>
      <w:r w:rsidR="1709819F">
        <w:rPr/>
        <w:t xml:space="preserve">Kirk, Charlie. ”The Charlie Kirk Show: 3 Doctors Speak Out — The Update You Have Been Waiting For.” YouTube video, August 28, 2020. Accessed October 20, 2022. </w:t>
      </w:r>
      <w:r w:rsidR="1709819F">
        <w:rPr/>
        <w:t>https://youtu.be/Amp4mbm2UIA?t=3352</w:t>
      </w:r>
      <w:r w:rsidR="1709819F">
        <w:rPr/>
        <w:t>.</w:t>
      </w:r>
    </w:p>
    <w:p w:rsidR="1709819F" w:rsidP="1709819F" w:rsidRDefault="1709819F" w14:paraId="447072AD" w14:textId="2667D3FD">
      <w:pPr>
        <w:pStyle w:val="FootnoteText"/>
        <w:bidi w:val="0"/>
      </w:pPr>
    </w:p>
  </w:footnote>
  <w:footnote w:id="19213">
    <w:p w:rsidR="1709819F" w:rsidP="1709819F" w:rsidRDefault="1709819F" w14:paraId="321A5059" w14:textId="3030F9F1">
      <w:pPr>
        <w:pStyle w:val="FootnoteText"/>
        <w:bidi w:val="0"/>
      </w:pPr>
      <w:r w:rsidRPr="1709819F">
        <w:rPr>
          <w:rStyle w:val="FootnoteReference"/>
        </w:rPr>
        <w:footnoteRef/>
      </w:r>
      <w:r w:rsidR="1709819F">
        <w:rPr/>
        <w:t xml:space="preserve"> </w:t>
      </w:r>
      <w:r w:rsidR="1709819F">
        <w:rPr/>
        <w:t xml:space="preserve">These numbers include additional episode data </w:t>
      </w:r>
      <w:r w:rsidR="1709819F">
        <w:rPr/>
        <w:t xml:space="preserve">I </w:t>
      </w:r>
      <w:r w:rsidR="1709819F">
        <w:rPr/>
        <w:t>w</w:t>
      </w:r>
      <w:r w:rsidR="1709819F">
        <w:rPr/>
        <w:t>as</w:t>
      </w:r>
      <w:r w:rsidR="1709819F">
        <w:rPr/>
        <w:t xml:space="preserve"> able to collect after the publication of  </w:t>
      </w:r>
      <w:hyperlink r:id="Re816484e45dd4605">
        <w:r w:rsidRPr="1709819F" w:rsidR="1709819F">
          <w:rPr>
            <w:rStyle w:val="Hyperlink"/>
          </w:rPr>
          <w:t>https://www.brookings.edu/techstream/prominent-political-podcasters-played-key-role-in-spreading-the-big-lie/</w:t>
        </w:r>
      </w:hyperlink>
      <w:r w:rsidR="1709819F">
        <w:rPr/>
        <w:t xml:space="preserve"> </w:t>
      </w:r>
    </w:p>
  </w:footnote>
  <w:footnote w:id="6773">
    <w:p w:rsidR="1709819F" w:rsidP="1709819F" w:rsidRDefault="1709819F" w14:paraId="0F011D29" w14:textId="5AED1575">
      <w:pPr>
        <w:pStyle w:val="FootnoteText"/>
      </w:pPr>
      <w:r w:rsidRPr="1709819F">
        <w:rPr>
          <w:rStyle w:val="FootnoteReference"/>
        </w:rPr>
        <w:footnoteRef/>
      </w:r>
      <w:r w:rsidR="1709819F">
        <w:rPr/>
        <w:t xml:space="preserve"> </w:t>
      </w:r>
      <w:r w:rsidR="1709819F">
        <w:rPr/>
        <w:t>Illing, Sean. “‘Flood the Zone with Shit’: How Misinformation Overwhelmed Our Democracy.” Vox, January 16, 2020. https://www.vox.com/policy-and-politics/2020/1/16/20991816/impeachment-trial-trump-bannon-misinformation.</w:t>
      </w:r>
    </w:p>
  </w:footnote>
  <w:footnote w:id="30742">
    <w:p w:rsidR="1709819F" w:rsidP="1709819F" w:rsidRDefault="1709819F" w14:paraId="638FEFAF" w14:textId="09455279">
      <w:pPr>
        <w:pStyle w:val="FootnoteText"/>
        <w:bidi w:val="0"/>
      </w:pPr>
      <w:r w:rsidRPr="1709819F">
        <w:rPr>
          <w:rStyle w:val="FootnoteReference"/>
        </w:rPr>
        <w:footnoteRef/>
      </w:r>
      <w:r w:rsidR="1709819F">
        <w:rPr/>
        <w:t xml:space="preserve"> </w:t>
      </w:r>
      <w:r w:rsidR="1709819F">
        <w:rPr/>
        <w:t xml:space="preserve">Steve </w:t>
      </w:r>
      <w:r w:rsidR="1709819F">
        <w:rPr/>
        <w:t>Bannon‘</w:t>
      </w:r>
      <w:r w:rsidR="1709819F">
        <w:rPr/>
        <w:t xml:space="preserve">s War Room: Pandemic. </w:t>
      </w:r>
      <w:r w:rsidR="1709819F">
        <w:rPr/>
        <w:t>”Ep</w:t>
      </w:r>
      <w:r w:rsidR="1709819F">
        <w:rPr/>
        <w:t xml:space="preserve"> 544- Pandemic: Weather the Storm (w/ Jack </w:t>
      </w:r>
      <w:r w:rsidR="1709819F">
        <w:rPr/>
        <w:t>Posobiec</w:t>
      </w:r>
      <w:r w:rsidR="1709819F">
        <w:rPr/>
        <w:t xml:space="preserve">, Rudy Giuliani, Col. Doug Mastriano, and Raymond Ibrahim),” November 28, 2020. </w:t>
      </w:r>
      <w:r w:rsidR="1709819F">
        <w:rPr/>
        <w:t>https://warroom.org/2020/11/28/ep-544-pandemic/</w:t>
      </w:r>
      <w:r w:rsidR="1709819F">
        <w:rPr/>
        <w:t xml:space="preserve">; "The Sean Hannity Show: Fraud in North Caroline on Apple Podcasts.” Apple Podcasts. Accessed September 9, 2022. </w:t>
      </w:r>
      <w:r w:rsidR="1709819F">
        <w:rPr/>
        <w:t>https://podcasts.apple.com/us/podcast/fraud-in-north-carolina/id1112194905?i=1000498555808</w:t>
      </w:r>
      <w:r w:rsidR="1709819F">
        <w:rPr/>
        <w:t xml:space="preserve">; </w:t>
      </w:r>
      <w:r w:rsidR="1709819F">
        <w:rPr/>
        <w:t xml:space="preserve">[ </w:t>
      </w:r>
      <w:r w:rsidR="1709819F">
        <w:rPr/>
        <w:t>a</w:t>
      </w:r>
      <w:r w:rsidR="1709819F">
        <w:rPr/>
        <w:t>ffi</w:t>
      </w:r>
      <w:r w:rsidR="1709819F">
        <w:rPr/>
        <w:t>d</w:t>
      </w:r>
      <w:r w:rsidR="1709819F">
        <w:rPr/>
        <w:t xml:space="preserve">avit </w:t>
      </w:r>
      <w:r w:rsidR="1709819F">
        <w:rPr/>
        <w:t>]</w:t>
      </w:r>
      <w:r w:rsidR="1709819F">
        <w:rPr/>
        <w:t xml:space="preserve">; Michael Knowles. </w:t>
      </w:r>
      <w:r w:rsidR="1709819F">
        <w:rPr/>
        <w:t>”What’s</w:t>
      </w:r>
      <w:r w:rsidR="1709819F">
        <w:rPr/>
        <w:t xml:space="preserve"> Kraken? | Ep. 650.” YouTube, November 23, 2020. Accessed September 9, 2022. </w:t>
      </w:r>
      <w:hyperlink r:id="R20dc9551f02c420e">
        <w:r w:rsidRPr="1709819F" w:rsidR="1709819F">
          <w:rPr>
            <w:rStyle w:val="Hyperlink"/>
          </w:rPr>
          <w:t>https://www.youtube.com/watch?v=Jwj5g-CwOhw</w:t>
        </w:r>
      </w:hyperlink>
      <w:r w:rsidR="1709819F">
        <w:rPr/>
        <w:t>.</w:t>
      </w:r>
      <w:r w:rsidR="1709819F">
        <w:rPr/>
        <w:t xml:space="preserve"> https://www.youtube.com/watch?v=Jwj5g-CwOhw</w:t>
      </w:r>
    </w:p>
  </w:footnote>
  <w:footnote w:id="10075">
    <w:p w:rsidR="1709819F" w:rsidP="1709819F" w:rsidRDefault="1709819F" w14:paraId="3BAFAE4A" w14:textId="129C5F93">
      <w:pPr>
        <w:pStyle w:val="FootnoteText"/>
        <w:bidi w:val="0"/>
      </w:pPr>
      <w:r w:rsidRPr="1709819F">
        <w:rPr>
          <w:rStyle w:val="FootnoteReference"/>
        </w:rPr>
        <w:footnoteRef/>
      </w:r>
      <w:r w:rsidR="1709819F">
        <w:rPr/>
        <w:t xml:space="preserve"> Michael Knowles. </w:t>
      </w:r>
      <w:r w:rsidR="1709819F">
        <w:rPr/>
        <w:t>”Schrödinger's</w:t>
      </w:r>
      <w:r w:rsidR="1709819F">
        <w:rPr/>
        <w:t xml:space="preserve"> POTUS (And Joe Biden’s Cat) | Ep. 653.” YouTube, November 30, 2020. Accessed September 9, 2022. </w:t>
      </w:r>
      <w:hyperlink r:id="R89b3a826771647ca">
        <w:r w:rsidRPr="1709819F" w:rsidR="1709819F">
          <w:rPr>
            <w:rStyle w:val="Hyperlink"/>
          </w:rPr>
          <w:t>https://www.youtube.com/watch?v=QKcHeiOpOjk</w:t>
        </w:r>
      </w:hyperlink>
      <w:r w:rsidR="1709819F">
        <w:rPr/>
        <w:t>; “The Rush Limbaugh Show Podcast - Nov 20</w:t>
      </w:r>
      <w:r w:rsidR="1709819F">
        <w:rPr/>
        <w:t xml:space="preserve"> 2020</w:t>
      </w:r>
      <w:r w:rsidR="1709819F">
        <w:rPr/>
        <w:t xml:space="preserve"> - The Clay Travis and Buck Sexton Show.” IHeart, November 20, 2020. Accessed September 9, 2022. </w:t>
      </w:r>
      <w:hyperlink r:id="Rcf4bb22487cd4a14">
        <w:r w:rsidRPr="1709819F" w:rsidR="1709819F">
          <w:rPr>
            <w:rStyle w:val="Hyperlink"/>
          </w:rPr>
          <w:t>https://www.iheart.com/podcast/1119-travis-and-sexton-57927691/episode/the-rush-limbaugh-show-podcast--74229834/</w:t>
        </w:r>
      </w:hyperlink>
      <w:r w:rsidR="1709819F">
        <w:rPr/>
        <w:t xml:space="preserve">; ”The Holiday Leftovers You Can’t Ignore | Guest: Justin Barclay.” Apple Podcast. Accessed September 9, 2022. </w:t>
      </w:r>
      <w:hyperlink r:id="R2b4bcb593b754001">
        <w:r w:rsidRPr="1709819F" w:rsidR="1709819F">
          <w:rPr>
            <w:rStyle w:val="Hyperlink"/>
          </w:rPr>
          <w:t>https://podcasts.apple.com/qa/podcast/the-holiday-leftovers-you-cant-ignore-guest-justin-barclay/id620967489?i=1000500504374</w:t>
        </w:r>
      </w:hyperlink>
      <w:r w:rsidR="1709819F">
        <w:rPr/>
        <w:t>;</w:t>
      </w:r>
      <w:r w:rsidR="1709819F">
        <w:rPr/>
        <w:t xml:space="preserve"> </w:t>
      </w:r>
      <w:r w:rsidR="1709819F">
        <w:rPr/>
        <w:t xml:space="preserve">Michael Knowles. </w:t>
      </w:r>
      <w:r w:rsidR="1709819F">
        <w:rPr/>
        <w:t>”How</w:t>
      </w:r>
      <w:r w:rsidR="1709819F">
        <w:rPr/>
        <w:t xml:space="preserve"> To Steal </w:t>
      </w:r>
      <w:r w:rsidR="1709819F">
        <w:rPr/>
        <w:t>An</w:t>
      </w:r>
      <w:r w:rsidR="1709819F">
        <w:rPr/>
        <w:t xml:space="preserve"> Election | Ep. 641</w:t>
      </w:r>
      <w:r w:rsidR="1709819F">
        <w:rPr/>
        <w:t>.” You</w:t>
      </w:r>
      <w:r w:rsidR="1709819F">
        <w:rPr/>
        <w:t xml:space="preserve">Tube, </w:t>
      </w:r>
      <w:r w:rsidR="1709819F">
        <w:rPr/>
        <w:t>Nove</w:t>
      </w:r>
      <w:r w:rsidR="1709819F">
        <w:rPr/>
        <w:t>mb</w:t>
      </w:r>
      <w:r w:rsidR="1709819F">
        <w:rPr/>
        <w:t>er</w:t>
      </w:r>
      <w:r w:rsidR="1709819F">
        <w:rPr/>
        <w:t xml:space="preserve"> </w:t>
      </w:r>
      <w:r w:rsidR="1709819F">
        <w:rPr/>
        <w:t>5, 202</w:t>
      </w:r>
      <w:r w:rsidR="1709819F">
        <w:rPr/>
        <w:t xml:space="preserve">0. </w:t>
      </w:r>
      <w:r w:rsidR="1709819F">
        <w:rPr/>
        <w:t>Accessed</w:t>
      </w:r>
      <w:r w:rsidR="1709819F">
        <w:rPr/>
        <w:t xml:space="preserve"> September </w:t>
      </w:r>
      <w:r w:rsidR="1709819F">
        <w:rPr/>
        <w:t>9, 202</w:t>
      </w:r>
      <w:r w:rsidR="1709819F">
        <w:rPr/>
        <w:t>2</w:t>
      </w:r>
      <w:r w:rsidR="1709819F">
        <w:rPr/>
        <w:t>.</w:t>
      </w:r>
      <w:r w:rsidR="1709819F">
        <w:rPr/>
        <w:t xml:space="preserve"> </w:t>
      </w:r>
      <w:hyperlink r:id="Rd8dd2073ea1f4acf">
        <w:r w:rsidRPr="1709819F" w:rsidR="1709819F">
          <w:rPr>
            <w:rStyle w:val="Hyperlink"/>
          </w:rPr>
          <w:t>https://www.youtube.com/watch?v=fiIl8iFoSbw</w:t>
        </w:r>
      </w:hyperlink>
      <w:r w:rsidR="1709819F">
        <w:rPr/>
        <w:t xml:space="preserve">. </w:t>
      </w:r>
    </w:p>
  </w:footnote>
  <w:footnote w:id="17354">
    <w:p w:rsidR="1709819F" w:rsidP="1709819F" w:rsidRDefault="1709819F" w14:paraId="07B95974" w14:textId="3212A78D">
      <w:pPr>
        <w:pStyle w:val="FootnoteText"/>
        <w:bidi w:val="0"/>
      </w:pPr>
      <w:r w:rsidRPr="1709819F">
        <w:rPr>
          <w:rStyle w:val="FootnoteReference"/>
        </w:rPr>
        <w:footnoteRef/>
      </w:r>
      <w:r w:rsidR="1709819F">
        <w:rPr/>
        <w:t xml:space="preserve"> “Key December Dates for the Electoral College | Bipartisan Policy Center.” Accessed September 9, 2022. </w:t>
      </w:r>
      <w:hyperlink r:id="Ra7047775014743f0">
        <w:r w:rsidRPr="1709819F" w:rsidR="1709819F">
          <w:rPr>
            <w:rStyle w:val="Hyperlink"/>
          </w:rPr>
          <w:t>https://bipartisanpolicy.org/blog/december-electoral-dates/</w:t>
        </w:r>
      </w:hyperlink>
      <w:r w:rsidR="1709819F">
        <w:rPr/>
        <w:t>; https://www.npr.org/2020/12/11/945617913/supreme-court-shuts-door-on-trump-election-prospects</w:t>
      </w:r>
    </w:p>
  </w:footnote>
  <w:footnote w:id="7432">
    <w:p w:rsidR="1709819F" w:rsidP="1709819F" w:rsidRDefault="1709819F" w14:paraId="292BE2D9" w14:textId="075CDCE0">
      <w:pPr>
        <w:pStyle w:val="FootnoteText"/>
        <w:bidi w:val="0"/>
      </w:pPr>
      <w:r w:rsidRPr="1709819F">
        <w:rPr>
          <w:rStyle w:val="FootnoteReference"/>
        </w:rPr>
        <w:footnoteRef/>
      </w:r>
      <w:r w:rsidR="1709819F">
        <w:rPr/>
        <w:t xml:space="preserve"> A feature on Bannon’s website that purported to track downloads has now been disabled, but as of March 2022, the number stood at 135 million downloads. </w:t>
      </w:r>
    </w:p>
    <w:p w:rsidR="1709819F" w:rsidP="1709819F" w:rsidRDefault="1709819F" w14:paraId="191B1B6B" w14:textId="31FBF18A">
      <w:pPr>
        <w:pStyle w:val="FootnoteText"/>
        <w:bidi w:val="0"/>
      </w:pPr>
    </w:p>
    <w:p w:rsidR="1709819F" w:rsidP="1709819F" w:rsidRDefault="1709819F" w14:paraId="2B6273F4" w14:textId="1CACDAC5">
      <w:pPr>
        <w:pStyle w:val="FootnoteText"/>
        <w:bidi w:val="0"/>
      </w:pPr>
      <w:r w:rsidR="1709819F">
        <w:rPr/>
        <w:t xml:space="preserve">Brandt, Jessica, Valerie Wirtschafter, and Adya </w:t>
      </w:r>
      <w:proofErr w:type="spellStart"/>
      <w:r w:rsidR="1709819F">
        <w:rPr/>
        <w:t>Danaditya</w:t>
      </w:r>
      <w:proofErr w:type="spellEnd"/>
      <w:r w:rsidR="1709819F">
        <w:rPr/>
        <w:t xml:space="preserve">. “Popular podcasters spread Russian disinformation about Ukraine biolabs.” </w:t>
      </w:r>
      <w:ins w:author="Melody Chen" w:date="2022-10-20T18:24:25.523Z" w:id="958160067">
        <w:r w:rsidR="1709819F">
          <w:t xml:space="preserve">[Brookings Institution] </w:t>
        </w:r>
      </w:ins>
      <w:proofErr w:type="spellStart"/>
      <w:r w:rsidR="1709819F">
        <w:rPr/>
        <w:t>TechStream</w:t>
      </w:r>
      <w:proofErr w:type="spellEnd"/>
      <w:r w:rsidR="1709819F">
        <w:rPr/>
        <w:t xml:space="preserve"> (blog), March 23, 2022. Accessed October 20, 2022.</w:t>
      </w:r>
    </w:p>
    <w:p w:rsidR="1709819F" w:rsidP="1709819F" w:rsidRDefault="1709819F" w14:paraId="67C6166E" w14:textId="5BA1BEBE">
      <w:pPr>
        <w:pStyle w:val="FootnoteText"/>
        <w:bidi w:val="0"/>
      </w:pPr>
      <w:hyperlink r:id="Rc58c555aa61e452d">
        <w:r w:rsidRPr="1709819F" w:rsidR="1709819F">
          <w:rPr>
            <w:rStyle w:val="Hyperlink"/>
          </w:rPr>
          <w:t>https://www.brookings.edu/techstream/popular-podcasters-spread-russian-disinformation-about-ukraine-biolabs/</w:t>
        </w:r>
        <w:r w:rsidRPr="1709819F" w:rsidR="1709819F">
          <w:rPr>
            <w:rStyle w:val="Hyperlink"/>
          </w:rPr>
          <w:t>.</w:t>
        </w:r>
      </w:hyperlink>
    </w:p>
  </w:footnote>
  <w:footnote w:id="1307">
    <w:p w:rsidR="1709819F" w:rsidP="1709819F" w:rsidRDefault="1709819F" w14:paraId="34AC7B36" w14:textId="36B39B96">
      <w:pPr>
        <w:pStyle w:val="FootnoteText"/>
        <w:bidi w:val="0"/>
      </w:pPr>
      <w:r w:rsidRPr="1709819F">
        <w:rPr>
          <w:rStyle w:val="FootnoteReference"/>
        </w:rPr>
        <w:footnoteRef/>
      </w:r>
      <w:r w:rsidR="1709819F">
        <w:rPr/>
        <w:t xml:space="preserve"> </w:t>
      </w:r>
      <w:proofErr w:type="gramStart"/>
      <w:r w:rsidR="1709819F">
        <w:rPr/>
        <w:t>”The</w:t>
      </w:r>
      <w:proofErr w:type="gramEnd"/>
      <w:r w:rsidR="1709819F">
        <w:rPr/>
        <w:t xml:space="preserve"> Ben Shapiro Show.” Westwood One. </w:t>
      </w:r>
      <w:r w:rsidR="1709819F">
        <w:rPr/>
        <w:t>https://www.westwoodone.com/programs/news-and-talk/daily-talk/the-ben-shapiro-show/;</w:t>
      </w:r>
      <w:r w:rsidR="1709819F">
        <w:rPr/>
        <w:t xml:space="preserve"> Drucker, David </w:t>
      </w:r>
      <w:proofErr w:type="gramStart"/>
      <w:r w:rsidR="1709819F">
        <w:rPr/>
        <w:t>M..</w:t>
      </w:r>
      <w:proofErr w:type="gramEnd"/>
      <w:r w:rsidR="1709819F">
        <w:rPr/>
        <w:t xml:space="preserve"> In Trump's Shadow: The Battle for 2024 and the Future of the GOP. United States: Grand Central Publishing,</w:t>
      </w:r>
      <w:r w:rsidR="1709819F">
        <w:rPr/>
        <w:t xml:space="preserve"> </w:t>
      </w:r>
      <w:r w:rsidR="1709819F">
        <w:rPr/>
        <w:t>2021. https://www.google.com/books/edition/In_Trump_s_Shadow/jpgTEAAAQBAJ?hl=en&amp;gbpv=1&amp;dq=how+many+downloads+per+show+for+ben+shapiro&amp;pg=PT135&amp;printsec=frontcover.</w:t>
      </w:r>
    </w:p>
  </w:footnote>
  <w:footnote w:id="28047">
    <w:p w:rsidR="1709819F" w:rsidP="1709819F" w:rsidRDefault="1709819F" w14:paraId="5E8D3A39" w14:textId="6B9E767E">
      <w:pPr>
        <w:pStyle w:val="FootnoteText"/>
        <w:bidi w:val="0"/>
      </w:pPr>
      <w:r w:rsidRPr="1709819F">
        <w:rPr>
          <w:rStyle w:val="FootnoteReference"/>
        </w:rPr>
        <w:footnoteRef/>
      </w:r>
      <w:r w:rsidR="1709819F">
        <w:rPr/>
        <w:t xml:space="preserve"> </w:t>
      </w:r>
      <w:proofErr w:type="gramStart"/>
      <w:r w:rsidR="1709819F">
        <w:rPr/>
        <w:t>”Su</w:t>
      </w:r>
      <w:r w:rsidR="1709819F">
        <w:rPr/>
        <w:t>pport</w:t>
      </w:r>
      <w:r w:rsidR="1709819F">
        <w:rPr/>
        <w:t>ing</w:t>
      </w:r>
      <w:proofErr w:type="gramEnd"/>
      <w:r w:rsidR="1709819F">
        <w:rPr/>
        <w:t xml:space="preserve"> th</w:t>
      </w:r>
      <w:r w:rsidR="1709819F">
        <w:rPr/>
        <w:t xml:space="preserve">e </w:t>
      </w:r>
      <w:r w:rsidR="1709819F">
        <w:rPr/>
        <w:t xml:space="preserve">2020 </w:t>
      </w:r>
      <w:r w:rsidR="1709819F">
        <w:rPr/>
        <w:t>U</w:t>
      </w:r>
      <w:r w:rsidR="1709819F">
        <w:rPr/>
        <w:t>.</w:t>
      </w:r>
      <w:r w:rsidR="1709819F">
        <w:rPr/>
        <w:t xml:space="preserve">S. </w:t>
      </w:r>
      <w:r w:rsidR="1709819F">
        <w:rPr/>
        <w:t>E</w:t>
      </w:r>
      <w:r w:rsidR="1709819F">
        <w:rPr/>
        <w:t>lection</w:t>
      </w:r>
      <w:r w:rsidR="1709819F">
        <w:rPr/>
        <w:t xml:space="preserve">.” </w:t>
      </w:r>
      <w:r w:rsidR="1709819F">
        <w:rPr/>
        <w:t>Y</w:t>
      </w:r>
      <w:r w:rsidR="1709819F">
        <w:rPr/>
        <w:t xml:space="preserve">ouTube </w:t>
      </w:r>
      <w:r w:rsidR="1709819F">
        <w:rPr/>
        <w:t>Of</w:t>
      </w:r>
      <w:r w:rsidR="1709819F">
        <w:rPr/>
        <w:t>ficial Blog, D</w:t>
      </w:r>
      <w:r w:rsidR="1709819F">
        <w:rPr/>
        <w:t>ecember</w:t>
      </w:r>
      <w:r w:rsidR="1709819F">
        <w:rPr/>
        <w:t xml:space="preserve"> </w:t>
      </w:r>
      <w:r w:rsidR="1709819F">
        <w:rPr/>
        <w:t>9, 2020.</w:t>
      </w:r>
      <w:r w:rsidR="1709819F">
        <w:rPr/>
        <w:t xml:space="preserve"> </w:t>
      </w:r>
      <w:r w:rsidR="1709819F">
        <w:rPr/>
        <w:t>Acc</w:t>
      </w:r>
      <w:r w:rsidR="1709819F">
        <w:rPr/>
        <w:t>e</w:t>
      </w:r>
      <w:r w:rsidR="1709819F">
        <w:rPr/>
        <w:t xml:space="preserve">ssed </w:t>
      </w:r>
      <w:r w:rsidR="1709819F">
        <w:rPr/>
        <w:t>Oc</w:t>
      </w:r>
      <w:r w:rsidR="1709819F">
        <w:rPr/>
        <w:t>tob</w:t>
      </w:r>
      <w:r w:rsidR="1709819F">
        <w:rPr/>
        <w:t xml:space="preserve">er </w:t>
      </w:r>
      <w:r w:rsidR="1709819F">
        <w:rPr/>
        <w:t>17, 202</w:t>
      </w:r>
      <w:r w:rsidR="1709819F">
        <w:rPr/>
        <w:t>2</w:t>
      </w:r>
      <w:r w:rsidR="1709819F">
        <w:rPr/>
        <w:t>.</w:t>
      </w:r>
      <w:r w:rsidR="1709819F">
        <w:rPr/>
        <w:t xml:space="preserve"> </w:t>
      </w:r>
      <w:r w:rsidR="1709819F">
        <w:rPr/>
        <w:t>https://blog.youtube/news-and-events/supporting-the-2020-us-election/.</w:t>
      </w:r>
    </w:p>
  </w:footnote>
  <w:footnote w:id="8877">
    <w:p w:rsidR="1709819F" w:rsidP="1709819F" w:rsidRDefault="1709819F" w14:paraId="59E8FA11" w14:textId="37A0DE97">
      <w:pPr>
        <w:pStyle w:val="FootnoteText"/>
        <w:bidi w:val="0"/>
      </w:pPr>
      <w:r w:rsidRPr="1709819F">
        <w:rPr>
          <w:rStyle w:val="FootnoteReference"/>
        </w:rPr>
        <w:footnoteRef/>
      </w:r>
      <w:r w:rsidR="1709819F">
        <w:rPr/>
        <w:t xml:space="preserve"> </w:t>
      </w:r>
      <w:r w:rsidR="1709819F">
        <w:rPr/>
        <w:t xml:space="preserve">Sullivan, Helen. ”'Whoa' – Fox News cuts off Kayleigh McEnany for 'illegal votes' spiel.” </w:t>
      </w:r>
      <w:r w:rsidRPr="1709819F" w:rsidR="1709819F">
        <w:rPr>
          <w:i w:val="1"/>
          <w:iCs w:val="1"/>
        </w:rPr>
        <w:t>The Guardian</w:t>
      </w:r>
      <w:r w:rsidR="1709819F">
        <w:rPr/>
        <w:t xml:space="preserve">, November 9, 2020. Accessed October 20, 2022. </w:t>
      </w:r>
      <w:hyperlink r:id="Rafdcfac990714ed0">
        <w:r w:rsidRPr="1709819F" w:rsidR="1709819F">
          <w:rPr>
            <w:rStyle w:val="Hyperlink"/>
          </w:rPr>
          <w:t>https://www.theguardian.com/us-news/2020/nov/10/whoa-fox-news-cuts-off-kayleigh-mcenany-for-votes-spiel</w:t>
        </w:r>
      </w:hyperlink>
      <w:r w:rsidR="1709819F">
        <w:rPr/>
        <w:t xml:space="preserve">; </w:t>
      </w:r>
      <w:r w:rsidR="1709819F">
        <w:rPr/>
        <w:t xml:space="preserve">McCarthy, Tom. </w:t>
      </w:r>
      <w:proofErr w:type="gramStart"/>
      <w:r w:rsidR="1709819F">
        <w:rPr/>
        <w:t>”Rupert</w:t>
      </w:r>
      <w:proofErr w:type="gramEnd"/>
      <w:r w:rsidR="1709819F">
        <w:rPr/>
        <w:t xml:space="preserve"> Murdoch-owned US outlets turn on Trump, urging him to act with 'grace.’” </w:t>
      </w:r>
      <w:r w:rsidRPr="1709819F" w:rsidR="1709819F">
        <w:rPr>
          <w:i w:val="1"/>
          <w:iCs w:val="1"/>
        </w:rPr>
        <w:t>The Guardian</w:t>
      </w:r>
      <w:r w:rsidR="1709819F">
        <w:rPr/>
        <w:t xml:space="preserve">, November 7, 2020. Accessed October 20, 2022. </w:t>
      </w:r>
      <w:hyperlink r:id="Rcf7c5a80e4c64036">
        <w:r w:rsidRPr="1709819F" w:rsidR="1709819F">
          <w:rPr>
            <w:rStyle w:val="Hyperlink"/>
          </w:rPr>
          <w:t>https://www.theguardian.com/us-news/2020/nov/07/rupert-murdoch-owned-us-outlets-turn-on-trump-urging-him-to-concede-with-grace</w:t>
        </w:r>
      </w:hyperlink>
      <w:r w:rsidR="1709819F">
        <w:rPr/>
        <w:t xml:space="preserve">. </w:t>
      </w:r>
    </w:p>
  </w:footnote>
  <w:footnote w:id="13118">
    <w:p w:rsidR="1709819F" w:rsidP="1709819F" w:rsidRDefault="1709819F" w14:paraId="0FB28EE8" w14:textId="56EF4F86">
      <w:pPr>
        <w:pStyle w:val="FootnoteText"/>
        <w:bidi w:val="0"/>
      </w:pPr>
      <w:r w:rsidRPr="1709819F">
        <w:rPr>
          <w:rStyle w:val="FootnoteReference"/>
        </w:rPr>
        <w:footnoteRef/>
      </w:r>
      <w:r w:rsidR="1709819F">
        <w:rPr/>
        <w:t xml:space="preserve"> </w:t>
      </w:r>
      <w:r w:rsidR="1709819F">
        <w:rPr/>
        <w:t xml:space="preserve">” Smartmatic Demands Justice for Defamation.” Smartmatic, December 14, 2020. Accessed October 20, 2022. </w:t>
      </w:r>
      <w:hyperlink r:id="R730d9ef92fe7475f">
        <w:r w:rsidRPr="1709819F" w:rsidR="1709819F">
          <w:rPr>
            <w:rStyle w:val="Hyperlink"/>
          </w:rPr>
          <w:t>https://www.smartmatic.com/us/media/article/smartmatic-demands-justice-for-defamation/</w:t>
        </w:r>
      </w:hyperlink>
      <w:r w:rsidR="1709819F">
        <w:rPr/>
        <w:t>;</w:t>
      </w:r>
      <w:r w:rsidR="1709819F">
        <w:rPr/>
        <w:t xml:space="preserve"> Breuninger, Kevin. “Election tech company Smartmatic demands retractions from Fox, Newsmax, OAN over conspiracy </w:t>
      </w:r>
      <w:proofErr w:type="gramStart"/>
      <w:r w:rsidR="1709819F">
        <w:rPr/>
        <w:t>theories.“</w:t>
      </w:r>
      <w:proofErr w:type="gramEnd"/>
      <w:r w:rsidR="1709819F">
        <w:rPr/>
        <w:t xml:space="preserve"> </w:t>
      </w:r>
      <w:r w:rsidRPr="1709819F" w:rsidR="1709819F">
        <w:rPr>
          <w:i w:val="1"/>
          <w:iCs w:val="1"/>
        </w:rPr>
        <w:t>CNBC</w:t>
      </w:r>
      <w:r w:rsidR="1709819F">
        <w:rPr/>
        <w:t xml:space="preserve">, December 14, 2020. Accessed October 20, 2022. </w:t>
      </w:r>
      <w:hyperlink r:id="Rfdfd609b2777418d">
        <w:r w:rsidRPr="1709819F" w:rsidR="1709819F">
          <w:rPr>
            <w:rStyle w:val="Hyperlink"/>
          </w:rPr>
          <w:t>https://www.cnbc.com/2020/12/14/smartmatic-demands-retractions-from-fox-newsmax-oan.html</w:t>
        </w:r>
        <w:r w:rsidRPr="1709819F" w:rsidR="1709819F">
          <w:rPr>
            <w:rStyle w:val="Hyperlink"/>
          </w:rPr>
          <w:t>.</w:t>
        </w:r>
      </w:hyperlink>
    </w:p>
  </w:footnote>
  <w:footnote w:id="18762">
    <w:p w:rsidR="1709819F" w:rsidP="1709819F" w:rsidRDefault="1709819F" w14:paraId="161B49F0" w14:textId="4DE8A17A">
      <w:pPr>
        <w:pStyle w:val="FootnoteText"/>
        <w:bidi w:val="0"/>
      </w:pPr>
      <w:r w:rsidRPr="1709819F">
        <w:rPr>
          <w:rStyle w:val="FootnoteReference"/>
        </w:rPr>
        <w:footnoteRef/>
      </w:r>
      <w:r w:rsidR="1709819F">
        <w:rPr/>
        <w:t xml:space="preserve"> “The Carter Center Releases ‘The Big Lie and Big Tech.’” Accessed September 9, 2022. </w:t>
      </w:r>
      <w:hyperlink r:id="R9946cb4685d743fb">
        <w:r w:rsidRPr="1709819F" w:rsidR="1709819F">
          <w:rPr>
            <w:rStyle w:val="Hyperlink"/>
          </w:rPr>
          <w:t>https://www.cartercenter.org/news/pr/2021/democracy-big-lie-big-tech-report-100621.html</w:t>
        </w:r>
      </w:hyperlink>
      <w:r w:rsidR="1709819F">
        <w:rPr/>
        <w:t xml:space="preserve">.; Bond, Shannon, and Bobby Allyn. “How the ‘Stop the Steal’ Movement Outwitted Facebook Ahead of the Jan. 6 Insurrection.” NPR, October 22, 2021, sec. Politics. </w:t>
      </w:r>
      <w:hyperlink r:id="Rdd5ea49636f64aec">
        <w:r w:rsidRPr="1709819F" w:rsidR="1709819F">
          <w:rPr>
            <w:rStyle w:val="Hyperlink"/>
          </w:rPr>
          <w:t>https://www.npr.org/2021/10/22/1048543513/facebook-groups-jan-6-insurrection</w:t>
        </w:r>
      </w:hyperlink>
      <w:r w:rsidR="1709819F">
        <w:rPr/>
        <w:t xml:space="preserve">.; Levy, Steven. “A Trump Ban Is Easy. Fixing Facebook and Twitter Will Be Hard.” Wired. Accessed September 9, 2022. </w:t>
      </w:r>
      <w:hyperlink r:id="Rc52211980a614562">
        <w:r w:rsidRPr="1709819F" w:rsidR="1709819F">
          <w:rPr>
            <w:rStyle w:val="Hyperlink"/>
          </w:rPr>
          <w:t>https://www.wired.com/story/plaintext-trump-ban-easy-fixing-facebook-twitter-hard/</w:t>
        </w:r>
      </w:hyperlink>
      <w:r w:rsidR="1709819F">
        <w:rPr/>
        <w:t xml:space="preserve">.; Ramachandran, Gowri. “Twitter Is a Cauldron of Misinformation About the Arizona 2020 Vote Audit.” Slate, May 14, 2021. </w:t>
      </w:r>
      <w:hyperlink r:id="Rdb69bfbe56894a9a">
        <w:r w:rsidRPr="1709819F" w:rsidR="1709819F">
          <w:rPr>
            <w:rStyle w:val="Hyperlink"/>
          </w:rPr>
          <w:t>https://slate.com/technology/2021/05/maricopa-county-arizona-2020-vote-recount-misinformation.html</w:t>
        </w:r>
      </w:hyperlink>
      <w:r w:rsidR="1709819F">
        <w:rPr/>
        <w:t xml:space="preserve">; Eisenstat, Yaël. “How to Hold Social Media Accountable for Undermining Democracy.” Harvard Business Review, January 11, 2021. </w:t>
      </w:r>
      <w:hyperlink r:id="Rbe877a0ae8a94849">
        <w:r w:rsidRPr="1709819F" w:rsidR="1709819F">
          <w:rPr>
            <w:rStyle w:val="Hyperlink"/>
          </w:rPr>
          <w:t>https://hbr.org/2021/01/how-to-hold-social-media-accountable-for-undermining-democracy</w:t>
        </w:r>
      </w:hyperlink>
      <w:r w:rsidR="1709819F">
        <w:rPr/>
        <w:t xml:space="preserve">; BuzzFeed News. “Facebook Knows It Was Used </w:t>
      </w:r>
      <w:proofErr w:type="gramStart"/>
      <w:r w:rsidR="1709819F">
        <w:rPr/>
        <w:t>To</w:t>
      </w:r>
      <w:proofErr w:type="gramEnd"/>
      <w:r w:rsidR="1709819F">
        <w:rPr/>
        <w:t xml:space="preserve"> Help Incite </w:t>
      </w:r>
      <w:proofErr w:type="gramStart"/>
      <w:r w:rsidR="1709819F">
        <w:rPr/>
        <w:t>The</w:t>
      </w:r>
      <w:proofErr w:type="gramEnd"/>
      <w:r w:rsidR="1709819F">
        <w:rPr/>
        <w:t xml:space="preserve"> Capitol Insurrection.” Accessed September 9, 2022. https://www.buzzfeednews.com/article/craigsilverman/facebook-failed-stop-the-steal-insurrection.; Rattner, Nate. “Trump’s Election Lies Were among His Most Popular Tweets.” CNBC. Accessed September 9, 2022. https://www.cnbc.com/2021/01/13/trump-tweets-legacy-of-lies-misinformation-distrust.html.</w:t>
      </w:r>
    </w:p>
  </w:footnote>
  <w:footnote w:id="12114">
    <w:p w:rsidR="1709819F" w:rsidP="1709819F" w:rsidRDefault="1709819F" w14:paraId="4EB2C3C0" w14:textId="19948DDE">
      <w:pPr>
        <w:pStyle w:val="FootnoteText"/>
        <w:bidi w:val="0"/>
      </w:pPr>
      <w:r w:rsidRPr="1709819F">
        <w:rPr>
          <w:rStyle w:val="FootnoteReference"/>
        </w:rPr>
        <w:footnoteRef/>
      </w:r>
      <w:r w:rsidR="1709819F">
        <w:rPr/>
        <w:t xml:space="preserve"> </w:t>
      </w:r>
      <w:r w:rsidR="1709819F">
        <w:rPr/>
        <w:t xml:space="preserve">Vigdor, Neil. ”Twitter flags posts by Trump that made premature claims of victory or baseless ones about election fraud.” </w:t>
      </w:r>
      <w:r w:rsidRPr="1709819F" w:rsidR="1709819F">
        <w:rPr>
          <w:i w:val="1"/>
          <w:iCs w:val="1"/>
        </w:rPr>
        <w:t>The New York Times</w:t>
      </w:r>
      <w:r w:rsidR="1709819F">
        <w:rPr/>
        <w:t xml:space="preserve">, November 4, 2020. Accessed October 20, 2022. </w:t>
      </w:r>
      <w:hyperlink r:id="R8438a17ed98f4338">
        <w:r w:rsidRPr="1709819F" w:rsidR="1709819F">
          <w:rPr>
            <w:rStyle w:val="Hyperlink"/>
          </w:rPr>
          <w:t>https://www.nytimes.com/2020/11/04/us/politics/trump-twitter-labels.html</w:t>
        </w:r>
      </w:hyperlink>
      <w:r w:rsidR="1709819F">
        <w:rPr/>
        <w:t xml:space="preserve">; </w:t>
      </w:r>
      <w:r w:rsidR="1709819F">
        <w:rPr/>
        <w:t xml:space="preserve">Gadde, Vijaya, and Kayvon </w:t>
      </w:r>
      <w:proofErr w:type="spellStart"/>
      <w:r w:rsidR="1709819F">
        <w:rPr/>
        <w:t>Beykpour</w:t>
      </w:r>
      <w:proofErr w:type="spellEnd"/>
      <w:r w:rsidR="1709819F">
        <w:rPr/>
        <w:t xml:space="preserve">. “An update on our work around the 2020 US </w:t>
      </w:r>
      <w:proofErr w:type="gramStart"/>
      <w:r w:rsidR="1709819F">
        <w:rPr/>
        <w:t>Elections</w:t>
      </w:r>
      <w:r w:rsidR="1709819F">
        <w:rPr/>
        <w:t>.“</w:t>
      </w:r>
      <w:proofErr w:type="gramEnd"/>
      <w:r w:rsidR="1709819F">
        <w:rPr/>
        <w:t xml:space="preserve"> November 12, 2020. Accessed October 20, 2022. </w:t>
      </w:r>
      <w:hyperlink r:id="Rcd1939452fdb4913">
        <w:r w:rsidRPr="1709819F" w:rsidR="1709819F">
          <w:rPr>
            <w:rStyle w:val="Hyperlink"/>
          </w:rPr>
          <w:t>https://blog.twitter.com/en_us/topics/company/2020/2020-election-update</w:t>
        </w:r>
        <w:r w:rsidRPr="1709819F" w:rsidR="1709819F">
          <w:rPr>
            <w:rStyle w:val="Hyperlink"/>
          </w:rPr>
          <w:t>.</w:t>
        </w:r>
      </w:hyperlink>
    </w:p>
  </w:footnote>
  <w:footnote w:id="25156">
    <w:p w:rsidR="1709819F" w:rsidP="1709819F" w:rsidRDefault="1709819F" w14:paraId="7242EA90" w14:textId="4316AEB0">
      <w:pPr>
        <w:pStyle w:val="FootnoteText"/>
        <w:bidi w:val="0"/>
      </w:pPr>
      <w:r w:rsidRPr="1709819F">
        <w:rPr>
          <w:rStyle w:val="FootnoteReference"/>
        </w:rPr>
        <w:footnoteRef/>
      </w:r>
      <w:r w:rsidR="1709819F">
        <w:rPr/>
        <w:t xml:space="preserve"> </w:t>
      </w:r>
      <w:r w:rsidR="1709819F">
        <w:rPr/>
        <w:t xml:space="preserve">Bond, Shannon and Bobby Allyn. "How the 'Stop the Steal' movement outwitted Facebook ahead of the Jan. 6 </w:t>
      </w:r>
      <w:proofErr w:type="gramStart"/>
      <w:r w:rsidR="1709819F">
        <w:rPr/>
        <w:t>insurrection.“</w:t>
      </w:r>
      <w:proofErr w:type="gramEnd"/>
      <w:r w:rsidR="1709819F">
        <w:rPr/>
        <w:t xml:space="preserve"> </w:t>
      </w:r>
      <w:r w:rsidRPr="1709819F" w:rsidR="1709819F">
        <w:rPr>
          <w:i w:val="1"/>
          <w:iCs w:val="1"/>
        </w:rPr>
        <w:t>National Public Radio (NPR)</w:t>
      </w:r>
      <w:r w:rsidR="1709819F">
        <w:rPr/>
        <w:t xml:space="preserve">, October 22, 2021. Accessed October 20, 2022. </w:t>
      </w:r>
      <w:r w:rsidR="1709819F">
        <w:rPr/>
        <w:t>https://www.npr.org/2021/10/22/1048543513/facebook-groups-jan-6-insurrection</w:t>
      </w:r>
      <w:r w:rsidR="1709819F">
        <w:rPr/>
        <w:t>.</w:t>
      </w:r>
    </w:p>
  </w:footnote>
  <w:footnote w:id="5855">
    <w:p w:rsidR="1709819F" w:rsidP="1709819F" w:rsidRDefault="1709819F" w14:paraId="2180EE84" w14:textId="237C1291">
      <w:pPr>
        <w:pStyle w:val="FootnoteText"/>
        <w:bidi w:val="0"/>
      </w:pPr>
      <w:r w:rsidRPr="1709819F">
        <w:rPr>
          <w:rStyle w:val="FootnoteReference"/>
        </w:rPr>
        <w:footnoteRef/>
      </w:r>
      <w:r w:rsidR="1709819F">
        <w:rPr/>
        <w:t xml:space="preserve"> </w:t>
      </w:r>
      <w:r w:rsidRPr="1709819F" w:rsidR="1709819F">
        <w:rPr>
          <w:i w:val="0"/>
          <w:iCs w:val="0"/>
        </w:rPr>
        <w:t xml:space="preserve">Frenkel, Sheera. “The Rise and Fall of the ‘Stop the Steal’ Facebook Group.” </w:t>
      </w:r>
      <w:r w:rsidRPr="1709819F" w:rsidR="1709819F">
        <w:rPr>
          <w:i w:val="1"/>
          <w:iCs w:val="1"/>
        </w:rPr>
        <w:t>The New York Times</w:t>
      </w:r>
      <w:r w:rsidRPr="1709819F" w:rsidR="1709819F">
        <w:rPr>
          <w:i w:val="0"/>
          <w:iCs w:val="0"/>
        </w:rPr>
        <w:t xml:space="preserve">, November 5, 2020. Accessed October 20, 2022. </w:t>
      </w:r>
      <w:hyperlink r:id="R8374ddc71a244aea">
        <w:r w:rsidRPr="1709819F" w:rsidR="1709819F">
          <w:rPr>
            <w:rStyle w:val="Hyperlink"/>
          </w:rPr>
          <w:t>https://www.nytimes.com/2020/11/05/technology/stop-the-steal-facebook-group.html</w:t>
        </w:r>
        <w:r w:rsidRPr="1709819F" w:rsidR="1709819F">
          <w:rPr>
            <w:rStyle w:val="Hyperlink"/>
          </w:rPr>
          <w:t>.</w:t>
        </w:r>
      </w:hyperlink>
    </w:p>
  </w:footnote>
  <w:footnote w:id="18373">
    <w:p w:rsidR="1709819F" w:rsidP="1709819F" w:rsidRDefault="1709819F" w14:paraId="3480BFE5" w14:textId="4354CCB2">
      <w:pPr>
        <w:pStyle w:val="Normal"/>
        <w:bidi w:val="0"/>
      </w:pPr>
      <w:r w:rsidRPr="1709819F">
        <w:rPr>
          <w:rStyle w:val="FootnoteReference"/>
        </w:rPr>
        <w:footnoteRef/>
      </w:r>
      <w:r w:rsidR="1709819F">
        <w:rPr/>
        <w:t xml:space="preserve"> </w:t>
      </w:r>
      <w:r w:rsidRPr="1709819F" w:rsidR="1709819F">
        <w:rPr>
          <w:b w:val="1"/>
          <w:bCs w:val="1"/>
          <w:i w:val="0"/>
          <w:iCs w:val="0"/>
          <w:caps w:val="0"/>
          <w:smallCaps w:val="0"/>
          <w:noProof w:val="0"/>
          <w:sz w:val="20"/>
          <w:szCs w:val="20"/>
          <w:lang w:val="en-US"/>
        </w:rPr>
        <w:t xml:space="preserve">Hutto, C.J. &amp; Gilbert, E.E. (2014). VADER: A Parsimonious Rule-based Model for Sentiment Analysis of </w:t>
      </w:r>
      <w:proofErr w:type="gramStart"/>
      <w:r w:rsidRPr="1709819F" w:rsidR="1709819F">
        <w:rPr>
          <w:b w:val="1"/>
          <w:bCs w:val="1"/>
          <w:i w:val="0"/>
          <w:iCs w:val="0"/>
          <w:caps w:val="0"/>
          <w:smallCaps w:val="0"/>
          <w:noProof w:val="0"/>
          <w:sz w:val="20"/>
          <w:szCs w:val="20"/>
          <w:lang w:val="en-US"/>
        </w:rPr>
        <w:t>Social Media Text</w:t>
      </w:r>
      <w:proofErr w:type="gramEnd"/>
      <w:r w:rsidRPr="1709819F" w:rsidR="1709819F">
        <w:rPr>
          <w:b w:val="1"/>
          <w:bCs w:val="1"/>
          <w:i w:val="0"/>
          <w:iCs w:val="0"/>
          <w:caps w:val="0"/>
          <w:smallCaps w:val="0"/>
          <w:noProof w:val="0"/>
          <w:sz w:val="20"/>
          <w:szCs w:val="20"/>
          <w:lang w:val="en-US"/>
        </w:rPr>
        <w:t xml:space="preserve">. Eighth International Conference on Weblogs and </w:t>
      </w:r>
      <w:proofErr w:type="gramStart"/>
      <w:r w:rsidRPr="1709819F" w:rsidR="1709819F">
        <w:rPr>
          <w:b w:val="1"/>
          <w:bCs w:val="1"/>
          <w:i w:val="0"/>
          <w:iCs w:val="0"/>
          <w:caps w:val="0"/>
          <w:smallCaps w:val="0"/>
          <w:noProof w:val="0"/>
          <w:sz w:val="20"/>
          <w:szCs w:val="20"/>
          <w:lang w:val="en-US"/>
        </w:rPr>
        <w:t>Social Media</w:t>
      </w:r>
      <w:proofErr w:type="gramEnd"/>
      <w:r w:rsidRPr="1709819F" w:rsidR="1709819F">
        <w:rPr>
          <w:b w:val="1"/>
          <w:bCs w:val="1"/>
          <w:i w:val="0"/>
          <w:iCs w:val="0"/>
          <w:caps w:val="0"/>
          <w:smallCaps w:val="0"/>
          <w:noProof w:val="0"/>
          <w:sz w:val="20"/>
          <w:szCs w:val="20"/>
          <w:lang w:val="en-US"/>
        </w:rPr>
        <w:t xml:space="preserve"> (ICWSM-14). Ann Arbor, MI, June 2014.</w:t>
      </w:r>
    </w:p>
  </w:footnote>
  <w:footnote w:id="2788">
    <w:p w:rsidR="1709819F" w:rsidP="1709819F" w:rsidRDefault="1709819F" w14:paraId="0AE7B018" w14:textId="7D042EA6">
      <w:pPr>
        <w:pStyle w:val="FootnoteText"/>
        <w:bidi w:val="0"/>
      </w:pPr>
      <w:r w:rsidRPr="1709819F">
        <w:rPr>
          <w:rStyle w:val="FootnoteReference"/>
        </w:rPr>
        <w:footnoteRef/>
      </w:r>
      <w:r w:rsidR="1709819F">
        <w:rPr/>
        <w:t xml:space="preserve"> </w:t>
      </w:r>
      <w:r w:rsidR="1709819F">
        <w:rPr/>
        <w:t xml:space="preserve">Michelson, </w:t>
      </w:r>
      <w:r w:rsidR="1709819F">
        <w:rPr/>
        <w:t>Andrea, and Kieran Press-Reynolds. "Spotify airs Joe Rogan podcast touting ivermectin as part of his COVID-19 treatment, despite the FDA calling it '</w:t>
      </w:r>
      <w:proofErr w:type="gramStart"/>
      <w:r w:rsidR="1709819F">
        <w:rPr/>
        <w:t>dangerous.‘</w:t>
      </w:r>
      <w:r w:rsidR="1709819F">
        <w:rPr/>
        <w:t xml:space="preserve">“ </w:t>
      </w:r>
      <w:r w:rsidRPr="1709819F" w:rsidR="1709819F">
        <w:rPr>
          <w:i w:val="1"/>
          <w:iCs w:val="1"/>
        </w:rPr>
        <w:t>Business</w:t>
      </w:r>
      <w:proofErr w:type="gramEnd"/>
      <w:r w:rsidRPr="1709819F" w:rsidR="1709819F">
        <w:rPr>
          <w:i w:val="1"/>
          <w:iCs w:val="1"/>
        </w:rPr>
        <w:t xml:space="preserve"> Insider,</w:t>
      </w:r>
      <w:r w:rsidR="1709819F">
        <w:rPr/>
        <w:t xml:space="preserve"> September 8, 2021. Accessed October 20, 2022. </w:t>
      </w:r>
      <w:r w:rsidR="1709819F">
        <w:rPr/>
        <w:t>https://www.businessinsider.com/joe-rogan-experience-ivermectin-spotify-covid19-treatment-19-2021-9</w:t>
      </w:r>
      <w:r w:rsidR="1709819F">
        <w:rPr/>
        <w:t>.</w:t>
      </w:r>
    </w:p>
  </w:footnote>
  <w:footnote w:id="750">
    <w:p w:rsidR="1709819F" w:rsidP="1709819F" w:rsidRDefault="1709819F" w14:paraId="0C99914C" w14:textId="5357143E">
      <w:pPr>
        <w:pStyle w:val="FootnoteText"/>
        <w:bidi w:val="0"/>
      </w:pPr>
      <w:r w:rsidRPr="1709819F">
        <w:rPr>
          <w:rStyle w:val="FootnoteReference"/>
        </w:rPr>
        <w:footnoteRef/>
      </w:r>
      <w:r w:rsidR="1709819F">
        <w:rPr/>
        <w:t xml:space="preserve"> </w:t>
      </w:r>
      <w:r w:rsidR="1709819F">
        <w:rPr/>
        <w:t>https://emergency.cdc.gov/han/2021/pdf/CDC_HAN_449.pdf</w:t>
      </w:r>
    </w:p>
  </w:footnote>
  <w:footnote w:id="308">
    <w:p w:rsidR="1709819F" w:rsidP="1709819F" w:rsidRDefault="1709819F" w14:paraId="3612A414" w14:textId="304C01C9">
      <w:pPr>
        <w:pStyle w:val="FootnoteText"/>
        <w:bidi w:val="0"/>
      </w:pPr>
      <w:r w:rsidRPr="1709819F">
        <w:rPr>
          <w:rStyle w:val="FootnoteReference"/>
        </w:rPr>
        <w:footnoteRef/>
      </w:r>
      <w:r w:rsidR="1709819F">
        <w:rPr/>
        <w:t xml:space="preserve"> </w:t>
      </w:r>
      <w:proofErr w:type="spellStart"/>
      <w:r w:rsidR="1709819F">
        <w:rPr/>
        <w:t>PragerU</w:t>
      </w:r>
      <w:proofErr w:type="spellEnd"/>
      <w:r w:rsidR="1709819F">
        <w:rPr/>
        <w:t xml:space="preserve">. "Fireside Chat Ep. 216 — Why Does God Allow Bad Things to Happen to Good </w:t>
      </w:r>
      <w:proofErr w:type="gramStart"/>
      <w:r w:rsidR="1709819F">
        <w:rPr/>
        <w:t>People?“</w:t>
      </w:r>
      <w:proofErr w:type="gramEnd"/>
      <w:r w:rsidR="1709819F">
        <w:rPr/>
        <w:t xml:space="preserve">  YouTube video, December 9, 2021. Accessed October 20, 2022. </w:t>
      </w:r>
      <w:r w:rsidR="1709819F">
        <w:rPr/>
        <w:t>https://www.youtube.com/watch?v=iSxlKk4YWBI</w:t>
      </w:r>
      <w:r w:rsidR="1709819F">
        <w:rPr/>
        <w:t>.</w:t>
      </w:r>
    </w:p>
  </w:footnote>
  <w:footnote w:id="6693">
    <w:p w:rsidR="1709819F" w:rsidP="1709819F" w:rsidRDefault="1709819F" w14:paraId="5C670589" w14:textId="0F7BC5FF">
      <w:pPr>
        <w:pStyle w:val="FootnoteText"/>
      </w:pPr>
      <w:r w:rsidRPr="1709819F">
        <w:rPr>
          <w:rStyle w:val="FootnoteReference"/>
        </w:rPr>
        <w:footnoteRef/>
      </w:r>
      <w:r w:rsidR="1709819F">
        <w:rPr/>
        <w:t xml:space="preserve"> </w:t>
      </w:r>
      <w:r w:rsidRPr="1709819F" w:rsidR="1709819F">
        <w:rPr>
          <w:rFonts w:ascii="Calibri" w:hAnsi="Calibri" w:eastAsia="Calibri" w:cs="Calibri"/>
          <w:noProof w:val="0"/>
          <w:sz w:val="20"/>
          <w:szCs w:val="20"/>
          <w:lang w:val="en-US"/>
        </w:rPr>
        <w:t xml:space="preserve">Smitha Khorana and Kellie Owens. “Understanding Medical Uncertainty in the Hydroxychloroquine Debate.” Brookings (blog), July 23, 2020. </w:t>
      </w:r>
      <w:hyperlink r:id="R3c3369b7392d42c6">
        <w:r w:rsidRPr="1709819F" w:rsidR="1709819F">
          <w:rPr>
            <w:rStyle w:val="Hyperlink"/>
            <w:rFonts w:ascii="Calibri" w:hAnsi="Calibri" w:eastAsia="Calibri" w:cs="Calibri"/>
            <w:noProof w:val="0"/>
            <w:sz w:val="20"/>
            <w:szCs w:val="20"/>
            <w:lang w:val="en-US"/>
          </w:rPr>
          <w:t>https://www.brookings.edu/techstream/understanding-medical-uncertainty-in-the-hydroxychloroquine-debate/</w:t>
        </w:r>
      </w:hyperlink>
      <w:r w:rsidRPr="1709819F" w:rsidR="1709819F">
        <w:rPr>
          <w:rFonts w:ascii="Calibri" w:hAnsi="Calibri" w:eastAsia="Calibri" w:cs="Calibri"/>
          <w:noProof w:val="0"/>
          <w:sz w:val="20"/>
          <w:szCs w:val="20"/>
          <w:lang w:val="en-US"/>
        </w:rPr>
        <w:t>.</w:t>
      </w:r>
    </w:p>
  </w:footnote>
  <w:footnote w:id="6803">
    <w:p w:rsidR="1709819F" w:rsidP="1709819F" w:rsidRDefault="1709819F" w14:paraId="2E4BA79C" w14:textId="1B036077">
      <w:pPr>
        <w:pStyle w:val="FootnoteText"/>
        <w:bidi w:val="0"/>
      </w:pPr>
      <w:r w:rsidRPr="1709819F">
        <w:rPr>
          <w:rStyle w:val="FootnoteReference"/>
        </w:rPr>
        <w:footnoteRef/>
      </w:r>
      <w:r w:rsidR="1709819F">
        <w:rPr/>
        <w:t xml:space="preserve"> Kessler, Glenn, Salvador Rizzo, and Meg Kelly. "Trump’s False or Misleading Claims Total 30,573 Over 4 Years.” </w:t>
      </w:r>
      <w:r w:rsidRPr="1709819F" w:rsidR="1709819F">
        <w:rPr>
          <w:i w:val="1"/>
          <w:iCs w:val="1"/>
        </w:rPr>
        <w:t>The Washington Post</w:t>
      </w:r>
      <w:r w:rsidR="1709819F">
        <w:rPr/>
        <w:t xml:space="preserve">, January 24, 2021. </w:t>
      </w:r>
      <w:r w:rsidR="1709819F">
        <w:rPr/>
        <w:t>https://www.washingtonpost.com/politics/2021/01/24/trumps-false-or-misleading-claims-total-30573-over-four-years/</w:t>
      </w:r>
      <w:r w:rsidR="1709819F">
        <w:rPr/>
        <w:t>.</w:t>
      </w:r>
    </w:p>
  </w:footnote>
  <w:footnote w:id="9548">
    <w:p w:rsidR="1709819F" w:rsidP="1709819F" w:rsidRDefault="1709819F" w14:paraId="78F66ED2" w14:textId="6016FB01">
      <w:pPr>
        <w:pStyle w:val="FootnoteText"/>
        <w:bidi w:val="0"/>
        <w:rPr>
          <w:caps w:val="0"/>
          <w:smallCaps w:val="0"/>
          <w:noProof w:val="0"/>
          <w:color w:val="242424"/>
          <w:sz w:val="20"/>
          <w:szCs w:val="20"/>
          <w:lang w:val="en-US"/>
        </w:rPr>
      </w:pPr>
      <w:r w:rsidRPr="1709819F">
        <w:rPr>
          <w:rStyle w:val="FootnoteReference"/>
        </w:rPr>
        <w:footnoteRef/>
      </w:r>
      <w:r w:rsidR="1709819F">
        <w:rPr/>
        <w:t xml:space="preserve"> </w:t>
      </w:r>
      <w:r w:rsidRPr="1709819F" w:rsidR="1709819F">
        <w:rPr>
          <w:caps w:val="0"/>
          <w:smallCaps w:val="0"/>
          <w:noProof w:val="0"/>
          <w:color w:val="242424"/>
          <w:sz w:val="20"/>
          <w:szCs w:val="20"/>
          <w:lang w:val="en-US"/>
        </w:rPr>
        <w:t>The "Non-Election Politics" category includes politically motivated claims that target individual politicians or political parties as opposed to policies or issues. These include claims that Barack Obama is a socialist, Bernie Sanders is a Communist, and Donald Trump bullied a child at an Easter Egg roll, among other more targeted claims.</w:t>
      </w:r>
      <w:r w:rsidRPr="1709819F" w:rsidR="1709819F">
        <w:rPr>
          <w:caps w:val="0"/>
          <w:smallCaps w:val="0"/>
          <w:noProof w:val="0"/>
          <w:color w:val="242424"/>
          <w:sz w:val="20"/>
          <w:szCs w:val="20"/>
          <w:lang w:val="en-US"/>
        </w:rPr>
        <w:t xml:space="preserve"> “Election</w:t>
      </w:r>
      <w:r w:rsidRPr="1709819F" w:rsidR="1709819F">
        <w:rPr>
          <w:caps w:val="0"/>
          <w:smallCaps w:val="0"/>
          <w:noProof w:val="0"/>
          <w:color w:val="242424"/>
          <w:sz w:val="20"/>
          <w:szCs w:val="20"/>
          <w:lang w:val="en-US"/>
        </w:rPr>
        <w:t>-related claims</w:t>
      </w:r>
      <w:r w:rsidRPr="1709819F" w:rsidR="1709819F">
        <w:rPr>
          <w:caps w:val="0"/>
          <w:smallCaps w:val="0"/>
          <w:noProof w:val="0"/>
          <w:color w:val="242424"/>
          <w:sz w:val="20"/>
          <w:szCs w:val="20"/>
          <w:lang w:val="en-US"/>
        </w:rPr>
        <w:t xml:space="preserve">” </w:t>
      </w:r>
      <w:proofErr w:type="gramStart"/>
      <w:r w:rsidRPr="1709819F" w:rsidR="1709819F">
        <w:rPr>
          <w:caps w:val="0"/>
          <w:smallCaps w:val="0"/>
          <w:noProof w:val="0"/>
          <w:color w:val="242424"/>
          <w:sz w:val="20"/>
          <w:szCs w:val="20"/>
          <w:lang w:val="en-US"/>
        </w:rPr>
        <w:t>focus</w:t>
      </w:r>
      <w:proofErr w:type="gramEnd"/>
      <w:r w:rsidRPr="1709819F" w:rsidR="1709819F">
        <w:rPr>
          <w:caps w:val="0"/>
          <w:smallCaps w:val="0"/>
          <w:noProof w:val="0"/>
          <w:color w:val="242424"/>
          <w:sz w:val="20"/>
          <w:szCs w:val="20"/>
          <w:lang w:val="en-US"/>
        </w:rPr>
        <w:t xml:space="preserve"> primarily on ca</w:t>
      </w:r>
      <w:r w:rsidRPr="1709819F" w:rsidR="1709819F">
        <w:rPr>
          <w:caps w:val="0"/>
          <w:smallCaps w:val="0"/>
          <w:noProof w:val="0"/>
          <w:color w:val="242424"/>
          <w:sz w:val="20"/>
          <w:szCs w:val="20"/>
          <w:lang w:val="en-US"/>
        </w:rPr>
        <w:t xml:space="preserve">mpaign </w:t>
      </w:r>
      <w:proofErr w:type="spellStart"/>
      <w:r w:rsidRPr="1709819F" w:rsidR="1709819F">
        <w:rPr>
          <w:caps w:val="0"/>
          <w:smallCaps w:val="0"/>
          <w:noProof w:val="0"/>
          <w:color w:val="242424"/>
          <w:sz w:val="20"/>
          <w:szCs w:val="20"/>
          <w:lang w:val="en-US"/>
        </w:rPr>
        <w:t>falseholds</w:t>
      </w:r>
      <w:proofErr w:type="spellEnd"/>
      <w:r w:rsidRPr="1709819F" w:rsidR="1709819F">
        <w:rPr>
          <w:caps w:val="0"/>
          <w:smallCaps w:val="0"/>
          <w:noProof w:val="0"/>
          <w:color w:val="242424"/>
          <w:sz w:val="20"/>
          <w:szCs w:val="20"/>
          <w:lang w:val="en-US"/>
        </w:rPr>
        <w:t xml:space="preserve">, </w:t>
      </w:r>
      <w:r w:rsidRPr="1709819F" w:rsidR="1709819F">
        <w:rPr>
          <w:caps w:val="0"/>
          <w:smallCaps w:val="0"/>
          <w:noProof w:val="0"/>
          <w:color w:val="242424"/>
          <w:sz w:val="20"/>
          <w:szCs w:val="20"/>
          <w:lang w:val="en-US"/>
        </w:rPr>
        <w:t>election fraud and downplaying January 6, 2020.</w:t>
      </w:r>
      <w:r w:rsidRPr="1709819F" w:rsidR="1709819F">
        <w:rPr>
          <w:caps w:val="0"/>
          <w:smallCaps w:val="0"/>
          <w:noProof w:val="0"/>
          <w:color w:val="242424"/>
          <w:sz w:val="20"/>
          <w:szCs w:val="20"/>
          <w:lang w:val="en-US"/>
        </w:rPr>
        <w:t xml:space="preserve"> Abortion, healthcare, and COVID-19 were notable themes found in the “Health/Science” category. A</w:t>
      </w:r>
      <w:r w:rsidRPr="1709819F" w:rsidR="1709819F">
        <w:rPr>
          <w:caps w:val="0"/>
          <w:smallCaps w:val="0"/>
          <w:noProof w:val="0"/>
          <w:color w:val="242424"/>
          <w:sz w:val="20"/>
          <w:szCs w:val="20"/>
          <w:lang w:val="en-US"/>
        </w:rPr>
        <w:t>nd claims in the</w:t>
      </w:r>
      <w:r w:rsidRPr="1709819F" w:rsidR="1709819F">
        <w:rPr>
          <w:caps w:val="0"/>
          <w:smallCaps w:val="0"/>
          <w:noProof w:val="0"/>
          <w:color w:val="242424"/>
          <w:sz w:val="20"/>
          <w:szCs w:val="20"/>
          <w:lang w:val="en-US"/>
        </w:rPr>
        <w:t xml:space="preserve"> “Crime/Guns” category,</w:t>
      </w:r>
      <w:r w:rsidRPr="1709819F" w:rsidR="1709819F">
        <w:rPr>
          <w:caps w:val="0"/>
          <w:smallCaps w:val="0"/>
          <w:noProof w:val="0"/>
          <w:color w:val="242424"/>
          <w:sz w:val="20"/>
          <w:szCs w:val="20"/>
          <w:lang w:val="en-US"/>
        </w:rPr>
        <w:t xml:space="preserve"> focused on discussions about gun procurement laws, violence, and defunding the police.</w:t>
      </w:r>
    </w:p>
  </w:footnote>
  <w:footnote w:id="19462">
    <w:p w:rsidR="1709819F" w:rsidP="1709819F" w:rsidRDefault="1709819F" w14:paraId="404E1765" w14:textId="142F48B2">
      <w:pPr>
        <w:pStyle w:val="Normal"/>
        <w:bidi w:val="0"/>
        <w:spacing w:before="0" w:beforeAutospacing="off" w:after="0" w:afterAutospacing="off" w:line="259" w:lineRule="auto"/>
        <w:ind w:left="0" w:right="0"/>
        <w:jc w:val="left"/>
        <w:rPr>
          <w:b w:val="1"/>
          <w:bCs w:val="1"/>
          <w:i w:val="0"/>
          <w:iCs w:val="0"/>
          <w:caps w:val="0"/>
          <w:smallCaps w:val="0"/>
          <w:noProof w:val="0"/>
          <w:sz w:val="24"/>
          <w:szCs w:val="24"/>
          <w:lang w:val="en-US"/>
        </w:rPr>
      </w:pPr>
      <w:r w:rsidRPr="1709819F">
        <w:rPr>
          <w:rStyle w:val="FootnoteReference"/>
        </w:rPr>
        <w:footnoteRef/>
      </w:r>
      <w:r w:rsidR="1709819F">
        <w:rPr/>
        <w:t xml:space="preserve"> </w:t>
      </w:r>
      <w:r w:rsidRPr="1709819F" w:rsidR="1709819F">
        <w:rPr>
          <w:b w:val="0"/>
          <w:bCs w:val="0"/>
          <w:i w:val="0"/>
          <w:iCs w:val="0"/>
          <w:caps w:val="0"/>
          <w:smallCaps w:val="0"/>
          <w:noProof w:val="0"/>
          <w:sz w:val="24"/>
          <w:szCs w:val="24"/>
          <w:lang w:val="en-US"/>
        </w:rPr>
        <w:t>Hutto</w:t>
      </w:r>
      <w:r w:rsidRPr="1709819F" w:rsidR="1709819F">
        <w:rPr>
          <w:b w:val="0"/>
          <w:bCs w:val="0"/>
          <w:i w:val="0"/>
          <w:iCs w:val="0"/>
          <w:caps w:val="0"/>
          <w:smallCaps w:val="0"/>
          <w:noProof w:val="0"/>
          <w:sz w:val="24"/>
          <w:szCs w:val="24"/>
          <w:lang w:val="en-US"/>
        </w:rPr>
        <w:t xml:space="preserve"> and Gilbert, 2014.</w:t>
      </w:r>
    </w:p>
  </w:footnote>
  <w:footnote w:id="27419">
    <w:p w:rsidR="1709819F" w:rsidP="1709819F" w:rsidRDefault="1709819F" w14:paraId="1CD2D5C7" w14:textId="5953B8F2">
      <w:pPr>
        <w:pStyle w:val="FootnoteText"/>
        <w:bidi w:val="0"/>
      </w:pPr>
      <w:r w:rsidRPr="1709819F">
        <w:rPr>
          <w:rStyle w:val="FootnoteReference"/>
        </w:rPr>
        <w:footnoteRef/>
      </w:r>
      <w:r w:rsidR="1709819F">
        <w:rPr/>
        <w:t xml:space="preserve"> </w:t>
      </w:r>
      <w:r w:rsidRPr="1709819F" w:rsidR="1709819F">
        <w:rPr>
          <w:i w:val="1"/>
          <w:iCs w:val="1"/>
        </w:rPr>
        <w:t>Ibid.</w:t>
      </w:r>
    </w:p>
  </w:footnote>
  <w:footnote w:id="6623">
    <w:p w:rsidR="1709819F" w:rsidP="1709819F" w:rsidRDefault="1709819F" w14:paraId="1447423F" w14:textId="09C9F2BA">
      <w:pPr>
        <w:pStyle w:val="FootnoteText"/>
        <w:bidi w:val="0"/>
      </w:pPr>
      <w:r w:rsidRPr="1709819F">
        <w:rPr>
          <w:rStyle w:val="FootnoteReference"/>
        </w:rPr>
        <w:footnoteRef/>
      </w:r>
      <w:r w:rsidR="1709819F">
        <w:rPr/>
        <w:t xml:space="preserve"> See </w:t>
      </w:r>
      <w:hyperlink r:id="R0da8bcd2aeae4368">
        <w:r w:rsidRPr="1709819F" w:rsidR="1709819F">
          <w:rPr>
            <w:rStyle w:val="Hyperlink"/>
          </w:rPr>
          <w:t>https://www.podcastinsights.com/top-us-podcasts/</w:t>
        </w:r>
      </w:hyperlink>
      <w:r w:rsidR="1709819F">
        <w:rPr/>
        <w:t xml:space="preserve"> for the latest Apple Top 100 list.</w:t>
      </w:r>
    </w:p>
  </w:footnote>
  <w:footnote w:id="26059">
    <w:p w:rsidR="1709819F" w:rsidP="1709819F" w:rsidRDefault="1709819F" w14:paraId="38BA4BFB" w14:textId="53E07D4D">
      <w:pPr>
        <w:pStyle w:val="FootnoteText"/>
        <w:bidi w:val="0"/>
      </w:pPr>
      <w:r w:rsidRPr="1709819F">
        <w:rPr>
          <w:rStyle w:val="FootnoteReference"/>
        </w:rPr>
        <w:footnoteRef/>
      </w:r>
      <w:r w:rsidR="1709819F">
        <w:rPr/>
        <w:t xml:space="preserve"> https://www.science.org/doi/10.1126/sciadv.abd4563</w:t>
      </w:r>
    </w:p>
  </w:footnote>
  <w:footnote w:id="268">
    <w:p w:rsidR="1709819F" w:rsidP="1709819F" w:rsidRDefault="1709819F" w14:paraId="09344FCB" w14:textId="1C0FD400">
      <w:pPr>
        <w:pStyle w:val="FootnoteText"/>
      </w:pPr>
      <w:r w:rsidRPr="1709819F">
        <w:rPr>
          <w:rStyle w:val="FootnoteReference"/>
        </w:rPr>
        <w:footnoteRef/>
      </w:r>
      <w:r w:rsidR="1709819F">
        <w:rPr/>
        <w:t xml:space="preserve"> Bottomley, Andrew J. “Podcasting: A Decade in the Life of a ‘New’ Audio Medium: Introduction.” Journal of Radio &amp; Audio Media 22, no. 2 (July 3, 2015): 164–69. https://doi.org/10.1080/19376529.2015.1082880.</w:t>
      </w:r>
    </w:p>
  </w:footnote>
  <w:footnote w:id="22085">
    <w:p w:rsidR="1709819F" w:rsidP="1709819F" w:rsidRDefault="1709819F" w14:paraId="7B414049" w14:textId="034F8DE6">
      <w:pPr>
        <w:pStyle w:val="FootnoteText"/>
      </w:pPr>
      <w:r w:rsidRPr="1709819F">
        <w:rPr>
          <w:rStyle w:val="FootnoteReference"/>
        </w:rPr>
        <w:footnoteRef/>
      </w:r>
      <w:r w:rsidR="1709819F">
        <w:rPr/>
        <w:t>Wirtschafter, Valerie. “The Challenge of Detecting Misinformation in Podcasting.” Brookings (blog), August 25, 2021. https://www.brookings.edu/techstream/the-challenge-of-detecting-misinformation-in-podcasting/.</w:t>
      </w:r>
    </w:p>
  </w:footnote>
  <w:footnote w:id="28988">
    <w:p w:rsidR="1709819F" w:rsidP="1709819F" w:rsidRDefault="1709819F" w14:paraId="3064445D" w14:textId="223DB6BF">
      <w:pPr>
        <w:pStyle w:val="FootnoteText"/>
      </w:pPr>
      <w:r w:rsidRPr="1709819F">
        <w:rPr>
          <w:rStyle w:val="FootnoteReference"/>
        </w:rPr>
        <w:footnoteRef/>
      </w:r>
      <w:r w:rsidR="1709819F">
        <w:rPr/>
        <w:t xml:space="preserve"> </w:t>
      </w:r>
      <w:r w:rsidR="1709819F">
        <w:rPr/>
        <w:t xml:space="preserve">I define “unsubstantiated and false claims” as either claims not backed by evidence at the time they were shared or those that are wholly false. </w:t>
      </w:r>
      <w:r w:rsidR="1709819F">
        <w:rPr/>
        <w:t xml:space="preserve">Bond, Shannon. “How Alex Jones Helped Mainstream Conspiracy Theories Become Part of American Life.” NPR, August 6, 2022, sec. National. </w:t>
      </w:r>
      <w:hyperlink r:id="R5d9d91e448bf442c">
        <w:r w:rsidRPr="1709819F" w:rsidR="1709819F">
          <w:rPr>
            <w:rStyle w:val="Hyperlink"/>
          </w:rPr>
          <w:t>https://www.npr.org/2022/08/06/1115936712/how-alex-jones-helped-mainstream-conspiracy-theories-into-american-life</w:t>
        </w:r>
      </w:hyperlink>
      <w:r w:rsidR="1709819F">
        <w:rPr/>
        <w:t xml:space="preserve">; </w:t>
      </w:r>
      <w:r w:rsidR="1709819F">
        <w:rPr/>
        <w:t xml:space="preserve">Washington Post. “Analysis | Joe Rogan Told His Millions of Listeners Not to Take His Anti-Vaccine Advice Seriously. Is It Too Late?” Accessed September 9, 2022. </w:t>
      </w:r>
      <w:hyperlink r:id="R45ad911d1b874dfa">
        <w:r w:rsidRPr="1709819F" w:rsidR="1709819F">
          <w:rPr>
            <w:rStyle w:val="Hyperlink"/>
          </w:rPr>
          <w:t>https://www.washingtonpost.com/politics/2021/05/03/joe-rogan-told-his-millions-listeners-not-take-his-anti-vaccine-advice-seriously-is-it-too-late/</w:t>
        </w:r>
      </w:hyperlink>
      <w:r w:rsidR="1709819F">
        <w:rPr/>
        <w:t xml:space="preserve">; Dean, Grace. “Joe Rogan Said on His Podcast That Healthy Young People Should Avoid COVID-19 Vaccines. Spotify Reportedly Has No Plans to Remove the Episode.” Business Insider. Accessed September 9, 2022. </w:t>
      </w:r>
      <w:hyperlink r:id="R678b5db8c88c422e">
        <w:r w:rsidRPr="1709819F" w:rsidR="1709819F">
          <w:rPr>
            <w:rStyle w:val="Hyperlink"/>
          </w:rPr>
          <w:t>https://www.businessinsider.com/joe-rogan-experience-spotify-podcast-covid-vaccine-coronavirus-children-2021-4</w:t>
        </w:r>
      </w:hyperlink>
      <w:r w:rsidR="1709819F">
        <w:rPr/>
        <w:t>.</w:t>
      </w:r>
      <w:r w:rsidR="1709819F">
        <w:rPr/>
        <w:t xml:space="preserve"> </w:t>
      </w:r>
    </w:p>
  </w:footnote>
  <w:footnote w:id="12839">
    <w:p w:rsidR="1709819F" w:rsidP="1709819F" w:rsidRDefault="1709819F" w14:paraId="11C12D0B" w14:textId="48B7E520">
      <w:pPr>
        <w:pStyle w:val="FootnoteText"/>
        <w:bidi w:val="0"/>
      </w:pPr>
      <w:r w:rsidRPr="1709819F">
        <w:rPr>
          <w:rStyle w:val="FootnoteReference"/>
        </w:rPr>
        <w:footnoteRef/>
      </w:r>
      <w:r w:rsidR="1709819F">
        <w:rPr/>
        <w:t xml:space="preserve"> These recommend</w:t>
      </w:r>
      <w:r w:rsidR="1709819F">
        <w:rPr/>
        <w:t xml:space="preserve">ations build on those detailed in </w:t>
      </w:r>
      <w:r w:rsidR="1709819F">
        <w:rPr/>
        <w:t>Valerie Wirtschafter and Chris Meserole. “Policy Recommendations for Addressing Content Moderation in Podcasts.” Brookings (</w:t>
      </w:r>
      <w:r w:rsidRPr="1709819F" w:rsidR="1709819F">
        <w:rPr>
          <w:i w:val="1"/>
          <w:iCs w:val="1"/>
        </w:rPr>
        <w:t>Techstream</w:t>
      </w:r>
      <w:r w:rsidR="1709819F">
        <w:rPr/>
        <w:t>), April 18, 2022. https://www.brookings.edu/techstream/policy-recommendations-for-addressing-content-moderation-in-podcasts/.</w:t>
      </w:r>
    </w:p>
  </w:footnote>
  <w:footnote w:id="13609">
    <w:p w:rsidR="1709819F" w:rsidP="1709819F" w:rsidRDefault="1709819F" w14:paraId="59DFD333" w14:textId="2A7808DD">
      <w:pPr>
        <w:pStyle w:val="FootnoteText"/>
      </w:pPr>
      <w:r w:rsidRPr="1709819F">
        <w:rPr>
          <w:rStyle w:val="FootnoteReference"/>
        </w:rPr>
        <w:footnoteRef/>
      </w:r>
      <w:r w:rsidR="1709819F">
        <w:rPr/>
        <w:t xml:space="preserve"> </w:t>
      </w:r>
      <w:r w:rsidR="1709819F">
        <w:rPr/>
        <w:t>For more on new media’s role in expanding the scope of who can “be a media outlet,“ see Clay Shirky,</w:t>
      </w:r>
      <w:r w:rsidR="1709819F">
        <w:rPr/>
        <w:t xml:space="preserve"> </w:t>
      </w:r>
      <w:r w:rsidRPr="1709819F" w:rsidR="1709819F">
        <w:rPr>
          <w:i w:val="1"/>
          <w:iCs w:val="1"/>
        </w:rPr>
        <w:t>Here comes everybody: The power of organizing without organizations</w:t>
      </w:r>
      <w:r w:rsidR="1709819F">
        <w:rPr/>
        <w:t>. Penguin, 2008., pg. 55</w:t>
      </w:r>
      <w:r w:rsidR="1709819F">
        <w:rPr/>
        <w:t>.</w:t>
      </w:r>
    </w:p>
  </w:footnote>
  <w:footnote w:id="26392">
    <w:p w:rsidR="1709819F" w:rsidP="1709819F" w:rsidRDefault="1709819F" w14:paraId="3D8D2FBD" w14:textId="4FC7B1BE">
      <w:pPr>
        <w:pStyle w:val="FootnoteText"/>
        <w:bidi w:val="0"/>
      </w:pPr>
      <w:r w:rsidRPr="1709819F">
        <w:rPr>
          <w:rStyle w:val="FootnoteReference"/>
        </w:rPr>
        <w:footnoteRef/>
      </w:r>
      <w:r w:rsidR="1709819F">
        <w:rPr/>
        <w:t xml:space="preserve"> </w:t>
      </w:r>
      <w:r w:rsidR="1709819F">
        <w:rPr/>
        <w:t xml:space="preserve">Radford, Alec. “Introducing Whisper.” </w:t>
      </w:r>
      <w:r w:rsidRPr="1709819F" w:rsidR="1709819F">
        <w:rPr>
          <w:i w:val="1"/>
          <w:iCs w:val="1"/>
        </w:rPr>
        <w:t>OpenAI</w:t>
      </w:r>
      <w:r w:rsidR="1709819F">
        <w:rPr/>
        <w:t>, September 22, 2022. https://openai.com/blog/whisper/.</w:t>
      </w:r>
    </w:p>
  </w:footnote>
  <w:footnote w:id="32213">
    <w:p w:rsidR="1709819F" w:rsidP="1709819F" w:rsidRDefault="1709819F" w14:paraId="39AF3C4C" w14:textId="1F32083F">
      <w:pPr>
        <w:pStyle w:val="FootnoteText"/>
        <w:bidi w:val="0"/>
        <w:rPr>
          <w:rFonts w:ascii="Calibri" w:hAnsi="Calibri" w:eastAsia="Calibri" w:cs="Calibri" w:asciiTheme="minorAscii" w:hAnsiTheme="minorAscii" w:eastAsiaTheme="minorAscii" w:cstheme="minorAscii"/>
          <w:color w:val="000000" w:themeColor="text1" w:themeTint="FF" w:themeShade="FF"/>
          <w:sz w:val="20"/>
          <w:szCs w:val="20"/>
        </w:rPr>
      </w:pPr>
      <w:r w:rsidRPr="1709819F">
        <w:rPr>
          <w:rStyle w:val="FootnoteReference"/>
          <w:rFonts w:ascii="Calibri" w:hAnsi="Calibri" w:eastAsia="Calibri" w:cs="Calibri" w:asciiTheme="minorAscii" w:hAnsiTheme="minorAscii" w:eastAsiaTheme="minorAscii" w:cstheme="minorAscii"/>
          <w:sz w:val="20"/>
          <w:szCs w:val="20"/>
        </w:rPr>
        <w:footnoteRef/>
      </w:r>
      <w:r w:rsidRPr="1709819F" w:rsidR="1709819F">
        <w:rPr>
          <w:rFonts w:ascii="Calibri" w:hAnsi="Calibri" w:eastAsia="Calibri" w:cs="Calibri" w:asciiTheme="minorAscii" w:hAnsiTheme="minorAscii" w:eastAsiaTheme="minorAscii" w:cstheme="minorAscii"/>
          <w:sz w:val="20"/>
          <w:szCs w:val="20"/>
        </w:rPr>
        <w:t xml:space="preserve"> Guess, Andrew M., Brendan Nyhan, and Jason Reifler. “Exposure to Untrustworthy Websites in the 2016 US Election.” Nature Human </w:t>
      </w:r>
      <w:proofErr w:type="spellStart"/>
      <w:r w:rsidRPr="1709819F" w:rsidR="1709819F">
        <w:rPr>
          <w:rFonts w:ascii="Calibri" w:hAnsi="Calibri" w:eastAsia="Calibri" w:cs="Calibri" w:asciiTheme="minorAscii" w:hAnsiTheme="minorAscii" w:eastAsiaTheme="minorAscii" w:cstheme="minorAscii"/>
          <w:sz w:val="20"/>
          <w:szCs w:val="20"/>
        </w:rPr>
        <w:t>Behaviour</w:t>
      </w:r>
      <w:proofErr w:type="spellEnd"/>
      <w:r w:rsidRPr="1709819F" w:rsidR="1709819F">
        <w:rPr>
          <w:rFonts w:ascii="Calibri" w:hAnsi="Calibri" w:eastAsia="Calibri" w:cs="Calibri" w:asciiTheme="minorAscii" w:hAnsiTheme="minorAscii" w:eastAsiaTheme="minorAscii" w:cstheme="minorAscii"/>
          <w:sz w:val="20"/>
          <w:szCs w:val="20"/>
        </w:rPr>
        <w:t xml:space="preserve"> 4, no. 5 (May 2020): 472–80. </w:t>
      </w:r>
      <w:r w:rsidRPr="1709819F" w:rsidR="1709819F">
        <w:rPr>
          <w:rFonts w:ascii="Calibri" w:hAnsi="Calibri" w:eastAsia="Calibri" w:cs="Calibri" w:asciiTheme="minorAscii" w:hAnsiTheme="minorAscii" w:eastAsiaTheme="minorAscii" w:cstheme="minorAscii"/>
          <w:sz w:val="20"/>
          <w:szCs w:val="20"/>
        </w:rPr>
        <w:t>https://doi.org/10.1038/s41562-020-0833-x</w:t>
      </w:r>
      <w:r w:rsidRPr="1709819F" w:rsidR="1709819F">
        <w:rPr>
          <w:rFonts w:ascii="Calibri" w:hAnsi="Calibri" w:eastAsia="Calibri" w:cs="Calibri" w:asciiTheme="minorAscii" w:hAnsiTheme="minorAscii" w:eastAsiaTheme="minorAscii" w:cstheme="minorAscii"/>
          <w:sz w:val="20"/>
          <w:szCs w:val="20"/>
        </w:rPr>
        <w:t>.; Grinberg, Nir, Kenneth Joseph, Lisa Friedland, Briony Swire-Thompson, and David Lazer. "Fake news on Twitter during the 2016 US presidential election." Science 363, no. 6425 (2019): 374-378.</w:t>
      </w:r>
      <w:r w:rsidRPr="1709819F" w:rsidR="1709819F">
        <w:rPr>
          <w:rFonts w:ascii="Calibri" w:hAnsi="Calibri" w:eastAsia="Calibri" w:cs="Calibri" w:asciiTheme="minorAscii" w:hAnsiTheme="minorAscii" w:eastAsiaTheme="minorAscii" w:cstheme="minorAscii"/>
          <w:color w:val="000000" w:themeColor="text1" w:themeTint="FF" w:themeShade="FF"/>
          <w:sz w:val="20"/>
          <w:szCs w:val="20"/>
        </w:rPr>
        <w:t>; Osmundsen, Mathias, Alexander Bor, Peter Bjerregaard Vahlstrup, Anja Bechmann, and Michael Bang Petersen. "Partisan polarization is the primary psychological motivation behind political fake news sharing on Twitter." American Political Science Review 115, no. 3 (2021): 999-1015.</w:t>
      </w:r>
    </w:p>
  </w:footnote>
  <w:footnote w:id="28193">
    <w:p w:rsidR="1709819F" w:rsidP="1709819F" w:rsidRDefault="1709819F" w14:paraId="290AAC18" w14:textId="34A90EED">
      <w:pPr>
        <w:pStyle w:val="FootnoteText"/>
      </w:pPr>
      <w:r w:rsidRPr="1709819F">
        <w:rPr>
          <w:rStyle w:val="FootnoteReference"/>
        </w:rPr>
        <w:footnoteRef/>
      </w:r>
      <w:r w:rsidR="1709819F">
        <w:rPr/>
        <w:t xml:space="preserve"> </w:t>
      </w:r>
      <w:r w:rsidR="1709819F">
        <w:rPr/>
        <w:t>Berry, “Podcasting”.</w:t>
      </w:r>
    </w:p>
  </w:footnote>
  <w:footnote w:id="15155">
    <w:p w:rsidR="1709819F" w:rsidP="1709819F" w:rsidRDefault="1709819F" w14:paraId="60AFBC4E" w14:textId="59425A34">
      <w:pPr>
        <w:pStyle w:val="FootnoteText"/>
      </w:pPr>
      <w:r w:rsidRPr="1709819F">
        <w:rPr>
          <w:rStyle w:val="FootnoteReference"/>
        </w:rPr>
        <w:footnoteRef/>
      </w:r>
      <w:r w:rsidR="1709819F">
        <w:rPr/>
        <w:t xml:space="preserve"> </w:t>
      </w:r>
      <w:r w:rsidR="1709819F">
        <w:rPr/>
        <w:t>To identify the p</w:t>
      </w:r>
      <w:r w:rsidR="1709819F">
        <w:rPr/>
        <w:t>olitical ideology</w:t>
      </w:r>
      <w:r w:rsidR="1709819F">
        <w:rPr/>
        <w:t xml:space="preserve"> of a show I rely on a method that uses choices about who </w:t>
      </w:r>
      <w:r w:rsidR="1709819F">
        <w:rPr/>
        <w:t xml:space="preserve">users </w:t>
      </w:r>
      <w:r w:rsidR="1709819F">
        <w:rPr/>
        <w:t xml:space="preserve">follow on Twitter as a measure of political ideology. </w:t>
      </w:r>
      <w:r w:rsidR="1709819F">
        <w:rPr/>
        <w:t xml:space="preserve">More details about this </w:t>
      </w:r>
      <w:r w:rsidR="1709819F">
        <w:rPr/>
        <w:t>method</w:t>
      </w:r>
      <w:r w:rsidR="1709819F">
        <w:rPr/>
        <w:t xml:space="preserve"> can be found at</w:t>
      </w:r>
      <w:r w:rsidR="1709819F">
        <w:rPr/>
        <w:t xml:space="preserve"> </w:t>
      </w:r>
      <w:hyperlink r:id="Rc81d5b5dd85c48df">
        <w:r w:rsidRPr="1709819F" w:rsidR="1709819F">
          <w:rPr>
            <w:rStyle w:val="Hyperlink"/>
          </w:rPr>
          <w:t>https://www.cambridge.org/core/journals/political-analysis/article/birds-of-the-same-feather-tweet-together-bayesian-ideal-point-estimation-using-twitter-data/91E37205F69AEA32EF27F12563DC2A0A</w:t>
        </w:r>
      </w:hyperlink>
      <w:r w:rsidR="1709819F">
        <w:rPr/>
        <w:t xml:space="preserve"> and the R package to </w:t>
      </w:r>
      <w:r w:rsidR="1709819F">
        <w:rPr/>
        <w:t xml:space="preserve">implement this process is available here: https://github.com/pablobarbera/twitter_ideology. Where I am unable to identify a political ideology based on this method (i.e., the host doesn’t have a Twitter </w:t>
      </w:r>
      <w:r w:rsidR="1709819F">
        <w:rPr/>
        <w:t>account</w:t>
      </w:r>
      <w:r w:rsidR="1709819F">
        <w:rPr/>
        <w:t xml:space="preserve"> or they follow too many or too few people for the information to be meaningful), I use either the known partisan affiliation </w:t>
      </w:r>
      <w:r w:rsidRPr="1709819F" w:rsidR="1709819F">
        <w:rPr>
          <w:rFonts w:ascii="Open Sans" w:hAnsi="Open Sans" w:eastAsia="Open Sans" w:cs="Open Sans"/>
          <w:b w:val="0"/>
          <w:bCs w:val="0"/>
          <w:i w:val="0"/>
          <w:iCs w:val="0"/>
          <w:caps w:val="0"/>
          <w:smallCaps w:val="0"/>
          <w:noProof w:val="0"/>
          <w:color w:val="222222"/>
          <w:sz w:val="22"/>
          <w:szCs w:val="22"/>
          <w:lang w:val="en-US"/>
        </w:rPr>
        <w:t>(e.g., Congressional party affiliation)</w:t>
      </w:r>
      <w:r w:rsidR="1709819F">
        <w:rPr/>
        <w:t xml:space="preserve"> or classify the show as </w:t>
      </w:r>
      <w:r w:rsidR="1709819F">
        <w:rPr/>
        <w:t>''</w:t>
      </w:r>
      <w:r w:rsidR="1709819F">
        <w:rPr/>
        <w:t xml:space="preserve">Unknown.” </w:t>
      </w:r>
      <w:r w:rsidR="1709819F">
        <w:rPr/>
        <w:t xml:space="preserve">See </w:t>
      </w:r>
      <w:r w:rsidR="1709819F">
        <w:rPr/>
        <w:t>A</w:t>
      </w:r>
      <w:r w:rsidR="1709819F">
        <w:rPr/>
        <w:t>ppendix</w:t>
      </w:r>
      <w:r w:rsidR="1709819F">
        <w:rPr/>
        <w:t xml:space="preserve"> 2</w:t>
      </w:r>
      <w:r w:rsidR="1709819F">
        <w:rPr/>
        <w:t xml:space="preserve"> for a breakdown of shows by partisan leaning. </w:t>
      </w:r>
    </w:p>
  </w:footnote>
  <w:footnote w:id="21297">
    <w:p w:rsidR="1709819F" w:rsidP="1709819F" w:rsidRDefault="1709819F" w14:paraId="524DCB2E" w14:textId="534A7899">
      <w:pPr>
        <w:pStyle w:val="FootnoteText"/>
        <w:bidi w:val="0"/>
        <w:rPr>
          <w:rFonts w:ascii="Calibri" w:hAnsi="Calibri" w:eastAsia="Calibri" w:cs="Calibri" w:asciiTheme="minorAscii" w:hAnsiTheme="minorAscii" w:eastAsiaTheme="minorAscii" w:cstheme="minorAscii"/>
          <w:noProof w:val="0"/>
          <w:color w:val="222222"/>
          <w:sz w:val="20"/>
          <w:szCs w:val="20"/>
          <w:lang w:val="en-US"/>
        </w:rPr>
      </w:pPr>
      <w:r w:rsidRPr="1709819F">
        <w:rPr>
          <w:rStyle w:val="FootnoteReference"/>
          <w:rFonts w:ascii="Calibri" w:hAnsi="Calibri" w:eastAsia="Calibri" w:cs="Calibri" w:asciiTheme="minorAscii" w:hAnsiTheme="minorAscii" w:eastAsiaTheme="minorAscii" w:cstheme="minorAscii"/>
          <w:sz w:val="20"/>
          <w:szCs w:val="20"/>
        </w:rPr>
        <w:footnoteRef/>
      </w:r>
      <w:r w:rsidRPr="1709819F" w:rsidR="1709819F">
        <w:rPr>
          <w:rFonts w:ascii="Calibri" w:hAnsi="Calibri" w:eastAsia="Calibri" w:cs="Calibri" w:asciiTheme="minorAscii" w:hAnsiTheme="minorAscii" w:eastAsiaTheme="minorAscii" w:cstheme="minorAscii"/>
          <w:sz w:val="20"/>
          <w:szCs w:val="20"/>
        </w:rPr>
        <w:t xml:space="preserve"> </w:t>
      </w:r>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Lim, Chloe. "Checking how fact-checkers check." </w:t>
      </w:r>
      <w:r w:rsidRPr="1709819F" w:rsidR="1709819F">
        <w:rPr>
          <w:rFonts w:ascii="Calibri" w:hAnsi="Calibri" w:eastAsia="Calibri" w:cs="Calibri" w:asciiTheme="minorAscii" w:hAnsiTheme="minorAscii" w:eastAsiaTheme="minorAscii" w:cstheme="minorAscii"/>
          <w:i w:val="1"/>
          <w:iCs w:val="1"/>
          <w:noProof w:val="0"/>
          <w:color w:val="222222"/>
          <w:sz w:val="20"/>
          <w:szCs w:val="20"/>
          <w:lang w:val="en-US"/>
        </w:rPr>
        <w:t>Research &amp; Politics</w:t>
      </w:r>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 5, no. 3 (2018): 2053168018786848; Nieminen, Sakari, and Valtteri Sankari. "Checking </w:t>
      </w:r>
      <w:proofErr w:type="spellStart"/>
      <w:r w:rsidRPr="1709819F" w:rsidR="1709819F">
        <w:rPr>
          <w:rFonts w:ascii="Calibri" w:hAnsi="Calibri" w:eastAsia="Calibri" w:cs="Calibri" w:asciiTheme="minorAscii" w:hAnsiTheme="minorAscii" w:eastAsiaTheme="minorAscii" w:cstheme="minorAscii"/>
          <w:noProof w:val="0"/>
          <w:color w:val="222222"/>
          <w:sz w:val="20"/>
          <w:szCs w:val="20"/>
          <w:lang w:val="en-US"/>
        </w:rPr>
        <w:t>politifact’s</w:t>
      </w:r>
      <w:proofErr w:type="spellEnd"/>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 fact-checks." </w:t>
      </w:r>
      <w:r w:rsidRPr="1709819F" w:rsidR="1709819F">
        <w:rPr>
          <w:rFonts w:ascii="Calibri" w:hAnsi="Calibri" w:eastAsia="Calibri" w:cs="Calibri" w:asciiTheme="minorAscii" w:hAnsiTheme="minorAscii" w:eastAsiaTheme="minorAscii" w:cstheme="minorAscii"/>
          <w:i w:val="1"/>
          <w:iCs w:val="1"/>
          <w:noProof w:val="0"/>
          <w:color w:val="222222"/>
          <w:sz w:val="20"/>
          <w:szCs w:val="20"/>
          <w:lang w:val="en-US"/>
        </w:rPr>
        <w:t>Journalism Studies</w:t>
      </w:r>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 22, no. 3 (2021): 358-378; Card, Dallas, Lucy H. Lin, and Noah A. Smith. "</w:t>
      </w:r>
      <w:proofErr w:type="spellStart"/>
      <w:r w:rsidRPr="1709819F" w:rsidR="1709819F">
        <w:rPr>
          <w:rFonts w:ascii="Calibri" w:hAnsi="Calibri" w:eastAsia="Calibri" w:cs="Calibri" w:asciiTheme="minorAscii" w:hAnsiTheme="minorAscii" w:eastAsiaTheme="minorAscii" w:cstheme="minorAscii"/>
          <w:noProof w:val="0"/>
          <w:color w:val="222222"/>
          <w:sz w:val="20"/>
          <w:szCs w:val="20"/>
          <w:lang w:val="en-US"/>
        </w:rPr>
        <w:t>Politifact</w:t>
      </w:r>
      <w:proofErr w:type="spellEnd"/>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 language audit," </w:t>
      </w:r>
      <w:r w:rsidRPr="1709819F" w:rsidR="1709819F">
        <w:rPr>
          <w:rFonts w:ascii="Calibri" w:hAnsi="Calibri" w:eastAsia="Calibri" w:cs="Calibri" w:asciiTheme="minorAscii" w:hAnsiTheme="minorAscii" w:eastAsiaTheme="minorAscii" w:cstheme="minorAscii"/>
          <w:i w:val="1"/>
          <w:iCs w:val="1"/>
          <w:noProof w:val="0"/>
          <w:color w:val="222222"/>
          <w:sz w:val="20"/>
          <w:szCs w:val="20"/>
          <w:lang w:val="en-US"/>
        </w:rPr>
        <w:t xml:space="preserve">Working Paper </w:t>
      </w:r>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(2018); </w:t>
      </w:r>
      <w:r w:rsidRPr="1709819F" w:rsidR="1709819F">
        <w:rPr>
          <w:rFonts w:ascii="Calibri" w:hAnsi="Calibri" w:eastAsia="Calibri" w:cs="Calibri" w:asciiTheme="minorAscii" w:hAnsiTheme="minorAscii" w:eastAsiaTheme="minorAscii" w:cstheme="minorAscii"/>
          <w:noProof w:val="0"/>
          <w:color w:val="222222"/>
          <w:sz w:val="20"/>
          <w:szCs w:val="20"/>
          <w:lang w:val="en-US"/>
        </w:rPr>
        <w:t>Louis-</w:t>
      </w:r>
      <w:proofErr w:type="spellStart"/>
      <w:r w:rsidRPr="1709819F" w:rsidR="1709819F">
        <w:rPr>
          <w:rFonts w:ascii="Calibri" w:hAnsi="Calibri" w:eastAsia="Calibri" w:cs="Calibri" w:asciiTheme="minorAscii" w:hAnsiTheme="minorAscii" w:eastAsiaTheme="minorAscii" w:cstheme="minorAscii"/>
          <w:noProof w:val="0"/>
          <w:color w:val="222222"/>
          <w:sz w:val="20"/>
          <w:szCs w:val="20"/>
          <w:lang w:val="en-US"/>
        </w:rPr>
        <w:t>Sidois</w:t>
      </w:r>
      <w:proofErr w:type="spellEnd"/>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 Charles. “Both Judge and Party? An Analysis of the Political Leaning of Fact-checkers." </w:t>
      </w:r>
      <w:r w:rsidRPr="1709819F" w:rsidR="1709819F">
        <w:rPr>
          <w:rFonts w:ascii="Calibri" w:hAnsi="Calibri" w:eastAsia="Calibri" w:cs="Calibri" w:asciiTheme="minorAscii" w:hAnsiTheme="minorAscii" w:eastAsiaTheme="minorAscii" w:cstheme="minorAscii"/>
          <w:i w:val="1"/>
          <w:iCs w:val="1"/>
          <w:noProof w:val="0"/>
          <w:color w:val="222222"/>
          <w:sz w:val="20"/>
          <w:szCs w:val="20"/>
          <w:lang w:val="en-US"/>
        </w:rPr>
        <w:t>Social Science Research Network</w:t>
      </w:r>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 (2022)</w:t>
      </w:r>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 Garrett, R. Kelly, and Robert M. Bond. "Conservatives’ susceptibility to political misperceptions." </w:t>
      </w:r>
      <w:r w:rsidRPr="1709819F" w:rsidR="1709819F">
        <w:rPr>
          <w:rFonts w:ascii="Calibri" w:hAnsi="Calibri" w:eastAsia="Calibri" w:cs="Calibri" w:asciiTheme="minorAscii" w:hAnsiTheme="minorAscii" w:eastAsiaTheme="minorAscii" w:cstheme="minorAscii"/>
          <w:i w:val="1"/>
          <w:iCs w:val="1"/>
          <w:noProof w:val="0"/>
          <w:color w:val="222222"/>
          <w:sz w:val="20"/>
          <w:szCs w:val="20"/>
          <w:lang w:val="en-US"/>
        </w:rPr>
        <w:t>Science Advances</w:t>
      </w:r>
      <w:r w:rsidRPr="1709819F" w:rsidR="1709819F">
        <w:rPr>
          <w:rFonts w:ascii="Calibri" w:hAnsi="Calibri" w:eastAsia="Calibri" w:cs="Calibri" w:asciiTheme="minorAscii" w:hAnsiTheme="minorAscii" w:eastAsiaTheme="minorAscii" w:cstheme="minorAscii"/>
          <w:noProof w:val="0"/>
          <w:color w:val="222222"/>
          <w:sz w:val="20"/>
          <w:szCs w:val="20"/>
          <w:lang w:val="en-US"/>
        </w:rPr>
        <w:t xml:space="preserve"> 7, no. 23 (2021): eabf1234.</w:t>
      </w:r>
    </w:p>
  </w:footnote>
  <w:footnote w:id="87">
    <w:p w14:paraId="4F6FE40E" w14:textId="685BAD38"/>
  </w:footnote>
  <w:footnote w:id="101">
    <w:p w14:paraId="76884F44" w14:textId="33D85503"/>
  </w:footnote>
  <w:footnote w:id="102">
    <w:p w14:paraId="38A7BDAF" w14:textId="29295D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0940044" w:rsidTr="60940044" w14:paraId="36321D27" w14:textId="77777777">
      <w:tc>
        <w:tcPr>
          <w:tcW w:w="3120" w:type="dxa"/>
        </w:tcPr>
        <w:p w:rsidR="60940044" w:rsidP="60940044" w:rsidRDefault="60940044" w14:paraId="6B766759" w14:textId="405F933A">
          <w:pPr>
            <w:pStyle w:val="Header"/>
            <w:ind w:left="-115"/>
          </w:pPr>
        </w:p>
      </w:tc>
      <w:tc>
        <w:tcPr>
          <w:tcW w:w="3120" w:type="dxa"/>
        </w:tcPr>
        <w:p w:rsidR="60940044" w:rsidP="60940044" w:rsidRDefault="60940044" w14:paraId="0A391A47" w14:textId="038B77C2">
          <w:pPr>
            <w:pStyle w:val="Header"/>
            <w:jc w:val="center"/>
          </w:pPr>
        </w:p>
      </w:tc>
      <w:tc>
        <w:tcPr>
          <w:tcW w:w="3120" w:type="dxa"/>
        </w:tcPr>
        <w:p w:rsidR="60940044" w:rsidP="60940044" w:rsidRDefault="60940044" w14:paraId="7962E70F" w14:textId="2FF31F57">
          <w:pPr>
            <w:pStyle w:val="Header"/>
            <w:ind w:right="-115"/>
            <w:jc w:val="right"/>
          </w:pPr>
        </w:p>
      </w:tc>
    </w:tr>
  </w:tbl>
  <w:p w:rsidR="60940044" w:rsidP="60940044" w:rsidRDefault="60940044" w14:paraId="575863B7" w14:textId="17562BC7">
    <w:pPr>
      <w:pStyle w:val="Header"/>
    </w:pPr>
  </w:p>
</w:hdr>
</file>

<file path=word/intelligence2.xml><?xml version="1.0" encoding="utf-8"?>
<int2:intelligence xmlns:int2="http://schemas.microsoft.com/office/intelligence/2020/intelligence" xmlns:oel="http://schemas.microsoft.com/office/2019/extlst">
  <int2:observations>
    <int2:textHash int2:hashCode="gV5ou23K1ZjQ09" int2:id="kfTQLqac">
      <int2:state int2:type="LegacyProofing" int2:value="Rejected"/>
    </int2:textHash>
    <int2:textHash int2:hashCode="2yGWZPogNFue2M" int2:id="e7SKdVDN">
      <int2:state int2:type="LegacyProofing" int2:value="Rejected"/>
    </int2:textHash>
    <int2:textHash int2:hashCode="+bkHKmxAgDXjZb" int2:id="lieMe4uz">
      <int2:state int2:type="LegacyProofing" int2:value="Rejected"/>
    </int2:textHash>
    <int2:bookmark int2:bookmarkName="_Int_xMOcRb13" int2:invalidationBookmarkName="" int2:hashCode="RoPnicNMr6tWAX" int2:id="Eirnklc8">
      <int2:state int2:type="LegacyProofing"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2">
    <w:nsid w:val="16037a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da12b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D38AAD9"/>
    <w:multiLevelType w:val="hybridMultilevel"/>
    <w:tmpl w:val="F04E721E"/>
    <w:lvl w:ilvl="0" w:tplc="4E14BB42">
      <w:start w:val="1"/>
      <w:numFmt w:val="bullet"/>
      <w:lvlText w:val="-"/>
      <w:lvlJc w:val="left"/>
      <w:pPr>
        <w:ind w:left="720" w:hanging="360"/>
      </w:pPr>
      <w:rPr>
        <w:rFonts w:hint="default" w:ascii="Calibri" w:hAnsi="Calibri"/>
      </w:rPr>
    </w:lvl>
    <w:lvl w:ilvl="1" w:tplc="6430221A">
      <w:start w:val="1"/>
      <w:numFmt w:val="bullet"/>
      <w:lvlText w:val="o"/>
      <w:lvlJc w:val="left"/>
      <w:pPr>
        <w:ind w:left="1440" w:hanging="360"/>
      </w:pPr>
      <w:rPr>
        <w:rFonts w:hint="default" w:ascii="Courier New" w:hAnsi="Courier New"/>
      </w:rPr>
    </w:lvl>
    <w:lvl w:ilvl="2" w:tplc="C220C0AA">
      <w:start w:val="1"/>
      <w:numFmt w:val="bullet"/>
      <w:lvlText w:val=""/>
      <w:lvlJc w:val="left"/>
      <w:pPr>
        <w:ind w:left="2160" w:hanging="360"/>
      </w:pPr>
      <w:rPr>
        <w:rFonts w:hint="default" w:ascii="Wingdings" w:hAnsi="Wingdings"/>
      </w:rPr>
    </w:lvl>
    <w:lvl w:ilvl="3" w:tplc="B184C41E">
      <w:start w:val="1"/>
      <w:numFmt w:val="bullet"/>
      <w:lvlText w:val=""/>
      <w:lvlJc w:val="left"/>
      <w:pPr>
        <w:ind w:left="2880" w:hanging="360"/>
      </w:pPr>
      <w:rPr>
        <w:rFonts w:hint="default" w:ascii="Symbol" w:hAnsi="Symbol"/>
      </w:rPr>
    </w:lvl>
    <w:lvl w:ilvl="4" w:tplc="52782918">
      <w:start w:val="1"/>
      <w:numFmt w:val="bullet"/>
      <w:lvlText w:val="o"/>
      <w:lvlJc w:val="left"/>
      <w:pPr>
        <w:ind w:left="3600" w:hanging="360"/>
      </w:pPr>
      <w:rPr>
        <w:rFonts w:hint="default" w:ascii="Courier New" w:hAnsi="Courier New"/>
      </w:rPr>
    </w:lvl>
    <w:lvl w:ilvl="5" w:tplc="0C68738A">
      <w:start w:val="1"/>
      <w:numFmt w:val="bullet"/>
      <w:lvlText w:val=""/>
      <w:lvlJc w:val="left"/>
      <w:pPr>
        <w:ind w:left="4320" w:hanging="360"/>
      </w:pPr>
      <w:rPr>
        <w:rFonts w:hint="default" w:ascii="Wingdings" w:hAnsi="Wingdings"/>
      </w:rPr>
    </w:lvl>
    <w:lvl w:ilvl="6" w:tplc="FF9ED71E">
      <w:start w:val="1"/>
      <w:numFmt w:val="bullet"/>
      <w:lvlText w:val=""/>
      <w:lvlJc w:val="left"/>
      <w:pPr>
        <w:ind w:left="5040" w:hanging="360"/>
      </w:pPr>
      <w:rPr>
        <w:rFonts w:hint="default" w:ascii="Symbol" w:hAnsi="Symbol"/>
      </w:rPr>
    </w:lvl>
    <w:lvl w:ilvl="7" w:tplc="35902AB8">
      <w:start w:val="1"/>
      <w:numFmt w:val="bullet"/>
      <w:lvlText w:val="o"/>
      <w:lvlJc w:val="left"/>
      <w:pPr>
        <w:ind w:left="5760" w:hanging="360"/>
      </w:pPr>
      <w:rPr>
        <w:rFonts w:hint="default" w:ascii="Courier New" w:hAnsi="Courier New"/>
      </w:rPr>
    </w:lvl>
    <w:lvl w:ilvl="8" w:tplc="2EFCE854">
      <w:start w:val="1"/>
      <w:numFmt w:val="bullet"/>
      <w:lvlText w:val=""/>
      <w:lvlJc w:val="left"/>
      <w:pPr>
        <w:ind w:left="6480" w:hanging="360"/>
      </w:pPr>
      <w:rPr>
        <w:rFonts w:hint="default" w:ascii="Wingdings" w:hAnsi="Wingdings"/>
      </w:rPr>
    </w:lvl>
  </w:abstractNum>
  <w:abstractNum w:abstractNumId="1" w15:restartNumberingAfterBreak="0">
    <w:nsid w:val="1C687632"/>
    <w:multiLevelType w:val="hybridMultilevel"/>
    <w:tmpl w:val="FFFFFFFF"/>
    <w:lvl w:ilvl="0" w:tplc="CB52C22C">
      <w:start w:val="1"/>
      <w:numFmt w:val="decimal"/>
      <w:lvlText w:val="(%1)"/>
      <w:lvlJc w:val="left"/>
      <w:pPr>
        <w:ind w:left="720" w:hanging="360"/>
      </w:pPr>
    </w:lvl>
    <w:lvl w:ilvl="1" w:tplc="86DAFE92">
      <w:start w:val="1"/>
      <w:numFmt w:val="lowerLetter"/>
      <w:lvlText w:val="%2."/>
      <w:lvlJc w:val="left"/>
      <w:pPr>
        <w:ind w:left="1440" w:hanging="360"/>
      </w:pPr>
    </w:lvl>
    <w:lvl w:ilvl="2" w:tplc="CD6413DE">
      <w:start w:val="1"/>
      <w:numFmt w:val="lowerRoman"/>
      <w:lvlText w:val="%3."/>
      <w:lvlJc w:val="right"/>
      <w:pPr>
        <w:ind w:left="2160" w:hanging="180"/>
      </w:pPr>
    </w:lvl>
    <w:lvl w:ilvl="3" w:tplc="A7CA8126">
      <w:start w:val="1"/>
      <w:numFmt w:val="decimal"/>
      <w:lvlText w:val="%4."/>
      <w:lvlJc w:val="left"/>
      <w:pPr>
        <w:ind w:left="2880" w:hanging="360"/>
      </w:pPr>
    </w:lvl>
    <w:lvl w:ilvl="4" w:tplc="09F8E8FA">
      <w:start w:val="1"/>
      <w:numFmt w:val="lowerLetter"/>
      <w:lvlText w:val="%5."/>
      <w:lvlJc w:val="left"/>
      <w:pPr>
        <w:ind w:left="3600" w:hanging="360"/>
      </w:pPr>
    </w:lvl>
    <w:lvl w:ilvl="5" w:tplc="3B12A824">
      <w:start w:val="1"/>
      <w:numFmt w:val="lowerRoman"/>
      <w:lvlText w:val="%6."/>
      <w:lvlJc w:val="right"/>
      <w:pPr>
        <w:ind w:left="4320" w:hanging="180"/>
      </w:pPr>
    </w:lvl>
    <w:lvl w:ilvl="6" w:tplc="1390F8AC">
      <w:start w:val="1"/>
      <w:numFmt w:val="decimal"/>
      <w:lvlText w:val="%7."/>
      <w:lvlJc w:val="left"/>
      <w:pPr>
        <w:ind w:left="5040" w:hanging="360"/>
      </w:pPr>
    </w:lvl>
    <w:lvl w:ilvl="7" w:tplc="96665490">
      <w:start w:val="1"/>
      <w:numFmt w:val="lowerLetter"/>
      <w:lvlText w:val="%8."/>
      <w:lvlJc w:val="left"/>
      <w:pPr>
        <w:ind w:left="5760" w:hanging="360"/>
      </w:pPr>
    </w:lvl>
    <w:lvl w:ilvl="8" w:tplc="6BD401AA">
      <w:start w:val="1"/>
      <w:numFmt w:val="lowerRoman"/>
      <w:lvlText w:val="%9."/>
      <w:lvlJc w:val="right"/>
      <w:pPr>
        <w:ind w:left="6480" w:hanging="180"/>
      </w:pPr>
    </w:lvl>
  </w:abstractNum>
  <w:abstractNum w:abstractNumId="2" w15:restartNumberingAfterBreak="0">
    <w:nsid w:val="21A36F6E"/>
    <w:multiLevelType w:val="hybridMultilevel"/>
    <w:tmpl w:val="FFFFFFFF"/>
    <w:lvl w:ilvl="0" w:tplc="E3888D1E">
      <w:start w:val="1"/>
      <w:numFmt w:val="decimal"/>
      <w:lvlText w:val="%1."/>
      <w:lvlJc w:val="left"/>
      <w:pPr>
        <w:ind w:left="720" w:hanging="360"/>
      </w:pPr>
    </w:lvl>
    <w:lvl w:ilvl="1" w:tplc="4E86E0F0">
      <w:start w:val="1"/>
      <w:numFmt w:val="lowerLetter"/>
      <w:lvlText w:val="%2."/>
      <w:lvlJc w:val="left"/>
      <w:pPr>
        <w:ind w:left="1440" w:hanging="360"/>
      </w:pPr>
    </w:lvl>
    <w:lvl w:ilvl="2" w:tplc="002ABD34">
      <w:start w:val="1"/>
      <w:numFmt w:val="lowerRoman"/>
      <w:lvlText w:val="%3."/>
      <w:lvlJc w:val="right"/>
      <w:pPr>
        <w:ind w:left="2160" w:hanging="180"/>
      </w:pPr>
    </w:lvl>
    <w:lvl w:ilvl="3" w:tplc="F54E3790">
      <w:start w:val="1"/>
      <w:numFmt w:val="decimal"/>
      <w:lvlText w:val="%4."/>
      <w:lvlJc w:val="left"/>
      <w:pPr>
        <w:ind w:left="2880" w:hanging="360"/>
      </w:pPr>
    </w:lvl>
    <w:lvl w:ilvl="4" w:tplc="1D281096">
      <w:start w:val="1"/>
      <w:numFmt w:val="lowerLetter"/>
      <w:lvlText w:val="%5."/>
      <w:lvlJc w:val="left"/>
      <w:pPr>
        <w:ind w:left="3600" w:hanging="360"/>
      </w:pPr>
    </w:lvl>
    <w:lvl w:ilvl="5" w:tplc="C14AB01C">
      <w:start w:val="1"/>
      <w:numFmt w:val="lowerRoman"/>
      <w:lvlText w:val="%6."/>
      <w:lvlJc w:val="right"/>
      <w:pPr>
        <w:ind w:left="4320" w:hanging="180"/>
      </w:pPr>
    </w:lvl>
    <w:lvl w:ilvl="6" w:tplc="D090CD52">
      <w:start w:val="1"/>
      <w:numFmt w:val="decimal"/>
      <w:lvlText w:val="%7."/>
      <w:lvlJc w:val="left"/>
      <w:pPr>
        <w:ind w:left="5040" w:hanging="360"/>
      </w:pPr>
    </w:lvl>
    <w:lvl w:ilvl="7" w:tplc="4F6E933E">
      <w:start w:val="1"/>
      <w:numFmt w:val="lowerLetter"/>
      <w:lvlText w:val="%8."/>
      <w:lvlJc w:val="left"/>
      <w:pPr>
        <w:ind w:left="5760" w:hanging="360"/>
      </w:pPr>
    </w:lvl>
    <w:lvl w:ilvl="8" w:tplc="1F28A7FC">
      <w:start w:val="1"/>
      <w:numFmt w:val="lowerRoman"/>
      <w:lvlText w:val="%9."/>
      <w:lvlJc w:val="right"/>
      <w:pPr>
        <w:ind w:left="6480" w:hanging="180"/>
      </w:pPr>
    </w:lvl>
  </w:abstractNum>
  <w:abstractNum w:abstractNumId="3" w15:restartNumberingAfterBreak="0">
    <w:nsid w:val="22719660"/>
    <w:multiLevelType w:val="hybridMultilevel"/>
    <w:tmpl w:val="FFFFFFFF"/>
    <w:lvl w:ilvl="0" w:tplc="01128A08">
      <w:start w:val="1"/>
      <w:numFmt w:val="decimal"/>
      <w:lvlText w:val="%1."/>
      <w:lvlJc w:val="left"/>
      <w:pPr>
        <w:ind w:left="720" w:hanging="360"/>
      </w:pPr>
    </w:lvl>
    <w:lvl w:ilvl="1" w:tplc="C8947E26">
      <w:start w:val="1"/>
      <w:numFmt w:val="lowerLetter"/>
      <w:lvlText w:val="%2."/>
      <w:lvlJc w:val="left"/>
      <w:pPr>
        <w:ind w:left="1440" w:hanging="360"/>
      </w:pPr>
    </w:lvl>
    <w:lvl w:ilvl="2" w:tplc="0F28E632">
      <w:start w:val="1"/>
      <w:numFmt w:val="lowerRoman"/>
      <w:lvlText w:val="%3."/>
      <w:lvlJc w:val="right"/>
      <w:pPr>
        <w:ind w:left="2160" w:hanging="180"/>
      </w:pPr>
    </w:lvl>
    <w:lvl w:ilvl="3" w:tplc="D34E069E">
      <w:start w:val="1"/>
      <w:numFmt w:val="decimal"/>
      <w:lvlText w:val="%4."/>
      <w:lvlJc w:val="left"/>
      <w:pPr>
        <w:ind w:left="2880" w:hanging="360"/>
      </w:pPr>
    </w:lvl>
    <w:lvl w:ilvl="4" w:tplc="30E89032">
      <w:start w:val="1"/>
      <w:numFmt w:val="lowerLetter"/>
      <w:lvlText w:val="%5."/>
      <w:lvlJc w:val="left"/>
      <w:pPr>
        <w:ind w:left="3600" w:hanging="360"/>
      </w:pPr>
    </w:lvl>
    <w:lvl w:ilvl="5" w:tplc="6E982C5A">
      <w:start w:val="1"/>
      <w:numFmt w:val="lowerRoman"/>
      <w:lvlText w:val="%6."/>
      <w:lvlJc w:val="right"/>
      <w:pPr>
        <w:ind w:left="4320" w:hanging="180"/>
      </w:pPr>
    </w:lvl>
    <w:lvl w:ilvl="6" w:tplc="FE162342">
      <w:start w:val="1"/>
      <w:numFmt w:val="decimal"/>
      <w:lvlText w:val="%7."/>
      <w:lvlJc w:val="left"/>
      <w:pPr>
        <w:ind w:left="5040" w:hanging="360"/>
      </w:pPr>
    </w:lvl>
    <w:lvl w:ilvl="7" w:tplc="05AC00A2">
      <w:start w:val="1"/>
      <w:numFmt w:val="lowerLetter"/>
      <w:lvlText w:val="%8."/>
      <w:lvlJc w:val="left"/>
      <w:pPr>
        <w:ind w:left="5760" w:hanging="360"/>
      </w:pPr>
    </w:lvl>
    <w:lvl w:ilvl="8" w:tplc="81DC7C1A">
      <w:start w:val="1"/>
      <w:numFmt w:val="lowerRoman"/>
      <w:lvlText w:val="%9."/>
      <w:lvlJc w:val="right"/>
      <w:pPr>
        <w:ind w:left="6480" w:hanging="180"/>
      </w:pPr>
    </w:lvl>
  </w:abstractNum>
  <w:abstractNum w:abstractNumId="4" w15:restartNumberingAfterBreak="0">
    <w:nsid w:val="24956A05"/>
    <w:multiLevelType w:val="hybridMultilevel"/>
    <w:tmpl w:val="FFFFFFFF"/>
    <w:lvl w:ilvl="0" w:tplc="E8FA55E6">
      <w:start w:val="1"/>
      <w:numFmt w:val="bullet"/>
      <w:lvlText w:val="-"/>
      <w:lvlJc w:val="left"/>
      <w:pPr>
        <w:ind w:left="720" w:hanging="360"/>
      </w:pPr>
      <w:rPr>
        <w:rFonts w:hint="default" w:ascii="Calibri" w:hAnsi="Calibri"/>
      </w:rPr>
    </w:lvl>
    <w:lvl w:ilvl="1" w:tplc="D310A636">
      <w:start w:val="1"/>
      <w:numFmt w:val="bullet"/>
      <w:lvlText w:val="o"/>
      <w:lvlJc w:val="left"/>
      <w:pPr>
        <w:ind w:left="1440" w:hanging="360"/>
      </w:pPr>
      <w:rPr>
        <w:rFonts w:hint="default" w:ascii="Courier New" w:hAnsi="Courier New"/>
      </w:rPr>
    </w:lvl>
    <w:lvl w:ilvl="2" w:tplc="ED58F23A">
      <w:start w:val="1"/>
      <w:numFmt w:val="bullet"/>
      <w:lvlText w:val=""/>
      <w:lvlJc w:val="left"/>
      <w:pPr>
        <w:ind w:left="2160" w:hanging="360"/>
      </w:pPr>
      <w:rPr>
        <w:rFonts w:hint="default" w:ascii="Wingdings" w:hAnsi="Wingdings"/>
      </w:rPr>
    </w:lvl>
    <w:lvl w:ilvl="3" w:tplc="23828BF8">
      <w:start w:val="1"/>
      <w:numFmt w:val="bullet"/>
      <w:lvlText w:val=""/>
      <w:lvlJc w:val="left"/>
      <w:pPr>
        <w:ind w:left="2880" w:hanging="360"/>
      </w:pPr>
      <w:rPr>
        <w:rFonts w:hint="default" w:ascii="Symbol" w:hAnsi="Symbol"/>
      </w:rPr>
    </w:lvl>
    <w:lvl w:ilvl="4" w:tplc="55DAE50A">
      <w:start w:val="1"/>
      <w:numFmt w:val="bullet"/>
      <w:lvlText w:val="o"/>
      <w:lvlJc w:val="left"/>
      <w:pPr>
        <w:ind w:left="3600" w:hanging="360"/>
      </w:pPr>
      <w:rPr>
        <w:rFonts w:hint="default" w:ascii="Courier New" w:hAnsi="Courier New"/>
      </w:rPr>
    </w:lvl>
    <w:lvl w:ilvl="5" w:tplc="5CD49D34">
      <w:start w:val="1"/>
      <w:numFmt w:val="bullet"/>
      <w:lvlText w:val=""/>
      <w:lvlJc w:val="left"/>
      <w:pPr>
        <w:ind w:left="4320" w:hanging="360"/>
      </w:pPr>
      <w:rPr>
        <w:rFonts w:hint="default" w:ascii="Wingdings" w:hAnsi="Wingdings"/>
      </w:rPr>
    </w:lvl>
    <w:lvl w:ilvl="6" w:tplc="605E5A9A">
      <w:start w:val="1"/>
      <w:numFmt w:val="bullet"/>
      <w:lvlText w:val=""/>
      <w:lvlJc w:val="left"/>
      <w:pPr>
        <w:ind w:left="5040" w:hanging="360"/>
      </w:pPr>
      <w:rPr>
        <w:rFonts w:hint="default" w:ascii="Symbol" w:hAnsi="Symbol"/>
      </w:rPr>
    </w:lvl>
    <w:lvl w:ilvl="7" w:tplc="2960CBAE">
      <w:start w:val="1"/>
      <w:numFmt w:val="bullet"/>
      <w:lvlText w:val="o"/>
      <w:lvlJc w:val="left"/>
      <w:pPr>
        <w:ind w:left="5760" w:hanging="360"/>
      </w:pPr>
      <w:rPr>
        <w:rFonts w:hint="default" w:ascii="Courier New" w:hAnsi="Courier New"/>
      </w:rPr>
    </w:lvl>
    <w:lvl w:ilvl="8" w:tplc="562E87BE">
      <w:start w:val="1"/>
      <w:numFmt w:val="bullet"/>
      <w:lvlText w:val=""/>
      <w:lvlJc w:val="left"/>
      <w:pPr>
        <w:ind w:left="6480" w:hanging="360"/>
      </w:pPr>
      <w:rPr>
        <w:rFonts w:hint="default" w:ascii="Wingdings" w:hAnsi="Wingdings"/>
      </w:rPr>
    </w:lvl>
  </w:abstractNum>
  <w:abstractNum w:abstractNumId="5" w15:restartNumberingAfterBreak="0">
    <w:nsid w:val="2C82AA83"/>
    <w:multiLevelType w:val="hybridMultilevel"/>
    <w:tmpl w:val="807CA52C"/>
    <w:lvl w:ilvl="0" w:tplc="0E726602">
      <w:start w:val="1"/>
      <w:numFmt w:val="bullet"/>
      <w:lvlText w:val=""/>
      <w:lvlJc w:val="left"/>
      <w:pPr>
        <w:ind w:left="720" w:hanging="360"/>
      </w:pPr>
      <w:rPr>
        <w:rFonts w:hint="default" w:ascii="Symbol" w:hAnsi="Symbol"/>
      </w:rPr>
    </w:lvl>
    <w:lvl w:ilvl="1" w:tplc="D222FDD2">
      <w:start w:val="1"/>
      <w:numFmt w:val="bullet"/>
      <w:lvlText w:val="o"/>
      <w:lvlJc w:val="left"/>
      <w:pPr>
        <w:ind w:left="1440" w:hanging="360"/>
      </w:pPr>
      <w:rPr>
        <w:rFonts w:hint="default" w:ascii="Courier New" w:hAnsi="Courier New"/>
      </w:rPr>
    </w:lvl>
    <w:lvl w:ilvl="2" w:tplc="0984737C">
      <w:start w:val="1"/>
      <w:numFmt w:val="bullet"/>
      <w:lvlText w:val=""/>
      <w:lvlJc w:val="left"/>
      <w:pPr>
        <w:ind w:left="2160" w:hanging="360"/>
      </w:pPr>
      <w:rPr>
        <w:rFonts w:hint="default" w:ascii="Wingdings" w:hAnsi="Wingdings"/>
      </w:rPr>
    </w:lvl>
    <w:lvl w:ilvl="3" w:tplc="C6A069F8">
      <w:start w:val="1"/>
      <w:numFmt w:val="bullet"/>
      <w:lvlText w:val=""/>
      <w:lvlJc w:val="left"/>
      <w:pPr>
        <w:ind w:left="2880" w:hanging="360"/>
      </w:pPr>
      <w:rPr>
        <w:rFonts w:hint="default" w:ascii="Symbol" w:hAnsi="Symbol"/>
      </w:rPr>
    </w:lvl>
    <w:lvl w:ilvl="4" w:tplc="D3B428BE">
      <w:start w:val="1"/>
      <w:numFmt w:val="bullet"/>
      <w:lvlText w:val="o"/>
      <w:lvlJc w:val="left"/>
      <w:pPr>
        <w:ind w:left="3600" w:hanging="360"/>
      </w:pPr>
      <w:rPr>
        <w:rFonts w:hint="default" w:ascii="Courier New" w:hAnsi="Courier New"/>
      </w:rPr>
    </w:lvl>
    <w:lvl w:ilvl="5" w:tplc="65F84D10">
      <w:start w:val="1"/>
      <w:numFmt w:val="bullet"/>
      <w:lvlText w:val=""/>
      <w:lvlJc w:val="left"/>
      <w:pPr>
        <w:ind w:left="4320" w:hanging="360"/>
      </w:pPr>
      <w:rPr>
        <w:rFonts w:hint="default" w:ascii="Wingdings" w:hAnsi="Wingdings"/>
      </w:rPr>
    </w:lvl>
    <w:lvl w:ilvl="6" w:tplc="ADB45570">
      <w:start w:val="1"/>
      <w:numFmt w:val="bullet"/>
      <w:lvlText w:val=""/>
      <w:lvlJc w:val="left"/>
      <w:pPr>
        <w:ind w:left="5040" w:hanging="360"/>
      </w:pPr>
      <w:rPr>
        <w:rFonts w:hint="default" w:ascii="Symbol" w:hAnsi="Symbol"/>
      </w:rPr>
    </w:lvl>
    <w:lvl w:ilvl="7" w:tplc="39D610BC">
      <w:start w:val="1"/>
      <w:numFmt w:val="bullet"/>
      <w:lvlText w:val="o"/>
      <w:lvlJc w:val="left"/>
      <w:pPr>
        <w:ind w:left="5760" w:hanging="360"/>
      </w:pPr>
      <w:rPr>
        <w:rFonts w:hint="default" w:ascii="Courier New" w:hAnsi="Courier New"/>
      </w:rPr>
    </w:lvl>
    <w:lvl w:ilvl="8" w:tplc="7CAEB9A2">
      <w:start w:val="1"/>
      <w:numFmt w:val="bullet"/>
      <w:lvlText w:val=""/>
      <w:lvlJc w:val="left"/>
      <w:pPr>
        <w:ind w:left="6480" w:hanging="360"/>
      </w:pPr>
      <w:rPr>
        <w:rFonts w:hint="default" w:ascii="Wingdings" w:hAnsi="Wingdings"/>
      </w:rPr>
    </w:lvl>
  </w:abstractNum>
  <w:abstractNum w:abstractNumId="6" w15:restartNumberingAfterBreak="0">
    <w:nsid w:val="305146E8"/>
    <w:multiLevelType w:val="hybridMultilevel"/>
    <w:tmpl w:val="E4F29FE0"/>
    <w:lvl w:ilvl="0" w:tplc="AE4E5EA8">
      <w:numFmt w:val="bullet"/>
      <w:lvlText w:val="-"/>
      <w:lvlJc w:val="left"/>
      <w:pPr>
        <w:ind w:left="1080" w:hanging="360"/>
      </w:pPr>
      <w:rPr>
        <w:rFonts w:hint="default" w:ascii="Calibri" w:hAnsi="Calibri" w:cs="Calibri"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 w15:restartNumberingAfterBreak="0">
    <w:nsid w:val="30760B35"/>
    <w:multiLevelType w:val="hybridMultilevel"/>
    <w:tmpl w:val="FFFFFFFF"/>
    <w:lvl w:ilvl="0" w:tplc="AD623602">
      <w:start w:val="1"/>
      <w:numFmt w:val="decimal"/>
      <w:lvlText w:val="%1."/>
      <w:lvlJc w:val="left"/>
      <w:pPr>
        <w:ind w:left="720" w:hanging="360"/>
      </w:pPr>
    </w:lvl>
    <w:lvl w:ilvl="1" w:tplc="FFFFFFFF">
      <w:start w:val="1"/>
      <w:numFmt w:val="lowerLetter"/>
      <w:lvlText w:val="%2."/>
      <w:lvlJc w:val="left"/>
      <w:pPr>
        <w:ind w:left="1440" w:hanging="360"/>
      </w:pPr>
    </w:lvl>
    <w:lvl w:ilvl="2" w:tplc="83F036A2">
      <w:start w:val="1"/>
      <w:numFmt w:val="lowerRoman"/>
      <w:lvlText w:val="%3."/>
      <w:lvlJc w:val="right"/>
      <w:pPr>
        <w:ind w:left="2160" w:hanging="180"/>
      </w:pPr>
    </w:lvl>
    <w:lvl w:ilvl="3" w:tplc="6D18A8D6">
      <w:start w:val="1"/>
      <w:numFmt w:val="decimal"/>
      <w:lvlText w:val="%4."/>
      <w:lvlJc w:val="left"/>
      <w:pPr>
        <w:ind w:left="2880" w:hanging="360"/>
      </w:pPr>
    </w:lvl>
    <w:lvl w:ilvl="4" w:tplc="BC0C9702">
      <w:start w:val="1"/>
      <w:numFmt w:val="lowerLetter"/>
      <w:lvlText w:val="%5."/>
      <w:lvlJc w:val="left"/>
      <w:pPr>
        <w:ind w:left="3600" w:hanging="360"/>
      </w:pPr>
    </w:lvl>
    <w:lvl w:ilvl="5" w:tplc="AFF6139C">
      <w:start w:val="1"/>
      <w:numFmt w:val="lowerRoman"/>
      <w:lvlText w:val="%6."/>
      <w:lvlJc w:val="right"/>
      <w:pPr>
        <w:ind w:left="4320" w:hanging="180"/>
      </w:pPr>
    </w:lvl>
    <w:lvl w:ilvl="6" w:tplc="AF2A7BB4">
      <w:start w:val="1"/>
      <w:numFmt w:val="decimal"/>
      <w:lvlText w:val="%7."/>
      <w:lvlJc w:val="left"/>
      <w:pPr>
        <w:ind w:left="5040" w:hanging="360"/>
      </w:pPr>
    </w:lvl>
    <w:lvl w:ilvl="7" w:tplc="384C34F4">
      <w:start w:val="1"/>
      <w:numFmt w:val="lowerLetter"/>
      <w:lvlText w:val="%8."/>
      <w:lvlJc w:val="left"/>
      <w:pPr>
        <w:ind w:left="5760" w:hanging="360"/>
      </w:pPr>
    </w:lvl>
    <w:lvl w:ilvl="8" w:tplc="03A89E42">
      <w:start w:val="1"/>
      <w:numFmt w:val="lowerRoman"/>
      <w:lvlText w:val="%9."/>
      <w:lvlJc w:val="right"/>
      <w:pPr>
        <w:ind w:left="6480" w:hanging="180"/>
      </w:pPr>
    </w:lvl>
  </w:abstractNum>
  <w:abstractNum w:abstractNumId="8" w15:restartNumberingAfterBreak="0">
    <w:nsid w:val="312133D3"/>
    <w:multiLevelType w:val="hybridMultilevel"/>
    <w:tmpl w:val="96721472"/>
    <w:lvl w:ilvl="0" w:tplc="9F72638C">
      <w:start w:val="1"/>
      <w:numFmt w:val="bullet"/>
      <w:lvlText w:val=""/>
      <w:lvlJc w:val="left"/>
      <w:pPr>
        <w:ind w:left="720" w:hanging="360"/>
      </w:pPr>
      <w:rPr>
        <w:rFonts w:hint="default" w:ascii="Symbol" w:hAnsi="Symbol"/>
      </w:rPr>
    </w:lvl>
    <w:lvl w:ilvl="1" w:tplc="464E9382">
      <w:start w:val="1"/>
      <w:numFmt w:val="bullet"/>
      <w:lvlText w:val="o"/>
      <w:lvlJc w:val="left"/>
      <w:pPr>
        <w:ind w:left="1440" w:hanging="360"/>
      </w:pPr>
      <w:rPr>
        <w:rFonts w:hint="default" w:ascii="Courier New" w:hAnsi="Courier New"/>
      </w:rPr>
    </w:lvl>
    <w:lvl w:ilvl="2" w:tplc="72B63282">
      <w:start w:val="1"/>
      <w:numFmt w:val="bullet"/>
      <w:lvlText w:val=""/>
      <w:lvlJc w:val="left"/>
      <w:pPr>
        <w:ind w:left="2160" w:hanging="360"/>
      </w:pPr>
      <w:rPr>
        <w:rFonts w:hint="default" w:ascii="Wingdings" w:hAnsi="Wingdings"/>
      </w:rPr>
    </w:lvl>
    <w:lvl w:ilvl="3" w:tplc="F6B2C926">
      <w:start w:val="1"/>
      <w:numFmt w:val="bullet"/>
      <w:lvlText w:val=""/>
      <w:lvlJc w:val="left"/>
      <w:pPr>
        <w:ind w:left="2880" w:hanging="360"/>
      </w:pPr>
      <w:rPr>
        <w:rFonts w:hint="default" w:ascii="Symbol" w:hAnsi="Symbol"/>
      </w:rPr>
    </w:lvl>
    <w:lvl w:ilvl="4" w:tplc="6A32809C">
      <w:start w:val="1"/>
      <w:numFmt w:val="bullet"/>
      <w:lvlText w:val="o"/>
      <w:lvlJc w:val="left"/>
      <w:pPr>
        <w:ind w:left="3600" w:hanging="360"/>
      </w:pPr>
      <w:rPr>
        <w:rFonts w:hint="default" w:ascii="Courier New" w:hAnsi="Courier New"/>
      </w:rPr>
    </w:lvl>
    <w:lvl w:ilvl="5" w:tplc="6F44EDA2">
      <w:start w:val="1"/>
      <w:numFmt w:val="bullet"/>
      <w:lvlText w:val=""/>
      <w:lvlJc w:val="left"/>
      <w:pPr>
        <w:ind w:left="4320" w:hanging="360"/>
      </w:pPr>
      <w:rPr>
        <w:rFonts w:hint="default" w:ascii="Wingdings" w:hAnsi="Wingdings"/>
      </w:rPr>
    </w:lvl>
    <w:lvl w:ilvl="6" w:tplc="23B8A9D0">
      <w:start w:val="1"/>
      <w:numFmt w:val="bullet"/>
      <w:lvlText w:val=""/>
      <w:lvlJc w:val="left"/>
      <w:pPr>
        <w:ind w:left="5040" w:hanging="360"/>
      </w:pPr>
      <w:rPr>
        <w:rFonts w:hint="default" w:ascii="Symbol" w:hAnsi="Symbol"/>
      </w:rPr>
    </w:lvl>
    <w:lvl w:ilvl="7" w:tplc="2758D0AA">
      <w:start w:val="1"/>
      <w:numFmt w:val="bullet"/>
      <w:lvlText w:val="o"/>
      <w:lvlJc w:val="left"/>
      <w:pPr>
        <w:ind w:left="5760" w:hanging="360"/>
      </w:pPr>
      <w:rPr>
        <w:rFonts w:hint="default" w:ascii="Courier New" w:hAnsi="Courier New"/>
      </w:rPr>
    </w:lvl>
    <w:lvl w:ilvl="8" w:tplc="BBC4CEFE">
      <w:start w:val="1"/>
      <w:numFmt w:val="bullet"/>
      <w:lvlText w:val=""/>
      <w:lvlJc w:val="left"/>
      <w:pPr>
        <w:ind w:left="6480" w:hanging="360"/>
      </w:pPr>
      <w:rPr>
        <w:rFonts w:hint="default" w:ascii="Wingdings" w:hAnsi="Wingdings"/>
      </w:rPr>
    </w:lvl>
  </w:abstractNum>
  <w:abstractNum w:abstractNumId="9" w15:restartNumberingAfterBreak="0">
    <w:nsid w:val="3883FBCD"/>
    <w:multiLevelType w:val="hybridMultilevel"/>
    <w:tmpl w:val="FFFFFFFF"/>
    <w:lvl w:ilvl="0" w:tplc="F81E1E86">
      <w:start w:val="1"/>
      <w:numFmt w:val="decimal"/>
      <w:lvlText w:val="%1."/>
      <w:lvlJc w:val="left"/>
      <w:pPr>
        <w:ind w:left="720" w:hanging="360"/>
      </w:pPr>
    </w:lvl>
    <w:lvl w:ilvl="1" w:tplc="76B46F9C">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7EFAE2CC">
      <w:start w:val="1"/>
      <w:numFmt w:val="lowerLetter"/>
      <w:lvlText w:val="%5."/>
      <w:lvlJc w:val="left"/>
      <w:pPr>
        <w:ind w:left="3600" w:hanging="360"/>
      </w:pPr>
    </w:lvl>
    <w:lvl w:ilvl="5" w:tplc="40C403F0">
      <w:start w:val="1"/>
      <w:numFmt w:val="lowerRoman"/>
      <w:lvlText w:val="%6."/>
      <w:lvlJc w:val="right"/>
      <w:pPr>
        <w:ind w:left="4320" w:hanging="180"/>
      </w:pPr>
    </w:lvl>
    <w:lvl w:ilvl="6" w:tplc="5E960130">
      <w:start w:val="1"/>
      <w:numFmt w:val="decimal"/>
      <w:lvlText w:val="%7."/>
      <w:lvlJc w:val="left"/>
      <w:pPr>
        <w:ind w:left="5040" w:hanging="360"/>
      </w:pPr>
    </w:lvl>
    <w:lvl w:ilvl="7" w:tplc="F0FC8F66">
      <w:start w:val="1"/>
      <w:numFmt w:val="lowerLetter"/>
      <w:lvlText w:val="%8."/>
      <w:lvlJc w:val="left"/>
      <w:pPr>
        <w:ind w:left="5760" w:hanging="360"/>
      </w:pPr>
    </w:lvl>
    <w:lvl w:ilvl="8" w:tplc="C958B49A">
      <w:start w:val="1"/>
      <w:numFmt w:val="lowerRoman"/>
      <w:lvlText w:val="%9."/>
      <w:lvlJc w:val="right"/>
      <w:pPr>
        <w:ind w:left="6480" w:hanging="180"/>
      </w:pPr>
    </w:lvl>
  </w:abstractNum>
  <w:abstractNum w:abstractNumId="10" w15:restartNumberingAfterBreak="0">
    <w:nsid w:val="3A6E4133"/>
    <w:multiLevelType w:val="multilevel"/>
    <w:tmpl w:val="01BE1E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3B2420CF"/>
    <w:multiLevelType w:val="multilevel"/>
    <w:tmpl w:val="B386A8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3CFB181F"/>
    <w:multiLevelType w:val="hybridMultilevel"/>
    <w:tmpl w:val="DFCAD240"/>
    <w:lvl w:ilvl="0" w:tplc="AE4E5EA8">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D184AE1"/>
    <w:multiLevelType w:val="hybridMultilevel"/>
    <w:tmpl w:val="FFFFFFFF"/>
    <w:lvl w:ilvl="0" w:tplc="FFFFFFFF">
      <w:numFmt w:val="none"/>
      <w:lvlText w:val=""/>
      <w:lvlJc w:val="left"/>
      <w:pPr>
        <w:tabs>
          <w:tab w:val="num" w:pos="360"/>
        </w:tabs>
      </w:pPr>
    </w:lvl>
    <w:lvl w:ilvl="1" w:tplc="65BE90B2">
      <w:start w:val="1"/>
      <w:numFmt w:val="lowerLetter"/>
      <w:lvlText w:val="%2."/>
      <w:lvlJc w:val="left"/>
      <w:pPr>
        <w:ind w:left="1440" w:hanging="360"/>
      </w:pPr>
    </w:lvl>
    <w:lvl w:ilvl="2" w:tplc="92182BB6">
      <w:start w:val="1"/>
      <w:numFmt w:val="lowerRoman"/>
      <w:lvlText w:val="%3."/>
      <w:lvlJc w:val="right"/>
      <w:pPr>
        <w:ind w:left="2160" w:hanging="180"/>
      </w:pPr>
    </w:lvl>
    <w:lvl w:ilvl="3" w:tplc="3A2891EE">
      <w:start w:val="1"/>
      <w:numFmt w:val="decimal"/>
      <w:lvlText w:val="%4."/>
      <w:lvlJc w:val="left"/>
      <w:pPr>
        <w:ind w:left="2880" w:hanging="360"/>
      </w:pPr>
    </w:lvl>
    <w:lvl w:ilvl="4" w:tplc="D88C14FC">
      <w:start w:val="1"/>
      <w:numFmt w:val="lowerLetter"/>
      <w:lvlText w:val="%5."/>
      <w:lvlJc w:val="left"/>
      <w:pPr>
        <w:ind w:left="3600" w:hanging="360"/>
      </w:pPr>
    </w:lvl>
    <w:lvl w:ilvl="5" w:tplc="7D4C6034">
      <w:start w:val="1"/>
      <w:numFmt w:val="lowerRoman"/>
      <w:lvlText w:val="%6."/>
      <w:lvlJc w:val="right"/>
      <w:pPr>
        <w:ind w:left="4320" w:hanging="180"/>
      </w:pPr>
    </w:lvl>
    <w:lvl w:ilvl="6" w:tplc="46B4C112">
      <w:start w:val="1"/>
      <w:numFmt w:val="decimal"/>
      <w:lvlText w:val="%7."/>
      <w:lvlJc w:val="left"/>
      <w:pPr>
        <w:ind w:left="5040" w:hanging="360"/>
      </w:pPr>
    </w:lvl>
    <w:lvl w:ilvl="7" w:tplc="6BA05CC8">
      <w:start w:val="1"/>
      <w:numFmt w:val="lowerLetter"/>
      <w:lvlText w:val="%8."/>
      <w:lvlJc w:val="left"/>
      <w:pPr>
        <w:ind w:left="5760" w:hanging="360"/>
      </w:pPr>
    </w:lvl>
    <w:lvl w:ilvl="8" w:tplc="D2661838">
      <w:start w:val="1"/>
      <w:numFmt w:val="lowerRoman"/>
      <w:lvlText w:val="%9."/>
      <w:lvlJc w:val="right"/>
      <w:pPr>
        <w:ind w:left="6480" w:hanging="180"/>
      </w:pPr>
    </w:lvl>
  </w:abstractNum>
  <w:abstractNum w:abstractNumId="14" w15:restartNumberingAfterBreak="0">
    <w:nsid w:val="444CBB6E"/>
    <w:multiLevelType w:val="hybridMultilevel"/>
    <w:tmpl w:val="FFFFFFFF"/>
    <w:lvl w:ilvl="0" w:tplc="9FFC2634">
      <w:start w:val="1"/>
      <w:numFmt w:val="bullet"/>
      <w:lvlText w:val="-"/>
      <w:lvlJc w:val="left"/>
      <w:pPr>
        <w:ind w:left="720" w:hanging="360"/>
      </w:pPr>
      <w:rPr>
        <w:rFonts w:hint="default" w:ascii="Calibri" w:hAnsi="Calibri"/>
      </w:rPr>
    </w:lvl>
    <w:lvl w:ilvl="1" w:tplc="1744D052">
      <w:start w:val="1"/>
      <w:numFmt w:val="bullet"/>
      <w:lvlText w:val="o"/>
      <w:lvlJc w:val="left"/>
      <w:pPr>
        <w:ind w:left="1440" w:hanging="360"/>
      </w:pPr>
      <w:rPr>
        <w:rFonts w:hint="default" w:ascii="Courier New" w:hAnsi="Courier New"/>
      </w:rPr>
    </w:lvl>
    <w:lvl w:ilvl="2" w:tplc="77BAB0C4">
      <w:start w:val="1"/>
      <w:numFmt w:val="bullet"/>
      <w:lvlText w:val=""/>
      <w:lvlJc w:val="left"/>
      <w:pPr>
        <w:ind w:left="2160" w:hanging="360"/>
      </w:pPr>
      <w:rPr>
        <w:rFonts w:hint="default" w:ascii="Wingdings" w:hAnsi="Wingdings"/>
      </w:rPr>
    </w:lvl>
    <w:lvl w:ilvl="3" w:tplc="E4FE8164">
      <w:start w:val="1"/>
      <w:numFmt w:val="bullet"/>
      <w:lvlText w:val=""/>
      <w:lvlJc w:val="left"/>
      <w:pPr>
        <w:ind w:left="2880" w:hanging="360"/>
      </w:pPr>
      <w:rPr>
        <w:rFonts w:hint="default" w:ascii="Symbol" w:hAnsi="Symbol"/>
      </w:rPr>
    </w:lvl>
    <w:lvl w:ilvl="4" w:tplc="6058A19E">
      <w:start w:val="1"/>
      <w:numFmt w:val="bullet"/>
      <w:lvlText w:val="o"/>
      <w:lvlJc w:val="left"/>
      <w:pPr>
        <w:ind w:left="3600" w:hanging="360"/>
      </w:pPr>
      <w:rPr>
        <w:rFonts w:hint="default" w:ascii="Courier New" w:hAnsi="Courier New"/>
      </w:rPr>
    </w:lvl>
    <w:lvl w:ilvl="5" w:tplc="A712DB88">
      <w:start w:val="1"/>
      <w:numFmt w:val="bullet"/>
      <w:lvlText w:val=""/>
      <w:lvlJc w:val="left"/>
      <w:pPr>
        <w:ind w:left="4320" w:hanging="360"/>
      </w:pPr>
      <w:rPr>
        <w:rFonts w:hint="default" w:ascii="Wingdings" w:hAnsi="Wingdings"/>
      </w:rPr>
    </w:lvl>
    <w:lvl w:ilvl="6" w:tplc="8C88A04C">
      <w:start w:val="1"/>
      <w:numFmt w:val="bullet"/>
      <w:lvlText w:val=""/>
      <w:lvlJc w:val="left"/>
      <w:pPr>
        <w:ind w:left="5040" w:hanging="360"/>
      </w:pPr>
      <w:rPr>
        <w:rFonts w:hint="default" w:ascii="Symbol" w:hAnsi="Symbol"/>
      </w:rPr>
    </w:lvl>
    <w:lvl w:ilvl="7" w:tplc="F9969C18">
      <w:start w:val="1"/>
      <w:numFmt w:val="bullet"/>
      <w:lvlText w:val="o"/>
      <w:lvlJc w:val="left"/>
      <w:pPr>
        <w:ind w:left="5760" w:hanging="360"/>
      </w:pPr>
      <w:rPr>
        <w:rFonts w:hint="default" w:ascii="Courier New" w:hAnsi="Courier New"/>
      </w:rPr>
    </w:lvl>
    <w:lvl w:ilvl="8" w:tplc="E12E576E">
      <w:start w:val="1"/>
      <w:numFmt w:val="bullet"/>
      <w:lvlText w:val=""/>
      <w:lvlJc w:val="left"/>
      <w:pPr>
        <w:ind w:left="6480" w:hanging="360"/>
      </w:pPr>
      <w:rPr>
        <w:rFonts w:hint="default" w:ascii="Wingdings" w:hAnsi="Wingdings"/>
      </w:rPr>
    </w:lvl>
  </w:abstractNum>
  <w:abstractNum w:abstractNumId="15" w15:restartNumberingAfterBreak="0">
    <w:nsid w:val="4635503C"/>
    <w:multiLevelType w:val="hybridMultilevel"/>
    <w:tmpl w:val="FFFFFFFF"/>
    <w:lvl w:ilvl="0" w:tplc="E190D8AA">
      <w:start w:val="1"/>
      <w:numFmt w:val="bullet"/>
      <w:lvlText w:val=""/>
      <w:lvlJc w:val="left"/>
      <w:pPr>
        <w:ind w:left="720" w:hanging="360"/>
      </w:pPr>
      <w:rPr>
        <w:rFonts w:hint="default" w:ascii="Symbol" w:hAnsi="Symbol"/>
      </w:rPr>
    </w:lvl>
    <w:lvl w:ilvl="1" w:tplc="B030B336">
      <w:start w:val="1"/>
      <w:numFmt w:val="bullet"/>
      <w:lvlText w:val="o"/>
      <w:lvlJc w:val="left"/>
      <w:pPr>
        <w:ind w:left="1440" w:hanging="360"/>
      </w:pPr>
      <w:rPr>
        <w:rFonts w:hint="default" w:ascii="Courier New" w:hAnsi="Courier New"/>
      </w:rPr>
    </w:lvl>
    <w:lvl w:ilvl="2" w:tplc="C29EC21C">
      <w:start w:val="1"/>
      <w:numFmt w:val="bullet"/>
      <w:lvlText w:val=""/>
      <w:lvlJc w:val="left"/>
      <w:pPr>
        <w:ind w:left="2160" w:hanging="360"/>
      </w:pPr>
      <w:rPr>
        <w:rFonts w:hint="default" w:ascii="Wingdings" w:hAnsi="Wingdings"/>
      </w:rPr>
    </w:lvl>
    <w:lvl w:ilvl="3" w:tplc="4D8EA350">
      <w:start w:val="1"/>
      <w:numFmt w:val="bullet"/>
      <w:lvlText w:val=""/>
      <w:lvlJc w:val="left"/>
      <w:pPr>
        <w:ind w:left="2880" w:hanging="360"/>
      </w:pPr>
      <w:rPr>
        <w:rFonts w:hint="default" w:ascii="Symbol" w:hAnsi="Symbol"/>
      </w:rPr>
    </w:lvl>
    <w:lvl w:ilvl="4" w:tplc="E626E440">
      <w:start w:val="1"/>
      <w:numFmt w:val="bullet"/>
      <w:lvlText w:val="o"/>
      <w:lvlJc w:val="left"/>
      <w:pPr>
        <w:ind w:left="3600" w:hanging="360"/>
      </w:pPr>
      <w:rPr>
        <w:rFonts w:hint="default" w:ascii="Courier New" w:hAnsi="Courier New"/>
      </w:rPr>
    </w:lvl>
    <w:lvl w:ilvl="5" w:tplc="2486A800">
      <w:start w:val="1"/>
      <w:numFmt w:val="bullet"/>
      <w:lvlText w:val=""/>
      <w:lvlJc w:val="left"/>
      <w:pPr>
        <w:ind w:left="4320" w:hanging="360"/>
      </w:pPr>
      <w:rPr>
        <w:rFonts w:hint="default" w:ascii="Wingdings" w:hAnsi="Wingdings"/>
      </w:rPr>
    </w:lvl>
    <w:lvl w:ilvl="6" w:tplc="9E5A4C28">
      <w:start w:val="1"/>
      <w:numFmt w:val="bullet"/>
      <w:lvlText w:val=""/>
      <w:lvlJc w:val="left"/>
      <w:pPr>
        <w:ind w:left="5040" w:hanging="360"/>
      </w:pPr>
      <w:rPr>
        <w:rFonts w:hint="default" w:ascii="Symbol" w:hAnsi="Symbol"/>
      </w:rPr>
    </w:lvl>
    <w:lvl w:ilvl="7" w:tplc="22BAC1F8">
      <w:start w:val="1"/>
      <w:numFmt w:val="bullet"/>
      <w:lvlText w:val="o"/>
      <w:lvlJc w:val="left"/>
      <w:pPr>
        <w:ind w:left="5760" w:hanging="360"/>
      </w:pPr>
      <w:rPr>
        <w:rFonts w:hint="default" w:ascii="Courier New" w:hAnsi="Courier New"/>
      </w:rPr>
    </w:lvl>
    <w:lvl w:ilvl="8" w:tplc="FA0EB46E">
      <w:start w:val="1"/>
      <w:numFmt w:val="bullet"/>
      <w:lvlText w:val=""/>
      <w:lvlJc w:val="left"/>
      <w:pPr>
        <w:ind w:left="6480" w:hanging="360"/>
      </w:pPr>
      <w:rPr>
        <w:rFonts w:hint="default" w:ascii="Wingdings" w:hAnsi="Wingdings"/>
      </w:rPr>
    </w:lvl>
  </w:abstractNum>
  <w:abstractNum w:abstractNumId="16" w15:restartNumberingAfterBreak="0">
    <w:nsid w:val="47FDB361"/>
    <w:multiLevelType w:val="hybridMultilevel"/>
    <w:tmpl w:val="FFFFFFFF"/>
    <w:lvl w:ilvl="0" w:tplc="DECE3996">
      <w:start w:val="1"/>
      <w:numFmt w:val="decimal"/>
      <w:lvlText w:val="%1."/>
      <w:lvlJc w:val="left"/>
      <w:pPr>
        <w:ind w:left="720" w:hanging="360"/>
      </w:pPr>
    </w:lvl>
    <w:lvl w:ilvl="1" w:tplc="9F04F916">
      <w:start w:val="1"/>
      <w:numFmt w:val="lowerLetter"/>
      <w:lvlText w:val="%2."/>
      <w:lvlJc w:val="left"/>
      <w:pPr>
        <w:ind w:left="1440" w:hanging="360"/>
      </w:pPr>
    </w:lvl>
    <w:lvl w:ilvl="2" w:tplc="5646488A">
      <w:start w:val="1"/>
      <w:numFmt w:val="lowerRoman"/>
      <w:lvlText w:val="%3."/>
      <w:lvlJc w:val="right"/>
      <w:pPr>
        <w:ind w:left="2160" w:hanging="180"/>
      </w:pPr>
    </w:lvl>
    <w:lvl w:ilvl="3" w:tplc="3AA4FB0E">
      <w:start w:val="1"/>
      <w:numFmt w:val="decimal"/>
      <w:lvlText w:val="%4."/>
      <w:lvlJc w:val="left"/>
      <w:pPr>
        <w:ind w:left="2880" w:hanging="360"/>
      </w:pPr>
    </w:lvl>
    <w:lvl w:ilvl="4" w:tplc="E744D084">
      <w:start w:val="1"/>
      <w:numFmt w:val="lowerLetter"/>
      <w:lvlText w:val="%5."/>
      <w:lvlJc w:val="left"/>
      <w:pPr>
        <w:ind w:left="3600" w:hanging="360"/>
      </w:pPr>
    </w:lvl>
    <w:lvl w:ilvl="5" w:tplc="14623700">
      <w:start w:val="1"/>
      <w:numFmt w:val="lowerRoman"/>
      <w:lvlText w:val="%6."/>
      <w:lvlJc w:val="right"/>
      <w:pPr>
        <w:ind w:left="4320" w:hanging="180"/>
      </w:pPr>
    </w:lvl>
    <w:lvl w:ilvl="6" w:tplc="5B507396">
      <w:start w:val="1"/>
      <w:numFmt w:val="decimal"/>
      <w:lvlText w:val="%7."/>
      <w:lvlJc w:val="left"/>
      <w:pPr>
        <w:ind w:left="5040" w:hanging="360"/>
      </w:pPr>
    </w:lvl>
    <w:lvl w:ilvl="7" w:tplc="AD2AB188">
      <w:start w:val="1"/>
      <w:numFmt w:val="lowerLetter"/>
      <w:lvlText w:val="%8."/>
      <w:lvlJc w:val="left"/>
      <w:pPr>
        <w:ind w:left="5760" w:hanging="360"/>
      </w:pPr>
    </w:lvl>
    <w:lvl w:ilvl="8" w:tplc="3160810C">
      <w:start w:val="1"/>
      <w:numFmt w:val="lowerRoman"/>
      <w:lvlText w:val="%9."/>
      <w:lvlJc w:val="right"/>
      <w:pPr>
        <w:ind w:left="6480" w:hanging="180"/>
      </w:pPr>
    </w:lvl>
  </w:abstractNum>
  <w:abstractNum w:abstractNumId="17" w15:restartNumberingAfterBreak="0">
    <w:nsid w:val="4848B9E6"/>
    <w:multiLevelType w:val="hybridMultilevel"/>
    <w:tmpl w:val="13E4830E"/>
    <w:lvl w:ilvl="0" w:tplc="32624E52">
      <w:start w:val="1"/>
      <w:numFmt w:val="decimal"/>
      <w:lvlText w:val="%1."/>
      <w:lvlJc w:val="left"/>
      <w:pPr>
        <w:ind w:left="720" w:hanging="360"/>
      </w:pPr>
    </w:lvl>
    <w:lvl w:ilvl="1" w:tplc="F82C31F8">
      <w:start w:val="1"/>
      <w:numFmt w:val="lowerLetter"/>
      <w:lvlText w:val="%2."/>
      <w:lvlJc w:val="left"/>
      <w:pPr>
        <w:ind w:left="1440" w:hanging="360"/>
      </w:pPr>
    </w:lvl>
    <w:lvl w:ilvl="2" w:tplc="6F6C1A98">
      <w:start w:val="1"/>
      <w:numFmt w:val="lowerRoman"/>
      <w:lvlText w:val="%3."/>
      <w:lvlJc w:val="right"/>
      <w:pPr>
        <w:ind w:left="2160" w:hanging="180"/>
      </w:pPr>
    </w:lvl>
    <w:lvl w:ilvl="3" w:tplc="8D4050E0">
      <w:start w:val="1"/>
      <w:numFmt w:val="decimal"/>
      <w:lvlText w:val="%4."/>
      <w:lvlJc w:val="left"/>
      <w:pPr>
        <w:ind w:left="2880" w:hanging="360"/>
      </w:pPr>
    </w:lvl>
    <w:lvl w:ilvl="4" w:tplc="0936D3E6">
      <w:start w:val="1"/>
      <w:numFmt w:val="lowerLetter"/>
      <w:lvlText w:val="%5."/>
      <w:lvlJc w:val="left"/>
      <w:pPr>
        <w:ind w:left="3600" w:hanging="360"/>
      </w:pPr>
    </w:lvl>
    <w:lvl w:ilvl="5" w:tplc="B18244EA">
      <w:start w:val="1"/>
      <w:numFmt w:val="lowerRoman"/>
      <w:lvlText w:val="%6."/>
      <w:lvlJc w:val="right"/>
      <w:pPr>
        <w:ind w:left="4320" w:hanging="180"/>
      </w:pPr>
    </w:lvl>
    <w:lvl w:ilvl="6" w:tplc="4D3EA1B4">
      <w:start w:val="1"/>
      <w:numFmt w:val="decimal"/>
      <w:lvlText w:val="%7."/>
      <w:lvlJc w:val="left"/>
      <w:pPr>
        <w:ind w:left="5040" w:hanging="360"/>
      </w:pPr>
    </w:lvl>
    <w:lvl w:ilvl="7" w:tplc="252092CE">
      <w:start w:val="1"/>
      <w:numFmt w:val="lowerLetter"/>
      <w:lvlText w:val="%8."/>
      <w:lvlJc w:val="left"/>
      <w:pPr>
        <w:ind w:left="5760" w:hanging="360"/>
      </w:pPr>
    </w:lvl>
    <w:lvl w:ilvl="8" w:tplc="5C1E67F2">
      <w:start w:val="1"/>
      <w:numFmt w:val="lowerRoman"/>
      <w:lvlText w:val="%9."/>
      <w:lvlJc w:val="right"/>
      <w:pPr>
        <w:ind w:left="6480" w:hanging="180"/>
      </w:pPr>
    </w:lvl>
  </w:abstractNum>
  <w:abstractNum w:abstractNumId="18" w15:restartNumberingAfterBreak="0">
    <w:nsid w:val="500E8D17"/>
    <w:multiLevelType w:val="hybridMultilevel"/>
    <w:tmpl w:val="FFFFFFFF"/>
    <w:lvl w:ilvl="0" w:tplc="D9D8CA8C">
      <w:start w:val="1"/>
      <w:numFmt w:val="decimal"/>
      <w:lvlText w:val="(%1)"/>
      <w:lvlJc w:val="left"/>
      <w:pPr>
        <w:ind w:left="720" w:hanging="360"/>
      </w:pPr>
    </w:lvl>
    <w:lvl w:ilvl="1" w:tplc="10BA1F86">
      <w:start w:val="1"/>
      <w:numFmt w:val="lowerLetter"/>
      <w:lvlText w:val="%2."/>
      <w:lvlJc w:val="left"/>
      <w:pPr>
        <w:ind w:left="1440" w:hanging="360"/>
      </w:pPr>
    </w:lvl>
    <w:lvl w:ilvl="2" w:tplc="B346390A">
      <w:start w:val="1"/>
      <w:numFmt w:val="lowerRoman"/>
      <w:lvlText w:val="%3."/>
      <w:lvlJc w:val="right"/>
      <w:pPr>
        <w:ind w:left="2160" w:hanging="180"/>
      </w:pPr>
    </w:lvl>
    <w:lvl w:ilvl="3" w:tplc="A19EAA38">
      <w:start w:val="1"/>
      <w:numFmt w:val="decimal"/>
      <w:lvlText w:val="%4."/>
      <w:lvlJc w:val="left"/>
      <w:pPr>
        <w:ind w:left="2880" w:hanging="360"/>
      </w:pPr>
    </w:lvl>
    <w:lvl w:ilvl="4" w:tplc="D636927E">
      <w:start w:val="1"/>
      <w:numFmt w:val="lowerLetter"/>
      <w:lvlText w:val="%5."/>
      <w:lvlJc w:val="left"/>
      <w:pPr>
        <w:ind w:left="3600" w:hanging="360"/>
      </w:pPr>
    </w:lvl>
    <w:lvl w:ilvl="5" w:tplc="58F626A0">
      <w:start w:val="1"/>
      <w:numFmt w:val="lowerRoman"/>
      <w:lvlText w:val="%6."/>
      <w:lvlJc w:val="right"/>
      <w:pPr>
        <w:ind w:left="4320" w:hanging="180"/>
      </w:pPr>
    </w:lvl>
    <w:lvl w:ilvl="6" w:tplc="4BA0B71A">
      <w:start w:val="1"/>
      <w:numFmt w:val="decimal"/>
      <w:lvlText w:val="%7."/>
      <w:lvlJc w:val="left"/>
      <w:pPr>
        <w:ind w:left="5040" w:hanging="360"/>
      </w:pPr>
    </w:lvl>
    <w:lvl w:ilvl="7" w:tplc="FB104356">
      <w:start w:val="1"/>
      <w:numFmt w:val="lowerLetter"/>
      <w:lvlText w:val="%8."/>
      <w:lvlJc w:val="left"/>
      <w:pPr>
        <w:ind w:left="5760" w:hanging="360"/>
      </w:pPr>
    </w:lvl>
    <w:lvl w:ilvl="8" w:tplc="A9BC10B4">
      <w:start w:val="1"/>
      <w:numFmt w:val="lowerRoman"/>
      <w:lvlText w:val="%9."/>
      <w:lvlJc w:val="right"/>
      <w:pPr>
        <w:ind w:left="6480" w:hanging="180"/>
      </w:pPr>
    </w:lvl>
  </w:abstractNum>
  <w:abstractNum w:abstractNumId="19" w15:restartNumberingAfterBreak="0">
    <w:nsid w:val="57F90DC7"/>
    <w:multiLevelType w:val="hybridMultilevel"/>
    <w:tmpl w:val="BC047750"/>
    <w:lvl w:ilvl="0" w:tplc="FFFFFFFF">
      <w:start w:val="1"/>
      <w:numFmt w:val="bullet"/>
      <w:lvlText w:val="-"/>
      <w:lvlJc w:val="left"/>
      <w:pPr>
        <w:ind w:left="720" w:hanging="360"/>
      </w:pPr>
      <w:rPr>
        <w:rFonts w:hint="default" w:ascii="Calibri" w:hAnsi="Calibri"/>
      </w:rPr>
    </w:lvl>
    <w:lvl w:ilvl="1" w:tplc="EBDABA84">
      <w:start w:val="1"/>
      <w:numFmt w:val="bullet"/>
      <w:lvlText w:val="o"/>
      <w:lvlJc w:val="left"/>
      <w:pPr>
        <w:ind w:left="1440" w:hanging="360"/>
      </w:pPr>
      <w:rPr>
        <w:rFonts w:hint="default" w:ascii="Courier New" w:hAnsi="Courier New"/>
      </w:rPr>
    </w:lvl>
    <w:lvl w:ilvl="2" w:tplc="CF3CCE2E">
      <w:start w:val="1"/>
      <w:numFmt w:val="bullet"/>
      <w:lvlText w:val=""/>
      <w:lvlJc w:val="left"/>
      <w:pPr>
        <w:ind w:left="2160" w:hanging="360"/>
      </w:pPr>
      <w:rPr>
        <w:rFonts w:hint="default" w:ascii="Wingdings" w:hAnsi="Wingdings"/>
      </w:rPr>
    </w:lvl>
    <w:lvl w:ilvl="3" w:tplc="7090D6EC">
      <w:start w:val="1"/>
      <w:numFmt w:val="bullet"/>
      <w:lvlText w:val=""/>
      <w:lvlJc w:val="left"/>
      <w:pPr>
        <w:ind w:left="2880" w:hanging="360"/>
      </w:pPr>
      <w:rPr>
        <w:rFonts w:hint="default" w:ascii="Symbol" w:hAnsi="Symbol"/>
      </w:rPr>
    </w:lvl>
    <w:lvl w:ilvl="4" w:tplc="B60EA4A2">
      <w:start w:val="1"/>
      <w:numFmt w:val="bullet"/>
      <w:lvlText w:val="o"/>
      <w:lvlJc w:val="left"/>
      <w:pPr>
        <w:ind w:left="3600" w:hanging="360"/>
      </w:pPr>
      <w:rPr>
        <w:rFonts w:hint="default" w:ascii="Courier New" w:hAnsi="Courier New"/>
      </w:rPr>
    </w:lvl>
    <w:lvl w:ilvl="5" w:tplc="748693EC">
      <w:start w:val="1"/>
      <w:numFmt w:val="bullet"/>
      <w:lvlText w:val=""/>
      <w:lvlJc w:val="left"/>
      <w:pPr>
        <w:ind w:left="4320" w:hanging="360"/>
      </w:pPr>
      <w:rPr>
        <w:rFonts w:hint="default" w:ascii="Wingdings" w:hAnsi="Wingdings"/>
      </w:rPr>
    </w:lvl>
    <w:lvl w:ilvl="6" w:tplc="4E9C1A8A">
      <w:start w:val="1"/>
      <w:numFmt w:val="bullet"/>
      <w:lvlText w:val=""/>
      <w:lvlJc w:val="left"/>
      <w:pPr>
        <w:ind w:left="5040" w:hanging="360"/>
      </w:pPr>
      <w:rPr>
        <w:rFonts w:hint="default" w:ascii="Symbol" w:hAnsi="Symbol"/>
      </w:rPr>
    </w:lvl>
    <w:lvl w:ilvl="7" w:tplc="85126DB4">
      <w:start w:val="1"/>
      <w:numFmt w:val="bullet"/>
      <w:lvlText w:val="o"/>
      <w:lvlJc w:val="left"/>
      <w:pPr>
        <w:ind w:left="5760" w:hanging="360"/>
      </w:pPr>
      <w:rPr>
        <w:rFonts w:hint="default" w:ascii="Courier New" w:hAnsi="Courier New"/>
      </w:rPr>
    </w:lvl>
    <w:lvl w:ilvl="8" w:tplc="0018D4E6">
      <w:start w:val="1"/>
      <w:numFmt w:val="bullet"/>
      <w:lvlText w:val=""/>
      <w:lvlJc w:val="left"/>
      <w:pPr>
        <w:ind w:left="6480" w:hanging="360"/>
      </w:pPr>
      <w:rPr>
        <w:rFonts w:hint="default" w:ascii="Wingdings" w:hAnsi="Wingdings"/>
      </w:rPr>
    </w:lvl>
  </w:abstractNum>
  <w:abstractNum w:abstractNumId="20" w15:restartNumberingAfterBreak="0">
    <w:nsid w:val="581ACF48"/>
    <w:multiLevelType w:val="hybridMultilevel"/>
    <w:tmpl w:val="FFFFFFFF"/>
    <w:lvl w:ilvl="0" w:tplc="EABA69FC">
      <w:start w:val="1"/>
      <w:numFmt w:val="decimal"/>
      <w:lvlText w:val="%1)"/>
      <w:lvlJc w:val="left"/>
      <w:pPr>
        <w:ind w:left="720" w:hanging="360"/>
      </w:pPr>
    </w:lvl>
    <w:lvl w:ilvl="1" w:tplc="4C14319A">
      <w:start w:val="1"/>
      <w:numFmt w:val="lowerLetter"/>
      <w:lvlText w:val="%2."/>
      <w:lvlJc w:val="left"/>
      <w:pPr>
        <w:ind w:left="1440" w:hanging="360"/>
      </w:pPr>
    </w:lvl>
    <w:lvl w:ilvl="2" w:tplc="66763754">
      <w:start w:val="1"/>
      <w:numFmt w:val="lowerRoman"/>
      <w:lvlText w:val="%3."/>
      <w:lvlJc w:val="right"/>
      <w:pPr>
        <w:ind w:left="2160" w:hanging="180"/>
      </w:pPr>
    </w:lvl>
    <w:lvl w:ilvl="3" w:tplc="E12267E0">
      <w:start w:val="1"/>
      <w:numFmt w:val="decimal"/>
      <w:lvlText w:val="%4."/>
      <w:lvlJc w:val="left"/>
      <w:pPr>
        <w:ind w:left="2880" w:hanging="360"/>
      </w:pPr>
    </w:lvl>
    <w:lvl w:ilvl="4" w:tplc="8D3A8D3C">
      <w:start w:val="1"/>
      <w:numFmt w:val="lowerLetter"/>
      <w:lvlText w:val="%5."/>
      <w:lvlJc w:val="left"/>
      <w:pPr>
        <w:ind w:left="3600" w:hanging="360"/>
      </w:pPr>
    </w:lvl>
    <w:lvl w:ilvl="5" w:tplc="DFCC2BC2">
      <w:start w:val="1"/>
      <w:numFmt w:val="lowerRoman"/>
      <w:lvlText w:val="%6."/>
      <w:lvlJc w:val="right"/>
      <w:pPr>
        <w:ind w:left="4320" w:hanging="180"/>
      </w:pPr>
    </w:lvl>
    <w:lvl w:ilvl="6" w:tplc="0C3CCE46">
      <w:start w:val="1"/>
      <w:numFmt w:val="decimal"/>
      <w:lvlText w:val="%7."/>
      <w:lvlJc w:val="left"/>
      <w:pPr>
        <w:ind w:left="5040" w:hanging="360"/>
      </w:pPr>
    </w:lvl>
    <w:lvl w:ilvl="7" w:tplc="C9F0A0F0">
      <w:start w:val="1"/>
      <w:numFmt w:val="lowerLetter"/>
      <w:lvlText w:val="%8."/>
      <w:lvlJc w:val="left"/>
      <w:pPr>
        <w:ind w:left="5760" w:hanging="360"/>
      </w:pPr>
    </w:lvl>
    <w:lvl w:ilvl="8" w:tplc="883AB9D4">
      <w:start w:val="1"/>
      <w:numFmt w:val="lowerRoman"/>
      <w:lvlText w:val="%9."/>
      <w:lvlJc w:val="right"/>
      <w:pPr>
        <w:ind w:left="6480" w:hanging="180"/>
      </w:pPr>
    </w:lvl>
  </w:abstractNum>
  <w:abstractNum w:abstractNumId="21" w15:restartNumberingAfterBreak="0">
    <w:nsid w:val="5A2FA7B5"/>
    <w:multiLevelType w:val="hybridMultilevel"/>
    <w:tmpl w:val="4BEC30D4"/>
    <w:lvl w:ilvl="0" w:tplc="820A17D2">
      <w:start w:val="1"/>
      <w:numFmt w:val="bullet"/>
      <w:lvlText w:val=""/>
      <w:lvlJc w:val="left"/>
      <w:pPr>
        <w:ind w:left="720" w:hanging="360"/>
      </w:pPr>
      <w:rPr>
        <w:rFonts w:hint="default" w:ascii="Symbol" w:hAnsi="Symbol"/>
      </w:rPr>
    </w:lvl>
    <w:lvl w:ilvl="1" w:tplc="3A8C9384">
      <w:start w:val="1"/>
      <w:numFmt w:val="bullet"/>
      <w:lvlText w:val="o"/>
      <w:lvlJc w:val="left"/>
      <w:pPr>
        <w:ind w:left="1440" w:hanging="360"/>
      </w:pPr>
      <w:rPr>
        <w:rFonts w:hint="default" w:ascii="Courier New" w:hAnsi="Courier New"/>
      </w:rPr>
    </w:lvl>
    <w:lvl w:ilvl="2" w:tplc="922C36D8">
      <w:start w:val="1"/>
      <w:numFmt w:val="bullet"/>
      <w:lvlText w:val=""/>
      <w:lvlJc w:val="left"/>
      <w:pPr>
        <w:ind w:left="2160" w:hanging="360"/>
      </w:pPr>
      <w:rPr>
        <w:rFonts w:hint="default" w:ascii="Wingdings" w:hAnsi="Wingdings"/>
      </w:rPr>
    </w:lvl>
    <w:lvl w:ilvl="3" w:tplc="4E0ECD42">
      <w:start w:val="1"/>
      <w:numFmt w:val="bullet"/>
      <w:lvlText w:val=""/>
      <w:lvlJc w:val="left"/>
      <w:pPr>
        <w:ind w:left="2880" w:hanging="360"/>
      </w:pPr>
      <w:rPr>
        <w:rFonts w:hint="default" w:ascii="Symbol" w:hAnsi="Symbol"/>
      </w:rPr>
    </w:lvl>
    <w:lvl w:ilvl="4" w:tplc="D8E0A242">
      <w:start w:val="1"/>
      <w:numFmt w:val="bullet"/>
      <w:lvlText w:val="o"/>
      <w:lvlJc w:val="left"/>
      <w:pPr>
        <w:ind w:left="3600" w:hanging="360"/>
      </w:pPr>
      <w:rPr>
        <w:rFonts w:hint="default" w:ascii="Courier New" w:hAnsi="Courier New"/>
      </w:rPr>
    </w:lvl>
    <w:lvl w:ilvl="5" w:tplc="5B88C736">
      <w:start w:val="1"/>
      <w:numFmt w:val="bullet"/>
      <w:lvlText w:val=""/>
      <w:lvlJc w:val="left"/>
      <w:pPr>
        <w:ind w:left="4320" w:hanging="360"/>
      </w:pPr>
      <w:rPr>
        <w:rFonts w:hint="default" w:ascii="Wingdings" w:hAnsi="Wingdings"/>
      </w:rPr>
    </w:lvl>
    <w:lvl w:ilvl="6" w:tplc="1EC0180A">
      <w:start w:val="1"/>
      <w:numFmt w:val="bullet"/>
      <w:lvlText w:val=""/>
      <w:lvlJc w:val="left"/>
      <w:pPr>
        <w:ind w:left="5040" w:hanging="360"/>
      </w:pPr>
      <w:rPr>
        <w:rFonts w:hint="default" w:ascii="Symbol" w:hAnsi="Symbol"/>
      </w:rPr>
    </w:lvl>
    <w:lvl w:ilvl="7" w:tplc="91A61DA8">
      <w:start w:val="1"/>
      <w:numFmt w:val="bullet"/>
      <w:lvlText w:val="o"/>
      <w:lvlJc w:val="left"/>
      <w:pPr>
        <w:ind w:left="5760" w:hanging="360"/>
      </w:pPr>
      <w:rPr>
        <w:rFonts w:hint="default" w:ascii="Courier New" w:hAnsi="Courier New"/>
      </w:rPr>
    </w:lvl>
    <w:lvl w:ilvl="8" w:tplc="FA1A4B92">
      <w:start w:val="1"/>
      <w:numFmt w:val="bullet"/>
      <w:lvlText w:val=""/>
      <w:lvlJc w:val="left"/>
      <w:pPr>
        <w:ind w:left="6480" w:hanging="360"/>
      </w:pPr>
      <w:rPr>
        <w:rFonts w:hint="default" w:ascii="Wingdings" w:hAnsi="Wingdings"/>
      </w:rPr>
    </w:lvl>
  </w:abstractNum>
  <w:abstractNum w:abstractNumId="22" w15:restartNumberingAfterBreak="0">
    <w:nsid w:val="5B21EF92"/>
    <w:multiLevelType w:val="hybridMultilevel"/>
    <w:tmpl w:val="240E907C"/>
    <w:lvl w:ilvl="0" w:tplc="7E7CF570">
      <w:start w:val="1"/>
      <w:numFmt w:val="bullet"/>
      <w:lvlText w:val="-"/>
      <w:lvlJc w:val="left"/>
      <w:pPr>
        <w:ind w:left="720" w:hanging="360"/>
      </w:pPr>
      <w:rPr>
        <w:rFonts w:hint="default" w:ascii="Calibri" w:hAnsi="Calibri"/>
      </w:rPr>
    </w:lvl>
    <w:lvl w:ilvl="1" w:tplc="5BF2D0F4">
      <w:start w:val="1"/>
      <w:numFmt w:val="bullet"/>
      <w:lvlText w:val="o"/>
      <w:lvlJc w:val="left"/>
      <w:pPr>
        <w:ind w:left="1440" w:hanging="360"/>
      </w:pPr>
      <w:rPr>
        <w:rFonts w:hint="default" w:ascii="Courier New" w:hAnsi="Courier New"/>
      </w:rPr>
    </w:lvl>
    <w:lvl w:ilvl="2" w:tplc="DF3ED644">
      <w:start w:val="1"/>
      <w:numFmt w:val="bullet"/>
      <w:lvlText w:val=""/>
      <w:lvlJc w:val="left"/>
      <w:pPr>
        <w:ind w:left="2160" w:hanging="360"/>
      </w:pPr>
      <w:rPr>
        <w:rFonts w:hint="default" w:ascii="Wingdings" w:hAnsi="Wingdings"/>
      </w:rPr>
    </w:lvl>
    <w:lvl w:ilvl="3" w:tplc="87A8BF84">
      <w:start w:val="1"/>
      <w:numFmt w:val="bullet"/>
      <w:lvlText w:val=""/>
      <w:lvlJc w:val="left"/>
      <w:pPr>
        <w:ind w:left="2880" w:hanging="360"/>
      </w:pPr>
      <w:rPr>
        <w:rFonts w:hint="default" w:ascii="Symbol" w:hAnsi="Symbol"/>
      </w:rPr>
    </w:lvl>
    <w:lvl w:ilvl="4" w:tplc="D52A59DA">
      <w:start w:val="1"/>
      <w:numFmt w:val="bullet"/>
      <w:lvlText w:val="o"/>
      <w:lvlJc w:val="left"/>
      <w:pPr>
        <w:ind w:left="3600" w:hanging="360"/>
      </w:pPr>
      <w:rPr>
        <w:rFonts w:hint="default" w:ascii="Courier New" w:hAnsi="Courier New"/>
      </w:rPr>
    </w:lvl>
    <w:lvl w:ilvl="5" w:tplc="876A5884">
      <w:start w:val="1"/>
      <w:numFmt w:val="bullet"/>
      <w:lvlText w:val=""/>
      <w:lvlJc w:val="left"/>
      <w:pPr>
        <w:ind w:left="4320" w:hanging="360"/>
      </w:pPr>
      <w:rPr>
        <w:rFonts w:hint="default" w:ascii="Wingdings" w:hAnsi="Wingdings"/>
      </w:rPr>
    </w:lvl>
    <w:lvl w:ilvl="6" w:tplc="45B4973C">
      <w:start w:val="1"/>
      <w:numFmt w:val="bullet"/>
      <w:lvlText w:val=""/>
      <w:lvlJc w:val="left"/>
      <w:pPr>
        <w:ind w:left="5040" w:hanging="360"/>
      </w:pPr>
      <w:rPr>
        <w:rFonts w:hint="default" w:ascii="Symbol" w:hAnsi="Symbol"/>
      </w:rPr>
    </w:lvl>
    <w:lvl w:ilvl="7" w:tplc="83106E44">
      <w:start w:val="1"/>
      <w:numFmt w:val="bullet"/>
      <w:lvlText w:val="o"/>
      <w:lvlJc w:val="left"/>
      <w:pPr>
        <w:ind w:left="5760" w:hanging="360"/>
      </w:pPr>
      <w:rPr>
        <w:rFonts w:hint="default" w:ascii="Courier New" w:hAnsi="Courier New"/>
      </w:rPr>
    </w:lvl>
    <w:lvl w:ilvl="8" w:tplc="892AB7C8">
      <w:start w:val="1"/>
      <w:numFmt w:val="bullet"/>
      <w:lvlText w:val=""/>
      <w:lvlJc w:val="left"/>
      <w:pPr>
        <w:ind w:left="6480" w:hanging="360"/>
      </w:pPr>
      <w:rPr>
        <w:rFonts w:hint="default" w:ascii="Wingdings" w:hAnsi="Wingdings"/>
      </w:rPr>
    </w:lvl>
  </w:abstractNum>
  <w:abstractNum w:abstractNumId="23" w15:restartNumberingAfterBreak="0">
    <w:nsid w:val="6777B3C7"/>
    <w:multiLevelType w:val="hybridMultilevel"/>
    <w:tmpl w:val="D422A5E8"/>
    <w:lvl w:ilvl="0" w:tplc="50509A42">
      <w:start w:val="1"/>
      <w:numFmt w:val="bullet"/>
      <w:lvlText w:val="-"/>
      <w:lvlJc w:val="left"/>
      <w:pPr>
        <w:ind w:left="720" w:hanging="360"/>
      </w:pPr>
      <w:rPr>
        <w:rFonts w:hint="default" w:ascii="Calibri" w:hAnsi="Calibri"/>
      </w:rPr>
    </w:lvl>
    <w:lvl w:ilvl="1" w:tplc="80B0738A">
      <w:start w:val="1"/>
      <w:numFmt w:val="bullet"/>
      <w:lvlText w:val="o"/>
      <w:lvlJc w:val="left"/>
      <w:pPr>
        <w:ind w:left="1440" w:hanging="360"/>
      </w:pPr>
      <w:rPr>
        <w:rFonts w:hint="default" w:ascii="Courier New" w:hAnsi="Courier New"/>
      </w:rPr>
    </w:lvl>
    <w:lvl w:ilvl="2" w:tplc="FC0AB196">
      <w:start w:val="1"/>
      <w:numFmt w:val="bullet"/>
      <w:lvlText w:val=""/>
      <w:lvlJc w:val="left"/>
      <w:pPr>
        <w:ind w:left="2160" w:hanging="360"/>
      </w:pPr>
      <w:rPr>
        <w:rFonts w:hint="default" w:ascii="Wingdings" w:hAnsi="Wingdings"/>
      </w:rPr>
    </w:lvl>
    <w:lvl w:ilvl="3" w:tplc="7A6AAC3E">
      <w:start w:val="1"/>
      <w:numFmt w:val="bullet"/>
      <w:lvlText w:val=""/>
      <w:lvlJc w:val="left"/>
      <w:pPr>
        <w:ind w:left="2880" w:hanging="360"/>
      </w:pPr>
      <w:rPr>
        <w:rFonts w:hint="default" w:ascii="Symbol" w:hAnsi="Symbol"/>
      </w:rPr>
    </w:lvl>
    <w:lvl w:ilvl="4" w:tplc="4260BFA0">
      <w:start w:val="1"/>
      <w:numFmt w:val="bullet"/>
      <w:lvlText w:val="o"/>
      <w:lvlJc w:val="left"/>
      <w:pPr>
        <w:ind w:left="3600" w:hanging="360"/>
      </w:pPr>
      <w:rPr>
        <w:rFonts w:hint="default" w:ascii="Courier New" w:hAnsi="Courier New"/>
      </w:rPr>
    </w:lvl>
    <w:lvl w:ilvl="5" w:tplc="1382E804">
      <w:start w:val="1"/>
      <w:numFmt w:val="bullet"/>
      <w:lvlText w:val=""/>
      <w:lvlJc w:val="left"/>
      <w:pPr>
        <w:ind w:left="4320" w:hanging="360"/>
      </w:pPr>
      <w:rPr>
        <w:rFonts w:hint="default" w:ascii="Wingdings" w:hAnsi="Wingdings"/>
      </w:rPr>
    </w:lvl>
    <w:lvl w:ilvl="6" w:tplc="88DE3246">
      <w:start w:val="1"/>
      <w:numFmt w:val="bullet"/>
      <w:lvlText w:val=""/>
      <w:lvlJc w:val="left"/>
      <w:pPr>
        <w:ind w:left="5040" w:hanging="360"/>
      </w:pPr>
      <w:rPr>
        <w:rFonts w:hint="default" w:ascii="Symbol" w:hAnsi="Symbol"/>
      </w:rPr>
    </w:lvl>
    <w:lvl w:ilvl="7" w:tplc="EFCCEB6A">
      <w:start w:val="1"/>
      <w:numFmt w:val="bullet"/>
      <w:lvlText w:val="o"/>
      <w:lvlJc w:val="left"/>
      <w:pPr>
        <w:ind w:left="5760" w:hanging="360"/>
      </w:pPr>
      <w:rPr>
        <w:rFonts w:hint="default" w:ascii="Courier New" w:hAnsi="Courier New"/>
      </w:rPr>
    </w:lvl>
    <w:lvl w:ilvl="8" w:tplc="0232B56C">
      <w:start w:val="1"/>
      <w:numFmt w:val="bullet"/>
      <w:lvlText w:val=""/>
      <w:lvlJc w:val="left"/>
      <w:pPr>
        <w:ind w:left="6480" w:hanging="360"/>
      </w:pPr>
      <w:rPr>
        <w:rFonts w:hint="default" w:ascii="Wingdings" w:hAnsi="Wingdings"/>
      </w:rPr>
    </w:lvl>
  </w:abstractNum>
  <w:abstractNum w:abstractNumId="24" w15:restartNumberingAfterBreak="0">
    <w:nsid w:val="6B28F164"/>
    <w:multiLevelType w:val="hybridMultilevel"/>
    <w:tmpl w:val="FFFFFFFF"/>
    <w:lvl w:ilvl="0" w:tplc="69F2F426">
      <w:start w:val="1"/>
      <w:numFmt w:val="decimal"/>
      <w:lvlText w:val="(%1)"/>
      <w:lvlJc w:val="left"/>
      <w:pPr>
        <w:ind w:left="360" w:hanging="360"/>
      </w:pPr>
    </w:lvl>
    <w:lvl w:ilvl="1" w:tplc="1C9CDAAE">
      <w:start w:val="1"/>
      <w:numFmt w:val="lowerLetter"/>
      <w:lvlText w:val="%2."/>
      <w:lvlJc w:val="left"/>
      <w:pPr>
        <w:ind w:left="1080" w:hanging="360"/>
      </w:pPr>
    </w:lvl>
    <w:lvl w:ilvl="2" w:tplc="E9C839F2">
      <w:start w:val="1"/>
      <w:numFmt w:val="lowerRoman"/>
      <w:lvlText w:val="%3."/>
      <w:lvlJc w:val="right"/>
      <w:pPr>
        <w:ind w:left="1800" w:hanging="180"/>
      </w:pPr>
    </w:lvl>
    <w:lvl w:ilvl="3" w:tplc="849264E0">
      <w:start w:val="1"/>
      <w:numFmt w:val="decimal"/>
      <w:lvlText w:val="%4."/>
      <w:lvlJc w:val="left"/>
      <w:pPr>
        <w:ind w:left="2520" w:hanging="360"/>
      </w:pPr>
    </w:lvl>
    <w:lvl w:ilvl="4" w:tplc="790678F0">
      <w:start w:val="1"/>
      <w:numFmt w:val="lowerLetter"/>
      <w:lvlText w:val="%5."/>
      <w:lvlJc w:val="left"/>
      <w:pPr>
        <w:ind w:left="3240" w:hanging="360"/>
      </w:pPr>
    </w:lvl>
    <w:lvl w:ilvl="5" w:tplc="0F2C7FFC">
      <w:start w:val="1"/>
      <w:numFmt w:val="lowerRoman"/>
      <w:lvlText w:val="%6."/>
      <w:lvlJc w:val="right"/>
      <w:pPr>
        <w:ind w:left="3960" w:hanging="180"/>
      </w:pPr>
    </w:lvl>
    <w:lvl w:ilvl="6" w:tplc="664E4842">
      <w:start w:val="1"/>
      <w:numFmt w:val="decimal"/>
      <w:lvlText w:val="%7."/>
      <w:lvlJc w:val="left"/>
      <w:pPr>
        <w:ind w:left="4680" w:hanging="360"/>
      </w:pPr>
    </w:lvl>
    <w:lvl w:ilvl="7" w:tplc="5896E440">
      <w:start w:val="1"/>
      <w:numFmt w:val="lowerLetter"/>
      <w:lvlText w:val="%8."/>
      <w:lvlJc w:val="left"/>
      <w:pPr>
        <w:ind w:left="5400" w:hanging="360"/>
      </w:pPr>
    </w:lvl>
    <w:lvl w:ilvl="8" w:tplc="221AA6BE">
      <w:start w:val="1"/>
      <w:numFmt w:val="lowerRoman"/>
      <w:lvlText w:val="%9."/>
      <w:lvlJc w:val="right"/>
      <w:pPr>
        <w:ind w:left="6120" w:hanging="180"/>
      </w:pPr>
    </w:lvl>
  </w:abstractNum>
  <w:abstractNum w:abstractNumId="25" w15:restartNumberingAfterBreak="0">
    <w:nsid w:val="6C1FBA64"/>
    <w:multiLevelType w:val="hybridMultilevel"/>
    <w:tmpl w:val="FFFFFFFF"/>
    <w:lvl w:ilvl="0" w:tplc="2F80AA2A">
      <w:start w:val="1"/>
      <w:numFmt w:val="decimal"/>
      <w:lvlText w:val="%1."/>
      <w:lvlJc w:val="left"/>
      <w:pPr>
        <w:ind w:left="720" w:hanging="360"/>
      </w:pPr>
    </w:lvl>
    <w:lvl w:ilvl="1" w:tplc="7AB04FB8">
      <w:start w:val="1"/>
      <w:numFmt w:val="lowerLetter"/>
      <w:lvlText w:val="%2."/>
      <w:lvlJc w:val="left"/>
      <w:pPr>
        <w:ind w:left="1440" w:hanging="360"/>
      </w:pPr>
    </w:lvl>
    <w:lvl w:ilvl="2" w:tplc="A4BA140A">
      <w:start w:val="1"/>
      <w:numFmt w:val="lowerRoman"/>
      <w:lvlText w:val="%3."/>
      <w:lvlJc w:val="right"/>
      <w:pPr>
        <w:ind w:left="2160" w:hanging="180"/>
      </w:pPr>
    </w:lvl>
    <w:lvl w:ilvl="3" w:tplc="48541E52">
      <w:start w:val="1"/>
      <w:numFmt w:val="decimal"/>
      <w:lvlText w:val="%4."/>
      <w:lvlJc w:val="left"/>
      <w:pPr>
        <w:ind w:left="2880" w:hanging="360"/>
      </w:pPr>
    </w:lvl>
    <w:lvl w:ilvl="4" w:tplc="857A3BEA">
      <w:start w:val="1"/>
      <w:numFmt w:val="lowerLetter"/>
      <w:lvlText w:val="%5."/>
      <w:lvlJc w:val="left"/>
      <w:pPr>
        <w:ind w:left="3600" w:hanging="360"/>
      </w:pPr>
    </w:lvl>
    <w:lvl w:ilvl="5" w:tplc="00C4C80A">
      <w:start w:val="1"/>
      <w:numFmt w:val="lowerRoman"/>
      <w:lvlText w:val="%6."/>
      <w:lvlJc w:val="right"/>
      <w:pPr>
        <w:ind w:left="4320" w:hanging="180"/>
      </w:pPr>
    </w:lvl>
    <w:lvl w:ilvl="6" w:tplc="D942697A">
      <w:start w:val="1"/>
      <w:numFmt w:val="decimal"/>
      <w:lvlText w:val="%7."/>
      <w:lvlJc w:val="left"/>
      <w:pPr>
        <w:ind w:left="5040" w:hanging="360"/>
      </w:pPr>
    </w:lvl>
    <w:lvl w:ilvl="7" w:tplc="D966BC24">
      <w:start w:val="1"/>
      <w:numFmt w:val="lowerLetter"/>
      <w:lvlText w:val="%8."/>
      <w:lvlJc w:val="left"/>
      <w:pPr>
        <w:ind w:left="5760" w:hanging="360"/>
      </w:pPr>
    </w:lvl>
    <w:lvl w:ilvl="8" w:tplc="506E050A">
      <w:start w:val="1"/>
      <w:numFmt w:val="lowerRoman"/>
      <w:lvlText w:val="%9."/>
      <w:lvlJc w:val="right"/>
      <w:pPr>
        <w:ind w:left="6480" w:hanging="180"/>
      </w:pPr>
    </w:lvl>
  </w:abstractNum>
  <w:abstractNum w:abstractNumId="26" w15:restartNumberingAfterBreak="0">
    <w:nsid w:val="6F703CB1"/>
    <w:multiLevelType w:val="hybridMultilevel"/>
    <w:tmpl w:val="FFFFFFFF"/>
    <w:lvl w:ilvl="0" w:tplc="461C3566">
      <w:start w:val="1"/>
      <w:numFmt w:val="bullet"/>
      <w:lvlText w:val=""/>
      <w:lvlJc w:val="left"/>
      <w:pPr>
        <w:ind w:left="720" w:hanging="360"/>
      </w:pPr>
      <w:rPr>
        <w:rFonts w:hint="default" w:ascii="Symbol" w:hAnsi="Symbol"/>
      </w:rPr>
    </w:lvl>
    <w:lvl w:ilvl="1" w:tplc="1B70E7E6">
      <w:start w:val="1"/>
      <w:numFmt w:val="bullet"/>
      <w:lvlText w:val="o"/>
      <w:lvlJc w:val="left"/>
      <w:pPr>
        <w:ind w:left="1440" w:hanging="360"/>
      </w:pPr>
      <w:rPr>
        <w:rFonts w:hint="default" w:ascii="Courier New" w:hAnsi="Courier New"/>
      </w:rPr>
    </w:lvl>
    <w:lvl w:ilvl="2" w:tplc="1506F9CA">
      <w:start w:val="1"/>
      <w:numFmt w:val="bullet"/>
      <w:lvlText w:val=""/>
      <w:lvlJc w:val="left"/>
      <w:pPr>
        <w:ind w:left="2160" w:hanging="360"/>
      </w:pPr>
      <w:rPr>
        <w:rFonts w:hint="default" w:ascii="Wingdings" w:hAnsi="Wingdings"/>
      </w:rPr>
    </w:lvl>
    <w:lvl w:ilvl="3" w:tplc="3DC074B4">
      <w:start w:val="1"/>
      <w:numFmt w:val="bullet"/>
      <w:lvlText w:val=""/>
      <w:lvlJc w:val="left"/>
      <w:pPr>
        <w:ind w:left="2880" w:hanging="360"/>
      </w:pPr>
      <w:rPr>
        <w:rFonts w:hint="default" w:ascii="Symbol" w:hAnsi="Symbol"/>
      </w:rPr>
    </w:lvl>
    <w:lvl w:ilvl="4" w:tplc="BAEEDD06">
      <w:start w:val="1"/>
      <w:numFmt w:val="bullet"/>
      <w:lvlText w:val="o"/>
      <w:lvlJc w:val="left"/>
      <w:pPr>
        <w:ind w:left="3600" w:hanging="360"/>
      </w:pPr>
      <w:rPr>
        <w:rFonts w:hint="default" w:ascii="Courier New" w:hAnsi="Courier New"/>
      </w:rPr>
    </w:lvl>
    <w:lvl w:ilvl="5" w:tplc="BEA45334">
      <w:start w:val="1"/>
      <w:numFmt w:val="bullet"/>
      <w:lvlText w:val=""/>
      <w:lvlJc w:val="left"/>
      <w:pPr>
        <w:ind w:left="4320" w:hanging="360"/>
      </w:pPr>
      <w:rPr>
        <w:rFonts w:hint="default" w:ascii="Wingdings" w:hAnsi="Wingdings"/>
      </w:rPr>
    </w:lvl>
    <w:lvl w:ilvl="6" w:tplc="559EE76C">
      <w:start w:val="1"/>
      <w:numFmt w:val="bullet"/>
      <w:lvlText w:val=""/>
      <w:lvlJc w:val="left"/>
      <w:pPr>
        <w:ind w:left="5040" w:hanging="360"/>
      </w:pPr>
      <w:rPr>
        <w:rFonts w:hint="default" w:ascii="Symbol" w:hAnsi="Symbol"/>
      </w:rPr>
    </w:lvl>
    <w:lvl w:ilvl="7" w:tplc="CE1CA4A4">
      <w:start w:val="1"/>
      <w:numFmt w:val="bullet"/>
      <w:lvlText w:val="o"/>
      <w:lvlJc w:val="left"/>
      <w:pPr>
        <w:ind w:left="5760" w:hanging="360"/>
      </w:pPr>
      <w:rPr>
        <w:rFonts w:hint="default" w:ascii="Courier New" w:hAnsi="Courier New"/>
      </w:rPr>
    </w:lvl>
    <w:lvl w:ilvl="8" w:tplc="A1AE08CA">
      <w:start w:val="1"/>
      <w:numFmt w:val="bullet"/>
      <w:lvlText w:val=""/>
      <w:lvlJc w:val="left"/>
      <w:pPr>
        <w:ind w:left="6480" w:hanging="360"/>
      </w:pPr>
      <w:rPr>
        <w:rFonts w:hint="default" w:ascii="Wingdings" w:hAnsi="Wingdings"/>
      </w:rPr>
    </w:lvl>
  </w:abstractNum>
  <w:abstractNum w:abstractNumId="27" w15:restartNumberingAfterBreak="0">
    <w:nsid w:val="6FC4425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7161739"/>
    <w:multiLevelType w:val="hybridMultilevel"/>
    <w:tmpl w:val="5E9AC254"/>
    <w:lvl w:ilvl="0" w:tplc="8D08E2EA">
      <w:start w:val="1"/>
      <w:numFmt w:val="bullet"/>
      <w:lvlText w:val="-"/>
      <w:lvlJc w:val="left"/>
      <w:pPr>
        <w:ind w:left="720" w:hanging="360"/>
      </w:pPr>
      <w:rPr>
        <w:rFonts w:hint="default" w:ascii="Calibri" w:hAnsi="Calibri"/>
      </w:rPr>
    </w:lvl>
    <w:lvl w:ilvl="1" w:tplc="CB1EE016">
      <w:start w:val="1"/>
      <w:numFmt w:val="bullet"/>
      <w:lvlText w:val="o"/>
      <w:lvlJc w:val="left"/>
      <w:pPr>
        <w:ind w:left="1440" w:hanging="360"/>
      </w:pPr>
      <w:rPr>
        <w:rFonts w:hint="default" w:ascii="Courier New" w:hAnsi="Courier New"/>
      </w:rPr>
    </w:lvl>
    <w:lvl w:ilvl="2" w:tplc="5726E944">
      <w:start w:val="1"/>
      <w:numFmt w:val="bullet"/>
      <w:lvlText w:val=""/>
      <w:lvlJc w:val="left"/>
      <w:pPr>
        <w:ind w:left="2160" w:hanging="360"/>
      </w:pPr>
      <w:rPr>
        <w:rFonts w:hint="default" w:ascii="Wingdings" w:hAnsi="Wingdings"/>
      </w:rPr>
    </w:lvl>
    <w:lvl w:ilvl="3" w:tplc="9990CD5C">
      <w:start w:val="1"/>
      <w:numFmt w:val="bullet"/>
      <w:lvlText w:val=""/>
      <w:lvlJc w:val="left"/>
      <w:pPr>
        <w:ind w:left="2880" w:hanging="360"/>
      </w:pPr>
      <w:rPr>
        <w:rFonts w:hint="default" w:ascii="Symbol" w:hAnsi="Symbol"/>
      </w:rPr>
    </w:lvl>
    <w:lvl w:ilvl="4" w:tplc="F1BC5EF2">
      <w:start w:val="1"/>
      <w:numFmt w:val="bullet"/>
      <w:lvlText w:val="o"/>
      <w:lvlJc w:val="left"/>
      <w:pPr>
        <w:ind w:left="3600" w:hanging="360"/>
      </w:pPr>
      <w:rPr>
        <w:rFonts w:hint="default" w:ascii="Courier New" w:hAnsi="Courier New"/>
      </w:rPr>
    </w:lvl>
    <w:lvl w:ilvl="5" w:tplc="BF8E4B82">
      <w:start w:val="1"/>
      <w:numFmt w:val="bullet"/>
      <w:lvlText w:val=""/>
      <w:lvlJc w:val="left"/>
      <w:pPr>
        <w:ind w:left="4320" w:hanging="360"/>
      </w:pPr>
      <w:rPr>
        <w:rFonts w:hint="default" w:ascii="Wingdings" w:hAnsi="Wingdings"/>
      </w:rPr>
    </w:lvl>
    <w:lvl w:ilvl="6" w:tplc="4600CC80">
      <w:start w:val="1"/>
      <w:numFmt w:val="bullet"/>
      <w:lvlText w:val=""/>
      <w:lvlJc w:val="left"/>
      <w:pPr>
        <w:ind w:left="5040" w:hanging="360"/>
      </w:pPr>
      <w:rPr>
        <w:rFonts w:hint="default" w:ascii="Symbol" w:hAnsi="Symbol"/>
      </w:rPr>
    </w:lvl>
    <w:lvl w:ilvl="7" w:tplc="C8AAA42E">
      <w:start w:val="1"/>
      <w:numFmt w:val="bullet"/>
      <w:lvlText w:val="o"/>
      <w:lvlJc w:val="left"/>
      <w:pPr>
        <w:ind w:left="5760" w:hanging="360"/>
      </w:pPr>
      <w:rPr>
        <w:rFonts w:hint="default" w:ascii="Courier New" w:hAnsi="Courier New"/>
      </w:rPr>
    </w:lvl>
    <w:lvl w:ilvl="8" w:tplc="26E20B84">
      <w:start w:val="1"/>
      <w:numFmt w:val="bullet"/>
      <w:lvlText w:val=""/>
      <w:lvlJc w:val="left"/>
      <w:pPr>
        <w:ind w:left="6480" w:hanging="360"/>
      </w:pPr>
      <w:rPr>
        <w:rFonts w:hint="default" w:ascii="Wingdings" w:hAnsi="Wingdings"/>
      </w:rPr>
    </w:lvl>
  </w:abstractNum>
  <w:abstractNum w:abstractNumId="29" w15:restartNumberingAfterBreak="0">
    <w:nsid w:val="7AF9AA3B"/>
    <w:multiLevelType w:val="hybridMultilevel"/>
    <w:tmpl w:val="FFFFFFFF"/>
    <w:lvl w:ilvl="0" w:tplc="28FEDC12">
      <w:start w:val="1"/>
      <w:numFmt w:val="decimal"/>
      <w:lvlText w:val="(%1)"/>
      <w:lvlJc w:val="left"/>
      <w:pPr>
        <w:ind w:left="360" w:hanging="360"/>
      </w:pPr>
    </w:lvl>
    <w:lvl w:ilvl="1" w:tplc="22E86BF6">
      <w:start w:val="1"/>
      <w:numFmt w:val="lowerLetter"/>
      <w:lvlText w:val="%2."/>
      <w:lvlJc w:val="left"/>
      <w:pPr>
        <w:ind w:left="1080" w:hanging="360"/>
      </w:pPr>
    </w:lvl>
    <w:lvl w:ilvl="2" w:tplc="57166D4C">
      <w:start w:val="1"/>
      <w:numFmt w:val="lowerRoman"/>
      <w:lvlText w:val="%3."/>
      <w:lvlJc w:val="right"/>
      <w:pPr>
        <w:ind w:left="1800" w:hanging="180"/>
      </w:pPr>
    </w:lvl>
    <w:lvl w:ilvl="3" w:tplc="86528730">
      <w:start w:val="1"/>
      <w:numFmt w:val="decimal"/>
      <w:lvlText w:val="%4."/>
      <w:lvlJc w:val="left"/>
      <w:pPr>
        <w:ind w:left="2520" w:hanging="360"/>
      </w:pPr>
    </w:lvl>
    <w:lvl w:ilvl="4" w:tplc="C902C486">
      <w:start w:val="1"/>
      <w:numFmt w:val="lowerLetter"/>
      <w:lvlText w:val="%5."/>
      <w:lvlJc w:val="left"/>
      <w:pPr>
        <w:ind w:left="3240" w:hanging="360"/>
      </w:pPr>
    </w:lvl>
    <w:lvl w:ilvl="5" w:tplc="BCA212E4">
      <w:start w:val="1"/>
      <w:numFmt w:val="lowerRoman"/>
      <w:lvlText w:val="%6."/>
      <w:lvlJc w:val="right"/>
      <w:pPr>
        <w:ind w:left="3960" w:hanging="180"/>
      </w:pPr>
    </w:lvl>
    <w:lvl w:ilvl="6" w:tplc="2DA472A6">
      <w:start w:val="1"/>
      <w:numFmt w:val="decimal"/>
      <w:lvlText w:val="%7."/>
      <w:lvlJc w:val="left"/>
      <w:pPr>
        <w:ind w:left="4680" w:hanging="360"/>
      </w:pPr>
    </w:lvl>
    <w:lvl w:ilvl="7" w:tplc="C696FE2C">
      <w:start w:val="1"/>
      <w:numFmt w:val="lowerLetter"/>
      <w:lvlText w:val="%8."/>
      <w:lvlJc w:val="left"/>
      <w:pPr>
        <w:ind w:left="5400" w:hanging="360"/>
      </w:pPr>
    </w:lvl>
    <w:lvl w:ilvl="8" w:tplc="AB580262">
      <w:start w:val="1"/>
      <w:numFmt w:val="lowerRoman"/>
      <w:lvlText w:val="%9."/>
      <w:lvlJc w:val="right"/>
      <w:pPr>
        <w:ind w:left="6120" w:hanging="180"/>
      </w:pPr>
    </w:lvl>
  </w:abstractNum>
  <w:abstractNum w:abstractNumId="30" w15:restartNumberingAfterBreak="0">
    <w:nsid w:val="7F6116B9"/>
    <w:multiLevelType w:val="hybridMultilevel"/>
    <w:tmpl w:val="FFFFFFFF"/>
    <w:lvl w:ilvl="0" w:tplc="DBA0034E">
      <w:start w:val="1"/>
      <w:numFmt w:val="decimal"/>
      <w:lvlText w:val="%1)"/>
      <w:lvlJc w:val="left"/>
      <w:pPr>
        <w:ind w:left="720" w:hanging="360"/>
      </w:pPr>
    </w:lvl>
    <w:lvl w:ilvl="1" w:tplc="27EE1B94">
      <w:start w:val="1"/>
      <w:numFmt w:val="lowerLetter"/>
      <w:lvlText w:val="%2."/>
      <w:lvlJc w:val="left"/>
      <w:pPr>
        <w:ind w:left="1440" w:hanging="360"/>
      </w:pPr>
    </w:lvl>
    <w:lvl w:ilvl="2" w:tplc="5E22C2A0">
      <w:start w:val="1"/>
      <w:numFmt w:val="lowerRoman"/>
      <w:lvlText w:val="%3."/>
      <w:lvlJc w:val="right"/>
      <w:pPr>
        <w:ind w:left="2160" w:hanging="180"/>
      </w:pPr>
    </w:lvl>
    <w:lvl w:ilvl="3" w:tplc="1228DD90">
      <w:start w:val="1"/>
      <w:numFmt w:val="decimal"/>
      <w:lvlText w:val="%4."/>
      <w:lvlJc w:val="left"/>
      <w:pPr>
        <w:ind w:left="2880" w:hanging="360"/>
      </w:pPr>
    </w:lvl>
    <w:lvl w:ilvl="4" w:tplc="783645FC">
      <w:start w:val="1"/>
      <w:numFmt w:val="lowerLetter"/>
      <w:lvlText w:val="%5."/>
      <w:lvlJc w:val="left"/>
      <w:pPr>
        <w:ind w:left="3600" w:hanging="360"/>
      </w:pPr>
    </w:lvl>
    <w:lvl w:ilvl="5" w:tplc="50264B26">
      <w:start w:val="1"/>
      <w:numFmt w:val="lowerRoman"/>
      <w:lvlText w:val="%6."/>
      <w:lvlJc w:val="right"/>
      <w:pPr>
        <w:ind w:left="4320" w:hanging="180"/>
      </w:pPr>
    </w:lvl>
    <w:lvl w:ilvl="6" w:tplc="599C1188">
      <w:start w:val="1"/>
      <w:numFmt w:val="decimal"/>
      <w:lvlText w:val="%7."/>
      <w:lvlJc w:val="left"/>
      <w:pPr>
        <w:ind w:left="5040" w:hanging="360"/>
      </w:pPr>
    </w:lvl>
    <w:lvl w:ilvl="7" w:tplc="D2386FFC">
      <w:start w:val="1"/>
      <w:numFmt w:val="lowerLetter"/>
      <w:lvlText w:val="%8."/>
      <w:lvlJc w:val="left"/>
      <w:pPr>
        <w:ind w:left="5760" w:hanging="360"/>
      </w:pPr>
    </w:lvl>
    <w:lvl w:ilvl="8" w:tplc="AAC61692">
      <w:start w:val="1"/>
      <w:numFmt w:val="lowerRoman"/>
      <w:lvlText w:val="%9."/>
      <w:lvlJc w:val="right"/>
      <w:pPr>
        <w:ind w:left="6480" w:hanging="180"/>
      </w:pPr>
    </w:lvl>
  </w:abstractNum>
  <w:num w:numId="33">
    <w:abstractNumId w:val="32"/>
  </w:num>
  <w:num w:numId="32">
    <w:abstractNumId w:val="31"/>
  </w:num>
  <w:num w:numId="1" w16cid:durableId="38823745">
    <w:abstractNumId w:val="5"/>
  </w:num>
  <w:num w:numId="2" w16cid:durableId="398867080">
    <w:abstractNumId w:val="17"/>
  </w:num>
  <w:num w:numId="3" w16cid:durableId="932481">
    <w:abstractNumId w:val="21"/>
  </w:num>
  <w:num w:numId="4" w16cid:durableId="1009411275">
    <w:abstractNumId w:val="8"/>
  </w:num>
  <w:num w:numId="5" w16cid:durableId="1725328437">
    <w:abstractNumId w:val="28"/>
  </w:num>
  <w:num w:numId="6" w16cid:durableId="1130365095">
    <w:abstractNumId w:val="19"/>
  </w:num>
  <w:num w:numId="7" w16cid:durableId="1477720349">
    <w:abstractNumId w:val="0"/>
  </w:num>
  <w:num w:numId="8" w16cid:durableId="9459099">
    <w:abstractNumId w:val="22"/>
  </w:num>
  <w:num w:numId="9" w16cid:durableId="1579288178">
    <w:abstractNumId w:val="23"/>
  </w:num>
  <w:num w:numId="10" w16cid:durableId="131482731">
    <w:abstractNumId w:val="15"/>
  </w:num>
  <w:num w:numId="11" w16cid:durableId="42992596">
    <w:abstractNumId w:val="9"/>
  </w:num>
  <w:num w:numId="12" w16cid:durableId="1219977958">
    <w:abstractNumId w:val="3"/>
  </w:num>
  <w:num w:numId="13" w16cid:durableId="1456942258">
    <w:abstractNumId w:val="16"/>
  </w:num>
  <w:num w:numId="14" w16cid:durableId="1771926597">
    <w:abstractNumId w:val="13"/>
  </w:num>
  <w:num w:numId="15" w16cid:durableId="1514298858">
    <w:abstractNumId w:val="30"/>
  </w:num>
  <w:num w:numId="16" w16cid:durableId="594482062">
    <w:abstractNumId w:val="7"/>
  </w:num>
  <w:num w:numId="17" w16cid:durableId="1355231578">
    <w:abstractNumId w:val="24"/>
  </w:num>
  <w:num w:numId="18" w16cid:durableId="821578959">
    <w:abstractNumId w:val="27"/>
  </w:num>
  <w:num w:numId="19" w16cid:durableId="2033653941">
    <w:abstractNumId w:val="26"/>
  </w:num>
  <w:num w:numId="20" w16cid:durableId="1677029456">
    <w:abstractNumId w:val="18"/>
  </w:num>
  <w:num w:numId="21" w16cid:durableId="329455259">
    <w:abstractNumId w:val="29"/>
  </w:num>
  <w:num w:numId="22" w16cid:durableId="166756297">
    <w:abstractNumId w:val="1"/>
  </w:num>
  <w:num w:numId="23" w16cid:durableId="37054215">
    <w:abstractNumId w:val="2"/>
  </w:num>
  <w:num w:numId="24" w16cid:durableId="195778397">
    <w:abstractNumId w:val="25"/>
  </w:num>
  <w:num w:numId="25" w16cid:durableId="550464044">
    <w:abstractNumId w:val="20"/>
  </w:num>
  <w:num w:numId="26" w16cid:durableId="2098137471">
    <w:abstractNumId w:val="12"/>
  </w:num>
  <w:num w:numId="27" w16cid:durableId="1739668395">
    <w:abstractNumId w:val="11"/>
  </w:num>
  <w:num w:numId="28" w16cid:durableId="2099868539">
    <w:abstractNumId w:val="10"/>
  </w:num>
  <w:num w:numId="29" w16cid:durableId="1390768935">
    <w:abstractNumId w:val="6"/>
  </w:num>
  <w:num w:numId="30" w16cid:durableId="1387141288">
    <w:abstractNumId w:val="14"/>
  </w:num>
  <w:num w:numId="31" w16cid:durableId="614748389">
    <w:abstractNumId w:val="4"/>
  </w:num>
</w:numbering>
</file>

<file path=word/people.xml><?xml version="1.0" encoding="utf-8"?>
<w15:people xmlns:mc="http://schemas.openxmlformats.org/markup-compatibility/2006" xmlns:w15="http://schemas.microsoft.com/office/word/2012/wordml" mc:Ignorable="w15">
  <w15:person w15:author="Valerie Wirtschafter">
    <w15:presenceInfo w15:providerId="AD" w15:userId="S::vwirtschafter@brookings.edu::98a17e74-cc87-4feb-870c-2edcd9cec525"/>
  </w15:person>
  <w15:person w15:author="Melody Chen">
    <w15:presenceInfo w15:providerId="AD" w15:userId="S::mchen@brookings.edu::be051a7b-6f61-479a-a444-c7e107570b94"/>
  </w15:person>
  <w15:person w15:author="Isabelle Sharon">
    <w15:presenceInfo w15:providerId="AD" w15:userId="S::isharon@brookings.edu::34cfbe36-2f70-4085-8de6-5d0de5960d1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EE4"/>
    <w:rsid w:val="000048BC"/>
    <w:rsid w:val="00005B5B"/>
    <w:rsid w:val="00013C1D"/>
    <w:rsid w:val="0002053B"/>
    <w:rsid w:val="00020DC6"/>
    <w:rsid w:val="0002679C"/>
    <w:rsid w:val="0003322E"/>
    <w:rsid w:val="000425A9"/>
    <w:rsid w:val="000547CE"/>
    <w:rsid w:val="00060C7E"/>
    <w:rsid w:val="00060E37"/>
    <w:rsid w:val="00060F5F"/>
    <w:rsid w:val="000615A1"/>
    <w:rsid w:val="000651AA"/>
    <w:rsid w:val="000835F8"/>
    <w:rsid w:val="00084C25"/>
    <w:rsid w:val="000908FC"/>
    <w:rsid w:val="00093B01"/>
    <w:rsid w:val="00095F50"/>
    <w:rsid w:val="00096245"/>
    <w:rsid w:val="000A576E"/>
    <w:rsid w:val="000A6DB3"/>
    <w:rsid w:val="000B314F"/>
    <w:rsid w:val="000BE266"/>
    <w:rsid w:val="000C2C0E"/>
    <w:rsid w:val="000C5B16"/>
    <w:rsid w:val="000C610E"/>
    <w:rsid w:val="000C6336"/>
    <w:rsid w:val="000C7461"/>
    <w:rsid w:val="000D155E"/>
    <w:rsid w:val="000D7943"/>
    <w:rsid w:val="000E19EB"/>
    <w:rsid w:val="000E568C"/>
    <w:rsid w:val="000F2EFE"/>
    <w:rsid w:val="000F3794"/>
    <w:rsid w:val="0010687C"/>
    <w:rsid w:val="00107BEF"/>
    <w:rsid w:val="0010F13C"/>
    <w:rsid w:val="00113B9A"/>
    <w:rsid w:val="00117FB5"/>
    <w:rsid w:val="0012791C"/>
    <w:rsid w:val="00130069"/>
    <w:rsid w:val="00130307"/>
    <w:rsid w:val="00137FBF"/>
    <w:rsid w:val="001434AF"/>
    <w:rsid w:val="001446BC"/>
    <w:rsid w:val="001453F7"/>
    <w:rsid w:val="00145B11"/>
    <w:rsid w:val="00150BD1"/>
    <w:rsid w:val="00151079"/>
    <w:rsid w:val="0015438D"/>
    <w:rsid w:val="00161B48"/>
    <w:rsid w:val="0016565B"/>
    <w:rsid w:val="001763ED"/>
    <w:rsid w:val="00177F20"/>
    <w:rsid w:val="00186FDB"/>
    <w:rsid w:val="0018E6CD"/>
    <w:rsid w:val="0019363F"/>
    <w:rsid w:val="00193F53"/>
    <w:rsid w:val="00197C0B"/>
    <w:rsid w:val="001A0709"/>
    <w:rsid w:val="001A217A"/>
    <w:rsid w:val="001A330B"/>
    <w:rsid w:val="001A35FC"/>
    <w:rsid w:val="001B1704"/>
    <w:rsid w:val="001B20C1"/>
    <w:rsid w:val="001CB2F2"/>
    <w:rsid w:val="001D3222"/>
    <w:rsid w:val="001D3905"/>
    <w:rsid w:val="001D3DBD"/>
    <w:rsid w:val="001D5E38"/>
    <w:rsid w:val="001D63F4"/>
    <w:rsid w:val="001E1938"/>
    <w:rsid w:val="001E74DE"/>
    <w:rsid w:val="001F1038"/>
    <w:rsid w:val="00213B33"/>
    <w:rsid w:val="00217CA6"/>
    <w:rsid w:val="0021E859"/>
    <w:rsid w:val="00224C0A"/>
    <w:rsid w:val="002267DE"/>
    <w:rsid w:val="002273CF"/>
    <w:rsid w:val="00230ECB"/>
    <w:rsid w:val="00234E2F"/>
    <w:rsid w:val="00236874"/>
    <w:rsid w:val="00238282"/>
    <w:rsid w:val="002463D3"/>
    <w:rsid w:val="00255BFC"/>
    <w:rsid w:val="002726C4"/>
    <w:rsid w:val="002773BF"/>
    <w:rsid w:val="00281BCB"/>
    <w:rsid w:val="00282FB0"/>
    <w:rsid w:val="002850CB"/>
    <w:rsid w:val="00286488"/>
    <w:rsid w:val="00291313"/>
    <w:rsid w:val="00298CE3"/>
    <w:rsid w:val="002A3BEC"/>
    <w:rsid w:val="002A74B4"/>
    <w:rsid w:val="002B4F89"/>
    <w:rsid w:val="002BDD7C"/>
    <w:rsid w:val="002C3027"/>
    <w:rsid w:val="002C651B"/>
    <w:rsid w:val="002E11F1"/>
    <w:rsid w:val="002E12C2"/>
    <w:rsid w:val="002E3902"/>
    <w:rsid w:val="002E6226"/>
    <w:rsid w:val="002F18AD"/>
    <w:rsid w:val="002F1D86"/>
    <w:rsid w:val="002F5057"/>
    <w:rsid w:val="002F6A7A"/>
    <w:rsid w:val="00300DFD"/>
    <w:rsid w:val="00303618"/>
    <w:rsid w:val="00304F9E"/>
    <w:rsid w:val="003078AD"/>
    <w:rsid w:val="003111A7"/>
    <w:rsid w:val="00316C12"/>
    <w:rsid w:val="0032E541"/>
    <w:rsid w:val="003370DB"/>
    <w:rsid w:val="00337E30"/>
    <w:rsid w:val="00357D6E"/>
    <w:rsid w:val="00361B56"/>
    <w:rsid w:val="00373D9E"/>
    <w:rsid w:val="003764B4"/>
    <w:rsid w:val="003810DC"/>
    <w:rsid w:val="003813B4"/>
    <w:rsid w:val="003852E5"/>
    <w:rsid w:val="003874AE"/>
    <w:rsid w:val="003906AF"/>
    <w:rsid w:val="00390E2D"/>
    <w:rsid w:val="00393BF0"/>
    <w:rsid w:val="00394177"/>
    <w:rsid w:val="003A0639"/>
    <w:rsid w:val="003A3622"/>
    <w:rsid w:val="003A5221"/>
    <w:rsid w:val="003C53BE"/>
    <w:rsid w:val="003C5725"/>
    <w:rsid w:val="003C5AA2"/>
    <w:rsid w:val="003D1646"/>
    <w:rsid w:val="003D5B49"/>
    <w:rsid w:val="003E022F"/>
    <w:rsid w:val="003E2A01"/>
    <w:rsid w:val="003E3EDA"/>
    <w:rsid w:val="003E43F6"/>
    <w:rsid w:val="003F002D"/>
    <w:rsid w:val="003F350D"/>
    <w:rsid w:val="003F7AD0"/>
    <w:rsid w:val="00411A7E"/>
    <w:rsid w:val="00411AAD"/>
    <w:rsid w:val="004156D6"/>
    <w:rsid w:val="00416823"/>
    <w:rsid w:val="004209E9"/>
    <w:rsid w:val="00425821"/>
    <w:rsid w:val="00427CD8"/>
    <w:rsid w:val="00431576"/>
    <w:rsid w:val="00455E9E"/>
    <w:rsid w:val="0046221D"/>
    <w:rsid w:val="0046E1ED"/>
    <w:rsid w:val="00470EE9"/>
    <w:rsid w:val="00473E4E"/>
    <w:rsid w:val="00480B00"/>
    <w:rsid w:val="00482655"/>
    <w:rsid w:val="004879B0"/>
    <w:rsid w:val="0048CD6E"/>
    <w:rsid w:val="00490E02"/>
    <w:rsid w:val="00491F96"/>
    <w:rsid w:val="004A1044"/>
    <w:rsid w:val="004A2D01"/>
    <w:rsid w:val="004A4C45"/>
    <w:rsid w:val="004A8E8A"/>
    <w:rsid w:val="004B1F38"/>
    <w:rsid w:val="004B2FB5"/>
    <w:rsid w:val="004B3842"/>
    <w:rsid w:val="004B6BE8"/>
    <w:rsid w:val="004B82CD"/>
    <w:rsid w:val="004C140D"/>
    <w:rsid w:val="004C2354"/>
    <w:rsid w:val="004C413B"/>
    <w:rsid w:val="004C42B7"/>
    <w:rsid w:val="004C6618"/>
    <w:rsid w:val="004C6951"/>
    <w:rsid w:val="004D53DC"/>
    <w:rsid w:val="004D7892"/>
    <w:rsid w:val="004E2EB3"/>
    <w:rsid w:val="004E3EBD"/>
    <w:rsid w:val="004E6C8E"/>
    <w:rsid w:val="004F0B29"/>
    <w:rsid w:val="004F5B1D"/>
    <w:rsid w:val="00502D15"/>
    <w:rsid w:val="00504082"/>
    <w:rsid w:val="00504399"/>
    <w:rsid w:val="005045E8"/>
    <w:rsid w:val="00514DBB"/>
    <w:rsid w:val="00515B1E"/>
    <w:rsid w:val="00526C6E"/>
    <w:rsid w:val="005272D4"/>
    <w:rsid w:val="00530612"/>
    <w:rsid w:val="0053369A"/>
    <w:rsid w:val="00534E61"/>
    <w:rsid w:val="00536889"/>
    <w:rsid w:val="00538D65"/>
    <w:rsid w:val="005410DA"/>
    <w:rsid w:val="00542415"/>
    <w:rsid w:val="005434F6"/>
    <w:rsid w:val="0054645D"/>
    <w:rsid w:val="00551478"/>
    <w:rsid w:val="00551E5B"/>
    <w:rsid w:val="0055561A"/>
    <w:rsid w:val="00556FE2"/>
    <w:rsid w:val="00557C37"/>
    <w:rsid w:val="00563217"/>
    <w:rsid w:val="005652B1"/>
    <w:rsid w:val="00577B5D"/>
    <w:rsid w:val="005809C7"/>
    <w:rsid w:val="00580A80"/>
    <w:rsid w:val="00593004"/>
    <w:rsid w:val="00596F78"/>
    <w:rsid w:val="005972B8"/>
    <w:rsid w:val="005972BD"/>
    <w:rsid w:val="0059B55C"/>
    <w:rsid w:val="005A09C5"/>
    <w:rsid w:val="005A2455"/>
    <w:rsid w:val="005A24A7"/>
    <w:rsid w:val="005A265C"/>
    <w:rsid w:val="005A75D8"/>
    <w:rsid w:val="005B19DD"/>
    <w:rsid w:val="005B29AF"/>
    <w:rsid w:val="005BE84C"/>
    <w:rsid w:val="005C0B6D"/>
    <w:rsid w:val="005C1A0B"/>
    <w:rsid w:val="005C33FF"/>
    <w:rsid w:val="005C751B"/>
    <w:rsid w:val="005D05BB"/>
    <w:rsid w:val="005D3CE7"/>
    <w:rsid w:val="005D537A"/>
    <w:rsid w:val="005D65FB"/>
    <w:rsid w:val="005E1F5F"/>
    <w:rsid w:val="005E23A6"/>
    <w:rsid w:val="005E2928"/>
    <w:rsid w:val="005E7EEF"/>
    <w:rsid w:val="005F6301"/>
    <w:rsid w:val="0060E483"/>
    <w:rsid w:val="00611287"/>
    <w:rsid w:val="0062131C"/>
    <w:rsid w:val="006313D6"/>
    <w:rsid w:val="00633397"/>
    <w:rsid w:val="006344C5"/>
    <w:rsid w:val="0063A1F0"/>
    <w:rsid w:val="00640BF4"/>
    <w:rsid w:val="00645FB8"/>
    <w:rsid w:val="00646A62"/>
    <w:rsid w:val="00660746"/>
    <w:rsid w:val="00664CE9"/>
    <w:rsid w:val="006651FA"/>
    <w:rsid w:val="0066EB5A"/>
    <w:rsid w:val="006723F8"/>
    <w:rsid w:val="006831F8"/>
    <w:rsid w:val="0068549F"/>
    <w:rsid w:val="00686655"/>
    <w:rsid w:val="006934D0"/>
    <w:rsid w:val="006A582C"/>
    <w:rsid w:val="006B47A0"/>
    <w:rsid w:val="006B6B4E"/>
    <w:rsid w:val="006B6D28"/>
    <w:rsid w:val="006B77C4"/>
    <w:rsid w:val="006D1438"/>
    <w:rsid w:val="006D3C8B"/>
    <w:rsid w:val="006D434A"/>
    <w:rsid w:val="006D78A4"/>
    <w:rsid w:val="006E2F76"/>
    <w:rsid w:val="006E31E9"/>
    <w:rsid w:val="006E8B9F"/>
    <w:rsid w:val="006F232F"/>
    <w:rsid w:val="006F6DB7"/>
    <w:rsid w:val="00700F07"/>
    <w:rsid w:val="00704EF1"/>
    <w:rsid w:val="00707ED6"/>
    <w:rsid w:val="00710CE1"/>
    <w:rsid w:val="00711B70"/>
    <w:rsid w:val="007122C8"/>
    <w:rsid w:val="00712F6B"/>
    <w:rsid w:val="00717521"/>
    <w:rsid w:val="00718514"/>
    <w:rsid w:val="00720E08"/>
    <w:rsid w:val="007216B9"/>
    <w:rsid w:val="00721A66"/>
    <w:rsid w:val="00724E73"/>
    <w:rsid w:val="00727E00"/>
    <w:rsid w:val="0073347F"/>
    <w:rsid w:val="007362CD"/>
    <w:rsid w:val="00736C72"/>
    <w:rsid w:val="007650C4"/>
    <w:rsid w:val="007655BD"/>
    <w:rsid w:val="0076695B"/>
    <w:rsid w:val="00767074"/>
    <w:rsid w:val="00767129"/>
    <w:rsid w:val="0076774E"/>
    <w:rsid w:val="00768228"/>
    <w:rsid w:val="00771D61"/>
    <w:rsid w:val="00773A83"/>
    <w:rsid w:val="00783095"/>
    <w:rsid w:val="00783600"/>
    <w:rsid w:val="00785A8E"/>
    <w:rsid w:val="00792FE6"/>
    <w:rsid w:val="00796979"/>
    <w:rsid w:val="007A0DCC"/>
    <w:rsid w:val="007A3B1F"/>
    <w:rsid w:val="007B2D6D"/>
    <w:rsid w:val="007B6B6A"/>
    <w:rsid w:val="007BDA9D"/>
    <w:rsid w:val="007C1F93"/>
    <w:rsid w:val="007C20D8"/>
    <w:rsid w:val="007C5EA8"/>
    <w:rsid w:val="007C62BC"/>
    <w:rsid w:val="007D33B2"/>
    <w:rsid w:val="007E2EC3"/>
    <w:rsid w:val="007E54BA"/>
    <w:rsid w:val="007E56C6"/>
    <w:rsid w:val="007F0960"/>
    <w:rsid w:val="007F1E2F"/>
    <w:rsid w:val="007F35A9"/>
    <w:rsid w:val="00811FCB"/>
    <w:rsid w:val="00815F41"/>
    <w:rsid w:val="008167F4"/>
    <w:rsid w:val="00824BC7"/>
    <w:rsid w:val="0082626E"/>
    <w:rsid w:val="0083685A"/>
    <w:rsid w:val="00836A7E"/>
    <w:rsid w:val="008379CE"/>
    <w:rsid w:val="00844824"/>
    <w:rsid w:val="00845B6E"/>
    <w:rsid w:val="00845D66"/>
    <w:rsid w:val="00850A11"/>
    <w:rsid w:val="00851171"/>
    <w:rsid w:val="00856912"/>
    <w:rsid w:val="0086790B"/>
    <w:rsid w:val="00877C17"/>
    <w:rsid w:val="0088215E"/>
    <w:rsid w:val="008871D5"/>
    <w:rsid w:val="00893108"/>
    <w:rsid w:val="00893AE0"/>
    <w:rsid w:val="00895444"/>
    <w:rsid w:val="008976F5"/>
    <w:rsid w:val="00897CA6"/>
    <w:rsid w:val="008A52A1"/>
    <w:rsid w:val="008A692C"/>
    <w:rsid w:val="008B01C2"/>
    <w:rsid w:val="008B128C"/>
    <w:rsid w:val="008B233F"/>
    <w:rsid w:val="008B463B"/>
    <w:rsid w:val="008B4A4E"/>
    <w:rsid w:val="008C011F"/>
    <w:rsid w:val="008C0477"/>
    <w:rsid w:val="008C06B5"/>
    <w:rsid w:val="008C2894"/>
    <w:rsid w:val="008D2B96"/>
    <w:rsid w:val="008D5D6C"/>
    <w:rsid w:val="008D6DD9"/>
    <w:rsid w:val="008D73B3"/>
    <w:rsid w:val="008DA85D"/>
    <w:rsid w:val="008E444A"/>
    <w:rsid w:val="008E5BE1"/>
    <w:rsid w:val="008E7CED"/>
    <w:rsid w:val="008F1845"/>
    <w:rsid w:val="008F1B38"/>
    <w:rsid w:val="008F2DBC"/>
    <w:rsid w:val="008F5AE7"/>
    <w:rsid w:val="008F6559"/>
    <w:rsid w:val="008FAB15"/>
    <w:rsid w:val="00902DCB"/>
    <w:rsid w:val="00905D58"/>
    <w:rsid w:val="00907AED"/>
    <w:rsid w:val="009104F7"/>
    <w:rsid w:val="00917AD8"/>
    <w:rsid w:val="00922D88"/>
    <w:rsid w:val="00926444"/>
    <w:rsid w:val="00927D53"/>
    <w:rsid w:val="009337E6"/>
    <w:rsid w:val="00935373"/>
    <w:rsid w:val="00936AAB"/>
    <w:rsid w:val="009402C7"/>
    <w:rsid w:val="0094493C"/>
    <w:rsid w:val="00945BAF"/>
    <w:rsid w:val="009465BD"/>
    <w:rsid w:val="00947B68"/>
    <w:rsid w:val="009523A4"/>
    <w:rsid w:val="009561D0"/>
    <w:rsid w:val="00956390"/>
    <w:rsid w:val="00963EE2"/>
    <w:rsid w:val="00964AEB"/>
    <w:rsid w:val="0096599C"/>
    <w:rsid w:val="0096715F"/>
    <w:rsid w:val="009702A6"/>
    <w:rsid w:val="00974E28"/>
    <w:rsid w:val="00979D54"/>
    <w:rsid w:val="00981805"/>
    <w:rsid w:val="0098A554"/>
    <w:rsid w:val="0099A4B9"/>
    <w:rsid w:val="009A743D"/>
    <w:rsid w:val="009B5D30"/>
    <w:rsid w:val="009B657C"/>
    <w:rsid w:val="009C3E7C"/>
    <w:rsid w:val="009C4D64"/>
    <w:rsid w:val="009D2EE4"/>
    <w:rsid w:val="009D494B"/>
    <w:rsid w:val="009D5A6A"/>
    <w:rsid w:val="009D6F94"/>
    <w:rsid w:val="009E3293"/>
    <w:rsid w:val="009E64E0"/>
    <w:rsid w:val="009E7CE7"/>
    <w:rsid w:val="009E7FA7"/>
    <w:rsid w:val="009F3100"/>
    <w:rsid w:val="009F3F31"/>
    <w:rsid w:val="009F50CA"/>
    <w:rsid w:val="00A007C6"/>
    <w:rsid w:val="00A00B4D"/>
    <w:rsid w:val="00A015CF"/>
    <w:rsid w:val="00A030E2"/>
    <w:rsid w:val="00A07C0B"/>
    <w:rsid w:val="00A16238"/>
    <w:rsid w:val="00A1CD3B"/>
    <w:rsid w:val="00A20A91"/>
    <w:rsid w:val="00A364EA"/>
    <w:rsid w:val="00A37C40"/>
    <w:rsid w:val="00A5521D"/>
    <w:rsid w:val="00A60858"/>
    <w:rsid w:val="00A64836"/>
    <w:rsid w:val="00A65001"/>
    <w:rsid w:val="00A7081C"/>
    <w:rsid w:val="00A72777"/>
    <w:rsid w:val="00A76D5A"/>
    <w:rsid w:val="00A77E46"/>
    <w:rsid w:val="00A82C45"/>
    <w:rsid w:val="00A85B77"/>
    <w:rsid w:val="00A97962"/>
    <w:rsid w:val="00A98221"/>
    <w:rsid w:val="00AB0F64"/>
    <w:rsid w:val="00AB17AE"/>
    <w:rsid w:val="00AB3FB2"/>
    <w:rsid w:val="00AB4632"/>
    <w:rsid w:val="00AB7C0B"/>
    <w:rsid w:val="00AC372F"/>
    <w:rsid w:val="00AC39D8"/>
    <w:rsid w:val="00AC4AFC"/>
    <w:rsid w:val="00AC6E9B"/>
    <w:rsid w:val="00AD22B9"/>
    <w:rsid w:val="00AD3BFD"/>
    <w:rsid w:val="00AE2AB9"/>
    <w:rsid w:val="00AFBE09"/>
    <w:rsid w:val="00B01432"/>
    <w:rsid w:val="00B03654"/>
    <w:rsid w:val="00B06D4C"/>
    <w:rsid w:val="00B21E66"/>
    <w:rsid w:val="00B3415A"/>
    <w:rsid w:val="00B34275"/>
    <w:rsid w:val="00B371DB"/>
    <w:rsid w:val="00B420C1"/>
    <w:rsid w:val="00B4309C"/>
    <w:rsid w:val="00B522C9"/>
    <w:rsid w:val="00B61DF3"/>
    <w:rsid w:val="00B6626B"/>
    <w:rsid w:val="00B66F54"/>
    <w:rsid w:val="00B87927"/>
    <w:rsid w:val="00B92047"/>
    <w:rsid w:val="00B92FB4"/>
    <w:rsid w:val="00B992ED"/>
    <w:rsid w:val="00BA44A6"/>
    <w:rsid w:val="00BA6A28"/>
    <w:rsid w:val="00BB67A3"/>
    <w:rsid w:val="00BD1194"/>
    <w:rsid w:val="00BD5BF4"/>
    <w:rsid w:val="00BE2814"/>
    <w:rsid w:val="00BE3767"/>
    <w:rsid w:val="00BE5BFB"/>
    <w:rsid w:val="00BF1ECE"/>
    <w:rsid w:val="00C0DBE4"/>
    <w:rsid w:val="00C132CC"/>
    <w:rsid w:val="00C21BA9"/>
    <w:rsid w:val="00C33B97"/>
    <w:rsid w:val="00C35FD8"/>
    <w:rsid w:val="00C3BD96"/>
    <w:rsid w:val="00C426E3"/>
    <w:rsid w:val="00C43A03"/>
    <w:rsid w:val="00C44827"/>
    <w:rsid w:val="00C46807"/>
    <w:rsid w:val="00C471E6"/>
    <w:rsid w:val="00C50F8C"/>
    <w:rsid w:val="00C515A0"/>
    <w:rsid w:val="00C533E0"/>
    <w:rsid w:val="00C6036A"/>
    <w:rsid w:val="00C66F41"/>
    <w:rsid w:val="00C70052"/>
    <w:rsid w:val="00C71416"/>
    <w:rsid w:val="00C73B14"/>
    <w:rsid w:val="00C76F6A"/>
    <w:rsid w:val="00C83442"/>
    <w:rsid w:val="00C94BA1"/>
    <w:rsid w:val="00CA03D2"/>
    <w:rsid w:val="00CA3F66"/>
    <w:rsid w:val="00CA64AE"/>
    <w:rsid w:val="00CA7242"/>
    <w:rsid w:val="00CA758D"/>
    <w:rsid w:val="00CB5064"/>
    <w:rsid w:val="00CC14A2"/>
    <w:rsid w:val="00CC23B2"/>
    <w:rsid w:val="00CC4C0B"/>
    <w:rsid w:val="00CC5FF8"/>
    <w:rsid w:val="00CD4BD3"/>
    <w:rsid w:val="00CD75D6"/>
    <w:rsid w:val="00CDEB48"/>
    <w:rsid w:val="00CE2C87"/>
    <w:rsid w:val="00CE67FF"/>
    <w:rsid w:val="00CF309E"/>
    <w:rsid w:val="00CF4804"/>
    <w:rsid w:val="00CF7878"/>
    <w:rsid w:val="00CF8EA5"/>
    <w:rsid w:val="00D035D9"/>
    <w:rsid w:val="00D069A5"/>
    <w:rsid w:val="00D12EEA"/>
    <w:rsid w:val="00D15750"/>
    <w:rsid w:val="00D170C0"/>
    <w:rsid w:val="00D17749"/>
    <w:rsid w:val="00D21C2A"/>
    <w:rsid w:val="00D21CBF"/>
    <w:rsid w:val="00D22390"/>
    <w:rsid w:val="00D24303"/>
    <w:rsid w:val="00D263B9"/>
    <w:rsid w:val="00D37C77"/>
    <w:rsid w:val="00D41BBA"/>
    <w:rsid w:val="00D4464C"/>
    <w:rsid w:val="00D44EF7"/>
    <w:rsid w:val="00D46292"/>
    <w:rsid w:val="00D51BD7"/>
    <w:rsid w:val="00D5A613"/>
    <w:rsid w:val="00D6002E"/>
    <w:rsid w:val="00D63159"/>
    <w:rsid w:val="00D6731B"/>
    <w:rsid w:val="00D6ADDD"/>
    <w:rsid w:val="00D775B8"/>
    <w:rsid w:val="00D80A7A"/>
    <w:rsid w:val="00D8374A"/>
    <w:rsid w:val="00D83AE2"/>
    <w:rsid w:val="00D84671"/>
    <w:rsid w:val="00D97ACB"/>
    <w:rsid w:val="00DA33AE"/>
    <w:rsid w:val="00DA5B9F"/>
    <w:rsid w:val="00DAB71E"/>
    <w:rsid w:val="00DB365C"/>
    <w:rsid w:val="00DB661F"/>
    <w:rsid w:val="00DD333F"/>
    <w:rsid w:val="00DD6C76"/>
    <w:rsid w:val="00DE20CC"/>
    <w:rsid w:val="00DE763A"/>
    <w:rsid w:val="00DF2AB4"/>
    <w:rsid w:val="00DF678A"/>
    <w:rsid w:val="00DF6B30"/>
    <w:rsid w:val="00E04A72"/>
    <w:rsid w:val="00E0526E"/>
    <w:rsid w:val="00E11329"/>
    <w:rsid w:val="00E21388"/>
    <w:rsid w:val="00E22C9C"/>
    <w:rsid w:val="00E233BE"/>
    <w:rsid w:val="00E23D6F"/>
    <w:rsid w:val="00E257E1"/>
    <w:rsid w:val="00E29F3C"/>
    <w:rsid w:val="00E301CE"/>
    <w:rsid w:val="00E33368"/>
    <w:rsid w:val="00E37B16"/>
    <w:rsid w:val="00E4416A"/>
    <w:rsid w:val="00E45B7B"/>
    <w:rsid w:val="00E46EA5"/>
    <w:rsid w:val="00E47063"/>
    <w:rsid w:val="00E55506"/>
    <w:rsid w:val="00E56AB3"/>
    <w:rsid w:val="00E5963C"/>
    <w:rsid w:val="00E60F4A"/>
    <w:rsid w:val="00E65AA4"/>
    <w:rsid w:val="00E65B2C"/>
    <w:rsid w:val="00E6705A"/>
    <w:rsid w:val="00E677B7"/>
    <w:rsid w:val="00E734E4"/>
    <w:rsid w:val="00E75740"/>
    <w:rsid w:val="00E7DB98"/>
    <w:rsid w:val="00E822F9"/>
    <w:rsid w:val="00E85A1F"/>
    <w:rsid w:val="00E87D1A"/>
    <w:rsid w:val="00E9421C"/>
    <w:rsid w:val="00EA09D1"/>
    <w:rsid w:val="00EA70EE"/>
    <w:rsid w:val="00EB165C"/>
    <w:rsid w:val="00EB3F11"/>
    <w:rsid w:val="00EB4C94"/>
    <w:rsid w:val="00EB7D47"/>
    <w:rsid w:val="00EC76BA"/>
    <w:rsid w:val="00ED2716"/>
    <w:rsid w:val="00ED5BE1"/>
    <w:rsid w:val="00ED717C"/>
    <w:rsid w:val="00EE3528"/>
    <w:rsid w:val="00EE4389"/>
    <w:rsid w:val="00EE84C9"/>
    <w:rsid w:val="00EF0771"/>
    <w:rsid w:val="00EF1F43"/>
    <w:rsid w:val="00F0466F"/>
    <w:rsid w:val="00F067DB"/>
    <w:rsid w:val="00F13F67"/>
    <w:rsid w:val="00F14CC8"/>
    <w:rsid w:val="00F34C0F"/>
    <w:rsid w:val="00F3E6F2"/>
    <w:rsid w:val="00F4412E"/>
    <w:rsid w:val="00F47FA6"/>
    <w:rsid w:val="00F51EA8"/>
    <w:rsid w:val="00F54029"/>
    <w:rsid w:val="00F54F71"/>
    <w:rsid w:val="00F56331"/>
    <w:rsid w:val="00F573C7"/>
    <w:rsid w:val="00F612C3"/>
    <w:rsid w:val="00F676D1"/>
    <w:rsid w:val="00F67C8D"/>
    <w:rsid w:val="00F7132A"/>
    <w:rsid w:val="00F714A6"/>
    <w:rsid w:val="00F75DD1"/>
    <w:rsid w:val="00F83A0B"/>
    <w:rsid w:val="00F84CEE"/>
    <w:rsid w:val="00F864EA"/>
    <w:rsid w:val="00F86C4A"/>
    <w:rsid w:val="00F86C83"/>
    <w:rsid w:val="00F950E5"/>
    <w:rsid w:val="00F968C8"/>
    <w:rsid w:val="00FA069E"/>
    <w:rsid w:val="00FA0B76"/>
    <w:rsid w:val="00FA0F52"/>
    <w:rsid w:val="00FA1962"/>
    <w:rsid w:val="00FA2DFF"/>
    <w:rsid w:val="00FA55DE"/>
    <w:rsid w:val="00FAF722"/>
    <w:rsid w:val="00FB04CA"/>
    <w:rsid w:val="00FB3008"/>
    <w:rsid w:val="00FB44C1"/>
    <w:rsid w:val="00FB5911"/>
    <w:rsid w:val="00FC720C"/>
    <w:rsid w:val="00FCAAF9"/>
    <w:rsid w:val="00FD3FC1"/>
    <w:rsid w:val="00FD7B37"/>
    <w:rsid w:val="00FE11AB"/>
    <w:rsid w:val="00FE16D9"/>
    <w:rsid w:val="00FE78BF"/>
    <w:rsid w:val="00FF0AD4"/>
    <w:rsid w:val="00FF193B"/>
    <w:rsid w:val="00FF712A"/>
    <w:rsid w:val="0109AD3A"/>
    <w:rsid w:val="010E3706"/>
    <w:rsid w:val="0110593C"/>
    <w:rsid w:val="01146C6F"/>
    <w:rsid w:val="01170B64"/>
    <w:rsid w:val="011774CE"/>
    <w:rsid w:val="01214CE0"/>
    <w:rsid w:val="01228DA7"/>
    <w:rsid w:val="012438FC"/>
    <w:rsid w:val="01248800"/>
    <w:rsid w:val="012943ED"/>
    <w:rsid w:val="012BFD1C"/>
    <w:rsid w:val="01308090"/>
    <w:rsid w:val="013154FE"/>
    <w:rsid w:val="0131591E"/>
    <w:rsid w:val="01399CAE"/>
    <w:rsid w:val="0139C101"/>
    <w:rsid w:val="013C5A9F"/>
    <w:rsid w:val="013D6A66"/>
    <w:rsid w:val="01405E44"/>
    <w:rsid w:val="01427621"/>
    <w:rsid w:val="0142DA0D"/>
    <w:rsid w:val="014944F2"/>
    <w:rsid w:val="014A3271"/>
    <w:rsid w:val="014BC207"/>
    <w:rsid w:val="014D4AA4"/>
    <w:rsid w:val="015507EC"/>
    <w:rsid w:val="0155D4A7"/>
    <w:rsid w:val="015BABAC"/>
    <w:rsid w:val="015BBCD0"/>
    <w:rsid w:val="015CFCCC"/>
    <w:rsid w:val="0160B2C4"/>
    <w:rsid w:val="0165D6B7"/>
    <w:rsid w:val="016D0F0F"/>
    <w:rsid w:val="016D89DB"/>
    <w:rsid w:val="016D9A45"/>
    <w:rsid w:val="01719654"/>
    <w:rsid w:val="01737479"/>
    <w:rsid w:val="017594EE"/>
    <w:rsid w:val="0178BAC3"/>
    <w:rsid w:val="017A1316"/>
    <w:rsid w:val="01827322"/>
    <w:rsid w:val="01850113"/>
    <w:rsid w:val="0186E67E"/>
    <w:rsid w:val="018797EE"/>
    <w:rsid w:val="018D8FDA"/>
    <w:rsid w:val="018DD62F"/>
    <w:rsid w:val="01908477"/>
    <w:rsid w:val="01921278"/>
    <w:rsid w:val="01932824"/>
    <w:rsid w:val="0193954D"/>
    <w:rsid w:val="019759F4"/>
    <w:rsid w:val="019BE8F3"/>
    <w:rsid w:val="019C55B0"/>
    <w:rsid w:val="01A00120"/>
    <w:rsid w:val="01A14611"/>
    <w:rsid w:val="01A44B43"/>
    <w:rsid w:val="01A46D12"/>
    <w:rsid w:val="01A59D57"/>
    <w:rsid w:val="01A69D4D"/>
    <w:rsid w:val="01A6BD78"/>
    <w:rsid w:val="01A7317E"/>
    <w:rsid w:val="01A84D47"/>
    <w:rsid w:val="01A8EACE"/>
    <w:rsid w:val="01A9454E"/>
    <w:rsid w:val="01AB0E2B"/>
    <w:rsid w:val="01AB8D62"/>
    <w:rsid w:val="01AC193C"/>
    <w:rsid w:val="01AC943E"/>
    <w:rsid w:val="01B012D7"/>
    <w:rsid w:val="01B03070"/>
    <w:rsid w:val="01B3BA00"/>
    <w:rsid w:val="01B4CB34"/>
    <w:rsid w:val="01BA6175"/>
    <w:rsid w:val="01BBC571"/>
    <w:rsid w:val="01BDC176"/>
    <w:rsid w:val="01BED96C"/>
    <w:rsid w:val="01C378E5"/>
    <w:rsid w:val="01C5AA07"/>
    <w:rsid w:val="01C6642D"/>
    <w:rsid w:val="01C95064"/>
    <w:rsid w:val="01CBF4B3"/>
    <w:rsid w:val="01CD683C"/>
    <w:rsid w:val="01D0C63E"/>
    <w:rsid w:val="01D1AFA0"/>
    <w:rsid w:val="01D1EBB7"/>
    <w:rsid w:val="01D21FB5"/>
    <w:rsid w:val="01D3854F"/>
    <w:rsid w:val="01D44B41"/>
    <w:rsid w:val="01D59E82"/>
    <w:rsid w:val="01D7BFEF"/>
    <w:rsid w:val="01D861BA"/>
    <w:rsid w:val="01DBD945"/>
    <w:rsid w:val="01DC0306"/>
    <w:rsid w:val="01DE6C9A"/>
    <w:rsid w:val="01DF96AD"/>
    <w:rsid w:val="01E43A57"/>
    <w:rsid w:val="01E9F5B4"/>
    <w:rsid w:val="01EA41A3"/>
    <w:rsid w:val="01EE08DE"/>
    <w:rsid w:val="01F0E0AC"/>
    <w:rsid w:val="01F9110F"/>
    <w:rsid w:val="01FFBBE9"/>
    <w:rsid w:val="0201461E"/>
    <w:rsid w:val="02019A2D"/>
    <w:rsid w:val="0206DC5B"/>
    <w:rsid w:val="02075F3A"/>
    <w:rsid w:val="020AE560"/>
    <w:rsid w:val="0215DF43"/>
    <w:rsid w:val="0219BCBE"/>
    <w:rsid w:val="021AF0FA"/>
    <w:rsid w:val="021E6F17"/>
    <w:rsid w:val="0220145C"/>
    <w:rsid w:val="0221267D"/>
    <w:rsid w:val="0223A406"/>
    <w:rsid w:val="02247EE7"/>
    <w:rsid w:val="0224CE1C"/>
    <w:rsid w:val="0224E566"/>
    <w:rsid w:val="022A3DFF"/>
    <w:rsid w:val="022B6EF7"/>
    <w:rsid w:val="022FE734"/>
    <w:rsid w:val="023841AA"/>
    <w:rsid w:val="023B212B"/>
    <w:rsid w:val="023DAC1C"/>
    <w:rsid w:val="02476E77"/>
    <w:rsid w:val="0247BD88"/>
    <w:rsid w:val="024997BC"/>
    <w:rsid w:val="0250DA71"/>
    <w:rsid w:val="02542CE3"/>
    <w:rsid w:val="025FB468"/>
    <w:rsid w:val="02601400"/>
    <w:rsid w:val="0261A672"/>
    <w:rsid w:val="02626D9D"/>
    <w:rsid w:val="026313DF"/>
    <w:rsid w:val="026481F9"/>
    <w:rsid w:val="0264D23B"/>
    <w:rsid w:val="026518E4"/>
    <w:rsid w:val="026DCA09"/>
    <w:rsid w:val="0272B7C6"/>
    <w:rsid w:val="0272C1A1"/>
    <w:rsid w:val="02755AE7"/>
    <w:rsid w:val="0277E76D"/>
    <w:rsid w:val="027AC41E"/>
    <w:rsid w:val="027B3F35"/>
    <w:rsid w:val="027DCB4E"/>
    <w:rsid w:val="0280989E"/>
    <w:rsid w:val="028119E4"/>
    <w:rsid w:val="028255DF"/>
    <w:rsid w:val="028776A4"/>
    <w:rsid w:val="0289628C"/>
    <w:rsid w:val="028B3871"/>
    <w:rsid w:val="028B3AD6"/>
    <w:rsid w:val="0292CBDD"/>
    <w:rsid w:val="02987269"/>
    <w:rsid w:val="0298968E"/>
    <w:rsid w:val="029F2027"/>
    <w:rsid w:val="02A06CFD"/>
    <w:rsid w:val="02A2F542"/>
    <w:rsid w:val="02A41AED"/>
    <w:rsid w:val="02A73722"/>
    <w:rsid w:val="02AD3198"/>
    <w:rsid w:val="02AF066F"/>
    <w:rsid w:val="02AF4660"/>
    <w:rsid w:val="02B11533"/>
    <w:rsid w:val="02B474F3"/>
    <w:rsid w:val="02B6E31A"/>
    <w:rsid w:val="02B76562"/>
    <w:rsid w:val="02B77E8D"/>
    <w:rsid w:val="02B8AA16"/>
    <w:rsid w:val="02BAF405"/>
    <w:rsid w:val="02BF27B2"/>
    <w:rsid w:val="02BF355E"/>
    <w:rsid w:val="02BF38A7"/>
    <w:rsid w:val="02C10E14"/>
    <w:rsid w:val="02C3144F"/>
    <w:rsid w:val="02C3F999"/>
    <w:rsid w:val="02C50808"/>
    <w:rsid w:val="02C63E08"/>
    <w:rsid w:val="02C99EB6"/>
    <w:rsid w:val="02CAFA53"/>
    <w:rsid w:val="02CDB8A3"/>
    <w:rsid w:val="02CE4D38"/>
    <w:rsid w:val="02CFC973"/>
    <w:rsid w:val="02D068E0"/>
    <w:rsid w:val="02D5B701"/>
    <w:rsid w:val="02D78B89"/>
    <w:rsid w:val="02D7FC22"/>
    <w:rsid w:val="02D91540"/>
    <w:rsid w:val="02DD4EAA"/>
    <w:rsid w:val="02E18337"/>
    <w:rsid w:val="02E22D54"/>
    <w:rsid w:val="02E333DE"/>
    <w:rsid w:val="02E42ED1"/>
    <w:rsid w:val="02E61B31"/>
    <w:rsid w:val="02E8609C"/>
    <w:rsid w:val="02F09F3F"/>
    <w:rsid w:val="02F60823"/>
    <w:rsid w:val="02F6AC2E"/>
    <w:rsid w:val="02FFF562"/>
    <w:rsid w:val="03024A05"/>
    <w:rsid w:val="0304D613"/>
    <w:rsid w:val="0305874D"/>
    <w:rsid w:val="03075EF6"/>
    <w:rsid w:val="030B27C8"/>
    <w:rsid w:val="030C5CA5"/>
    <w:rsid w:val="030EED57"/>
    <w:rsid w:val="030F2345"/>
    <w:rsid w:val="0310BAD3"/>
    <w:rsid w:val="03126A3A"/>
    <w:rsid w:val="03197E6F"/>
    <w:rsid w:val="031A74C6"/>
    <w:rsid w:val="031C2E04"/>
    <w:rsid w:val="03214488"/>
    <w:rsid w:val="03214F21"/>
    <w:rsid w:val="03243E65"/>
    <w:rsid w:val="032978ED"/>
    <w:rsid w:val="032CFB01"/>
    <w:rsid w:val="03306648"/>
    <w:rsid w:val="0334DB0C"/>
    <w:rsid w:val="0335C15F"/>
    <w:rsid w:val="0337B117"/>
    <w:rsid w:val="033D6754"/>
    <w:rsid w:val="034162A3"/>
    <w:rsid w:val="0342991F"/>
    <w:rsid w:val="0347373E"/>
    <w:rsid w:val="03489B21"/>
    <w:rsid w:val="034B9391"/>
    <w:rsid w:val="0350CB47"/>
    <w:rsid w:val="0354818E"/>
    <w:rsid w:val="03584135"/>
    <w:rsid w:val="035F7F6B"/>
    <w:rsid w:val="0372E262"/>
    <w:rsid w:val="037436FE"/>
    <w:rsid w:val="037C8749"/>
    <w:rsid w:val="037E12EC"/>
    <w:rsid w:val="038785B5"/>
    <w:rsid w:val="038D0E65"/>
    <w:rsid w:val="03911E4B"/>
    <w:rsid w:val="0394FA8D"/>
    <w:rsid w:val="0396C4B7"/>
    <w:rsid w:val="039706B1"/>
    <w:rsid w:val="039817CF"/>
    <w:rsid w:val="039BF63D"/>
    <w:rsid w:val="039EE689"/>
    <w:rsid w:val="039F40A7"/>
    <w:rsid w:val="03A43668"/>
    <w:rsid w:val="03A6494A"/>
    <w:rsid w:val="03A80F83"/>
    <w:rsid w:val="03A819EB"/>
    <w:rsid w:val="03AA6130"/>
    <w:rsid w:val="03AE0D5E"/>
    <w:rsid w:val="03AEA60F"/>
    <w:rsid w:val="03B1577E"/>
    <w:rsid w:val="03B182F2"/>
    <w:rsid w:val="03B59FA5"/>
    <w:rsid w:val="03B706F4"/>
    <w:rsid w:val="03BBAC6D"/>
    <w:rsid w:val="03C44568"/>
    <w:rsid w:val="03C528C9"/>
    <w:rsid w:val="03C8E395"/>
    <w:rsid w:val="03CAB3E4"/>
    <w:rsid w:val="03CF4B8C"/>
    <w:rsid w:val="03D2485F"/>
    <w:rsid w:val="03DFB781"/>
    <w:rsid w:val="03E311C4"/>
    <w:rsid w:val="03E4C031"/>
    <w:rsid w:val="03E89278"/>
    <w:rsid w:val="03E8DB6A"/>
    <w:rsid w:val="03EC781B"/>
    <w:rsid w:val="03F13583"/>
    <w:rsid w:val="03F28190"/>
    <w:rsid w:val="03F2A8BE"/>
    <w:rsid w:val="03F3CC36"/>
    <w:rsid w:val="03F661E6"/>
    <w:rsid w:val="03F813F3"/>
    <w:rsid w:val="04010086"/>
    <w:rsid w:val="040DBCC5"/>
    <w:rsid w:val="041039B6"/>
    <w:rsid w:val="0411DC78"/>
    <w:rsid w:val="0417C0B5"/>
    <w:rsid w:val="0418ED80"/>
    <w:rsid w:val="041DDB4D"/>
    <w:rsid w:val="042028B1"/>
    <w:rsid w:val="04213175"/>
    <w:rsid w:val="04216936"/>
    <w:rsid w:val="04298068"/>
    <w:rsid w:val="042E1500"/>
    <w:rsid w:val="042E3191"/>
    <w:rsid w:val="042F8EF7"/>
    <w:rsid w:val="04301A3F"/>
    <w:rsid w:val="04364442"/>
    <w:rsid w:val="04366169"/>
    <w:rsid w:val="04374074"/>
    <w:rsid w:val="043C5092"/>
    <w:rsid w:val="043E4E0C"/>
    <w:rsid w:val="043FB6CE"/>
    <w:rsid w:val="0444B4AE"/>
    <w:rsid w:val="0444E8F1"/>
    <w:rsid w:val="0446C049"/>
    <w:rsid w:val="0447BC52"/>
    <w:rsid w:val="044A4EEC"/>
    <w:rsid w:val="044BC120"/>
    <w:rsid w:val="044D79F1"/>
    <w:rsid w:val="0451F839"/>
    <w:rsid w:val="0454EE6A"/>
    <w:rsid w:val="04552A3B"/>
    <w:rsid w:val="0457C4FE"/>
    <w:rsid w:val="0459294A"/>
    <w:rsid w:val="045A395D"/>
    <w:rsid w:val="04602178"/>
    <w:rsid w:val="04642B1C"/>
    <w:rsid w:val="04656F17"/>
    <w:rsid w:val="04664AE3"/>
    <w:rsid w:val="046E4A0B"/>
    <w:rsid w:val="04701584"/>
    <w:rsid w:val="0473502D"/>
    <w:rsid w:val="0477CF8F"/>
    <w:rsid w:val="04793C59"/>
    <w:rsid w:val="047A55E7"/>
    <w:rsid w:val="047AE73E"/>
    <w:rsid w:val="047B89C4"/>
    <w:rsid w:val="047C43C4"/>
    <w:rsid w:val="047FAAAE"/>
    <w:rsid w:val="04870BE7"/>
    <w:rsid w:val="04880F1A"/>
    <w:rsid w:val="048B0EA5"/>
    <w:rsid w:val="048CE17E"/>
    <w:rsid w:val="048ED42E"/>
    <w:rsid w:val="04913AE3"/>
    <w:rsid w:val="0493E8A9"/>
    <w:rsid w:val="04964353"/>
    <w:rsid w:val="0497997C"/>
    <w:rsid w:val="0499F857"/>
    <w:rsid w:val="049CB42B"/>
    <w:rsid w:val="04A557D5"/>
    <w:rsid w:val="04AE468F"/>
    <w:rsid w:val="04B5A066"/>
    <w:rsid w:val="04B661EC"/>
    <w:rsid w:val="04BD1F82"/>
    <w:rsid w:val="04C10DDF"/>
    <w:rsid w:val="04C3577D"/>
    <w:rsid w:val="04C8CBAE"/>
    <w:rsid w:val="04C93230"/>
    <w:rsid w:val="04C966C0"/>
    <w:rsid w:val="04CA57B7"/>
    <w:rsid w:val="04CD0B5E"/>
    <w:rsid w:val="04D43A03"/>
    <w:rsid w:val="04D56101"/>
    <w:rsid w:val="04D95152"/>
    <w:rsid w:val="04D9F743"/>
    <w:rsid w:val="04DA68DF"/>
    <w:rsid w:val="04DF8DC2"/>
    <w:rsid w:val="04E6D3EE"/>
    <w:rsid w:val="04EE1B83"/>
    <w:rsid w:val="04F20237"/>
    <w:rsid w:val="04F218D1"/>
    <w:rsid w:val="04F76E60"/>
    <w:rsid w:val="04FBDB42"/>
    <w:rsid w:val="04FCFE06"/>
    <w:rsid w:val="04FDAE43"/>
    <w:rsid w:val="04FE73C6"/>
    <w:rsid w:val="0506389E"/>
    <w:rsid w:val="050A8948"/>
    <w:rsid w:val="050CDFE4"/>
    <w:rsid w:val="051344CD"/>
    <w:rsid w:val="05139187"/>
    <w:rsid w:val="05172B0A"/>
    <w:rsid w:val="0517898B"/>
    <w:rsid w:val="0517A37A"/>
    <w:rsid w:val="0517B9CB"/>
    <w:rsid w:val="051927FC"/>
    <w:rsid w:val="051B1405"/>
    <w:rsid w:val="051D275C"/>
    <w:rsid w:val="051F8A3C"/>
    <w:rsid w:val="051F8FB6"/>
    <w:rsid w:val="052027D2"/>
    <w:rsid w:val="052154D7"/>
    <w:rsid w:val="0521FC36"/>
    <w:rsid w:val="05228A81"/>
    <w:rsid w:val="0522FBE1"/>
    <w:rsid w:val="0523DD19"/>
    <w:rsid w:val="05260BA9"/>
    <w:rsid w:val="052618D0"/>
    <w:rsid w:val="05267F83"/>
    <w:rsid w:val="05280240"/>
    <w:rsid w:val="0528C9E3"/>
    <w:rsid w:val="0529B32E"/>
    <w:rsid w:val="052A050F"/>
    <w:rsid w:val="052A9B6D"/>
    <w:rsid w:val="052BC0D3"/>
    <w:rsid w:val="052DE429"/>
    <w:rsid w:val="053367CF"/>
    <w:rsid w:val="0533DE92"/>
    <w:rsid w:val="0533FD6B"/>
    <w:rsid w:val="053440CD"/>
    <w:rsid w:val="053510EF"/>
    <w:rsid w:val="05393532"/>
    <w:rsid w:val="053D4891"/>
    <w:rsid w:val="05403119"/>
    <w:rsid w:val="0540F9A5"/>
    <w:rsid w:val="05435DCB"/>
    <w:rsid w:val="0544C699"/>
    <w:rsid w:val="054F4AFA"/>
    <w:rsid w:val="054FAB57"/>
    <w:rsid w:val="055103F4"/>
    <w:rsid w:val="05526108"/>
    <w:rsid w:val="0554C822"/>
    <w:rsid w:val="0554D98E"/>
    <w:rsid w:val="055564F9"/>
    <w:rsid w:val="0557EB69"/>
    <w:rsid w:val="055B98E3"/>
    <w:rsid w:val="0560158E"/>
    <w:rsid w:val="05616097"/>
    <w:rsid w:val="056222A6"/>
    <w:rsid w:val="0563E173"/>
    <w:rsid w:val="05648370"/>
    <w:rsid w:val="0565BC6A"/>
    <w:rsid w:val="056B1BED"/>
    <w:rsid w:val="056F3D61"/>
    <w:rsid w:val="05700BAD"/>
    <w:rsid w:val="057235C5"/>
    <w:rsid w:val="0572DBB6"/>
    <w:rsid w:val="0574B96C"/>
    <w:rsid w:val="057ECA4B"/>
    <w:rsid w:val="057FD03E"/>
    <w:rsid w:val="0581EA96"/>
    <w:rsid w:val="0587C43D"/>
    <w:rsid w:val="058C5821"/>
    <w:rsid w:val="0592AD9A"/>
    <w:rsid w:val="059730B1"/>
    <w:rsid w:val="05980813"/>
    <w:rsid w:val="059A7AD1"/>
    <w:rsid w:val="059BDE9E"/>
    <w:rsid w:val="059CC188"/>
    <w:rsid w:val="05A86269"/>
    <w:rsid w:val="05B0797E"/>
    <w:rsid w:val="05B199E7"/>
    <w:rsid w:val="05B264E0"/>
    <w:rsid w:val="05BD294A"/>
    <w:rsid w:val="05C14A7F"/>
    <w:rsid w:val="05C3290A"/>
    <w:rsid w:val="05C65DC5"/>
    <w:rsid w:val="05C810C3"/>
    <w:rsid w:val="05D00F87"/>
    <w:rsid w:val="05D12C18"/>
    <w:rsid w:val="05D23148"/>
    <w:rsid w:val="05D310D5"/>
    <w:rsid w:val="05D3532A"/>
    <w:rsid w:val="05D4F7FE"/>
    <w:rsid w:val="05D8743E"/>
    <w:rsid w:val="05DB2D39"/>
    <w:rsid w:val="05DEB95E"/>
    <w:rsid w:val="05E1855C"/>
    <w:rsid w:val="05E33479"/>
    <w:rsid w:val="05E82FCB"/>
    <w:rsid w:val="05E95C32"/>
    <w:rsid w:val="05F15514"/>
    <w:rsid w:val="05F2CE00"/>
    <w:rsid w:val="05F385F4"/>
    <w:rsid w:val="05F569CD"/>
    <w:rsid w:val="05F69A5E"/>
    <w:rsid w:val="060A5799"/>
    <w:rsid w:val="060BA89B"/>
    <w:rsid w:val="060C3D1F"/>
    <w:rsid w:val="06159487"/>
    <w:rsid w:val="061E52B2"/>
    <w:rsid w:val="06247CE2"/>
    <w:rsid w:val="0624D630"/>
    <w:rsid w:val="0625766A"/>
    <w:rsid w:val="0625DCD0"/>
    <w:rsid w:val="0627ABF3"/>
    <w:rsid w:val="06281F09"/>
    <w:rsid w:val="0629CA6C"/>
    <w:rsid w:val="062A2098"/>
    <w:rsid w:val="062ECE4E"/>
    <w:rsid w:val="062F1843"/>
    <w:rsid w:val="06327651"/>
    <w:rsid w:val="06378DA8"/>
    <w:rsid w:val="063D6679"/>
    <w:rsid w:val="063E5CDB"/>
    <w:rsid w:val="064447FB"/>
    <w:rsid w:val="06455D8A"/>
    <w:rsid w:val="06468832"/>
    <w:rsid w:val="0648934C"/>
    <w:rsid w:val="06495B6B"/>
    <w:rsid w:val="064990D6"/>
    <w:rsid w:val="064BD077"/>
    <w:rsid w:val="064D0FA6"/>
    <w:rsid w:val="064D4AEA"/>
    <w:rsid w:val="064FB03B"/>
    <w:rsid w:val="06529732"/>
    <w:rsid w:val="0652D933"/>
    <w:rsid w:val="065347CD"/>
    <w:rsid w:val="0653B665"/>
    <w:rsid w:val="065747A2"/>
    <w:rsid w:val="065A56F6"/>
    <w:rsid w:val="065CBF85"/>
    <w:rsid w:val="065F44FD"/>
    <w:rsid w:val="0660559E"/>
    <w:rsid w:val="06665942"/>
    <w:rsid w:val="066CD7C2"/>
    <w:rsid w:val="066DE75A"/>
    <w:rsid w:val="067211E8"/>
    <w:rsid w:val="06732E18"/>
    <w:rsid w:val="067B380A"/>
    <w:rsid w:val="067CE855"/>
    <w:rsid w:val="067E8FFF"/>
    <w:rsid w:val="067EAF41"/>
    <w:rsid w:val="06831C21"/>
    <w:rsid w:val="06874D0B"/>
    <w:rsid w:val="068DCEAB"/>
    <w:rsid w:val="06932ED5"/>
    <w:rsid w:val="06972654"/>
    <w:rsid w:val="06979866"/>
    <w:rsid w:val="069848F9"/>
    <w:rsid w:val="069D967E"/>
    <w:rsid w:val="069E8D18"/>
    <w:rsid w:val="069F0CC2"/>
    <w:rsid w:val="06A1D331"/>
    <w:rsid w:val="06A3D3F2"/>
    <w:rsid w:val="06A9DDDE"/>
    <w:rsid w:val="06AE4990"/>
    <w:rsid w:val="06B05F27"/>
    <w:rsid w:val="06B08800"/>
    <w:rsid w:val="06B356E2"/>
    <w:rsid w:val="06B5ED6C"/>
    <w:rsid w:val="06C07E8F"/>
    <w:rsid w:val="06CFD5F0"/>
    <w:rsid w:val="06D094CD"/>
    <w:rsid w:val="06D19467"/>
    <w:rsid w:val="06D19A97"/>
    <w:rsid w:val="06D6A191"/>
    <w:rsid w:val="06D70429"/>
    <w:rsid w:val="06D7906E"/>
    <w:rsid w:val="06DDD0B8"/>
    <w:rsid w:val="06DE22AB"/>
    <w:rsid w:val="06DF1337"/>
    <w:rsid w:val="06E023E9"/>
    <w:rsid w:val="06E37963"/>
    <w:rsid w:val="06E3F441"/>
    <w:rsid w:val="06E5B2AD"/>
    <w:rsid w:val="06E6A8D1"/>
    <w:rsid w:val="06E808A7"/>
    <w:rsid w:val="06E8D2F0"/>
    <w:rsid w:val="06ED39E0"/>
    <w:rsid w:val="06EEA7B6"/>
    <w:rsid w:val="06F466E9"/>
    <w:rsid w:val="06F6CC8B"/>
    <w:rsid w:val="06F9AD1C"/>
    <w:rsid w:val="06FEE9D8"/>
    <w:rsid w:val="0701E76A"/>
    <w:rsid w:val="07025FB5"/>
    <w:rsid w:val="0704D767"/>
    <w:rsid w:val="07053A79"/>
    <w:rsid w:val="070870B4"/>
    <w:rsid w:val="07087A1D"/>
    <w:rsid w:val="070B6908"/>
    <w:rsid w:val="070FF2AA"/>
    <w:rsid w:val="07116025"/>
    <w:rsid w:val="07169B35"/>
    <w:rsid w:val="07174832"/>
    <w:rsid w:val="07195635"/>
    <w:rsid w:val="07197460"/>
    <w:rsid w:val="071A1521"/>
    <w:rsid w:val="071B6A36"/>
    <w:rsid w:val="071CDCE5"/>
    <w:rsid w:val="072BB181"/>
    <w:rsid w:val="07306FD7"/>
    <w:rsid w:val="0734D4E2"/>
    <w:rsid w:val="073642EA"/>
    <w:rsid w:val="073758E3"/>
    <w:rsid w:val="07375E57"/>
    <w:rsid w:val="07408229"/>
    <w:rsid w:val="0740FC98"/>
    <w:rsid w:val="07423870"/>
    <w:rsid w:val="07472642"/>
    <w:rsid w:val="0749126B"/>
    <w:rsid w:val="074A537A"/>
    <w:rsid w:val="074EC09B"/>
    <w:rsid w:val="074F399B"/>
    <w:rsid w:val="074F808D"/>
    <w:rsid w:val="075AD671"/>
    <w:rsid w:val="075DC520"/>
    <w:rsid w:val="0762543D"/>
    <w:rsid w:val="0763D117"/>
    <w:rsid w:val="076A2D6C"/>
    <w:rsid w:val="076BC2E1"/>
    <w:rsid w:val="076F95F9"/>
    <w:rsid w:val="0773FBFD"/>
    <w:rsid w:val="0775D42F"/>
    <w:rsid w:val="07766665"/>
    <w:rsid w:val="077B63BF"/>
    <w:rsid w:val="07800246"/>
    <w:rsid w:val="07811B4F"/>
    <w:rsid w:val="0782F0C2"/>
    <w:rsid w:val="0783DD2A"/>
    <w:rsid w:val="0784381D"/>
    <w:rsid w:val="07872B96"/>
    <w:rsid w:val="078B54DB"/>
    <w:rsid w:val="078DB68D"/>
    <w:rsid w:val="078E73DF"/>
    <w:rsid w:val="07923A17"/>
    <w:rsid w:val="0794B434"/>
    <w:rsid w:val="0794EA59"/>
    <w:rsid w:val="07976A9F"/>
    <w:rsid w:val="079B2B95"/>
    <w:rsid w:val="079C42FE"/>
    <w:rsid w:val="079DE26F"/>
    <w:rsid w:val="079F2421"/>
    <w:rsid w:val="07A1D1A5"/>
    <w:rsid w:val="07A2AA4A"/>
    <w:rsid w:val="07A59406"/>
    <w:rsid w:val="07A5DE84"/>
    <w:rsid w:val="07A84D25"/>
    <w:rsid w:val="07A8CF0B"/>
    <w:rsid w:val="07ACF376"/>
    <w:rsid w:val="07B3024E"/>
    <w:rsid w:val="07B44E78"/>
    <w:rsid w:val="07B65A9B"/>
    <w:rsid w:val="07BAA9B6"/>
    <w:rsid w:val="07BAB98D"/>
    <w:rsid w:val="07BAFE38"/>
    <w:rsid w:val="07BB038B"/>
    <w:rsid w:val="07BEAB78"/>
    <w:rsid w:val="07C0504A"/>
    <w:rsid w:val="07C153E4"/>
    <w:rsid w:val="07C4FA90"/>
    <w:rsid w:val="07C7757D"/>
    <w:rsid w:val="07C891F1"/>
    <w:rsid w:val="07C97FB5"/>
    <w:rsid w:val="07C9B227"/>
    <w:rsid w:val="07CC347A"/>
    <w:rsid w:val="07D04474"/>
    <w:rsid w:val="07D40042"/>
    <w:rsid w:val="07D5A919"/>
    <w:rsid w:val="07D71998"/>
    <w:rsid w:val="07D9869F"/>
    <w:rsid w:val="07DA042D"/>
    <w:rsid w:val="07DBE815"/>
    <w:rsid w:val="07DC895D"/>
    <w:rsid w:val="07DE6F15"/>
    <w:rsid w:val="07DFB1EE"/>
    <w:rsid w:val="07E26646"/>
    <w:rsid w:val="07E35026"/>
    <w:rsid w:val="07E83297"/>
    <w:rsid w:val="07E98DA3"/>
    <w:rsid w:val="07F21738"/>
    <w:rsid w:val="07F2EB6A"/>
    <w:rsid w:val="07F335CC"/>
    <w:rsid w:val="07F361C3"/>
    <w:rsid w:val="07F506E0"/>
    <w:rsid w:val="07FC3E43"/>
    <w:rsid w:val="07FC4CA1"/>
    <w:rsid w:val="07FD42CB"/>
    <w:rsid w:val="07FE9BF6"/>
    <w:rsid w:val="08018CEA"/>
    <w:rsid w:val="0803E3A5"/>
    <w:rsid w:val="0804D721"/>
    <w:rsid w:val="0807C101"/>
    <w:rsid w:val="080A0B10"/>
    <w:rsid w:val="080A2515"/>
    <w:rsid w:val="080EE344"/>
    <w:rsid w:val="08110867"/>
    <w:rsid w:val="081237D2"/>
    <w:rsid w:val="0812CA34"/>
    <w:rsid w:val="08171046"/>
    <w:rsid w:val="0822BCA1"/>
    <w:rsid w:val="0823B07F"/>
    <w:rsid w:val="0824B105"/>
    <w:rsid w:val="08260CFC"/>
    <w:rsid w:val="08275284"/>
    <w:rsid w:val="082834E1"/>
    <w:rsid w:val="08284DDD"/>
    <w:rsid w:val="082A90CA"/>
    <w:rsid w:val="082BF616"/>
    <w:rsid w:val="082FBF69"/>
    <w:rsid w:val="08330DD5"/>
    <w:rsid w:val="0835B901"/>
    <w:rsid w:val="0837AB7A"/>
    <w:rsid w:val="0838547F"/>
    <w:rsid w:val="083BE955"/>
    <w:rsid w:val="083CEB76"/>
    <w:rsid w:val="083D8304"/>
    <w:rsid w:val="083F55A7"/>
    <w:rsid w:val="083FEF09"/>
    <w:rsid w:val="08459087"/>
    <w:rsid w:val="0845FA62"/>
    <w:rsid w:val="084B2561"/>
    <w:rsid w:val="08528AAD"/>
    <w:rsid w:val="08536D3A"/>
    <w:rsid w:val="08554E40"/>
    <w:rsid w:val="08566D3D"/>
    <w:rsid w:val="085730D9"/>
    <w:rsid w:val="085BD7EA"/>
    <w:rsid w:val="0861A99C"/>
    <w:rsid w:val="086219C0"/>
    <w:rsid w:val="08635EA9"/>
    <w:rsid w:val="086533E2"/>
    <w:rsid w:val="08695FAA"/>
    <w:rsid w:val="086A3BC0"/>
    <w:rsid w:val="086CD78F"/>
    <w:rsid w:val="086D0DEB"/>
    <w:rsid w:val="0878E014"/>
    <w:rsid w:val="087B3361"/>
    <w:rsid w:val="087F6A96"/>
    <w:rsid w:val="0881B313"/>
    <w:rsid w:val="0882AB0C"/>
    <w:rsid w:val="0886F5B5"/>
    <w:rsid w:val="08886392"/>
    <w:rsid w:val="0888F1F9"/>
    <w:rsid w:val="088A3AC4"/>
    <w:rsid w:val="088DAF8D"/>
    <w:rsid w:val="088FCB38"/>
    <w:rsid w:val="0891A047"/>
    <w:rsid w:val="08933D6A"/>
    <w:rsid w:val="089604DF"/>
    <w:rsid w:val="089643BF"/>
    <w:rsid w:val="08972ABE"/>
    <w:rsid w:val="0897F50E"/>
    <w:rsid w:val="089ADB42"/>
    <w:rsid w:val="089EFF14"/>
    <w:rsid w:val="089FE367"/>
    <w:rsid w:val="08A14C60"/>
    <w:rsid w:val="08A1B3FF"/>
    <w:rsid w:val="08A6D9C4"/>
    <w:rsid w:val="08AF102B"/>
    <w:rsid w:val="08B53A66"/>
    <w:rsid w:val="08B5E810"/>
    <w:rsid w:val="08BC5355"/>
    <w:rsid w:val="08BECCB3"/>
    <w:rsid w:val="08C1D043"/>
    <w:rsid w:val="08C2E9BD"/>
    <w:rsid w:val="08C41410"/>
    <w:rsid w:val="08C51B80"/>
    <w:rsid w:val="08CA334B"/>
    <w:rsid w:val="08CBEAFE"/>
    <w:rsid w:val="08D0B537"/>
    <w:rsid w:val="08D3C32B"/>
    <w:rsid w:val="08D7B249"/>
    <w:rsid w:val="08DDBF13"/>
    <w:rsid w:val="08DDF819"/>
    <w:rsid w:val="08DEF864"/>
    <w:rsid w:val="08E16B74"/>
    <w:rsid w:val="08ECA15B"/>
    <w:rsid w:val="08F23D31"/>
    <w:rsid w:val="08F5F0F6"/>
    <w:rsid w:val="08F7D847"/>
    <w:rsid w:val="08F85D2F"/>
    <w:rsid w:val="08FB875A"/>
    <w:rsid w:val="08FD8E75"/>
    <w:rsid w:val="08FFB7E4"/>
    <w:rsid w:val="090361FB"/>
    <w:rsid w:val="090A2744"/>
    <w:rsid w:val="090D2B73"/>
    <w:rsid w:val="090F93CA"/>
    <w:rsid w:val="0914975B"/>
    <w:rsid w:val="091BE71F"/>
    <w:rsid w:val="091C1A9B"/>
    <w:rsid w:val="091D7BE6"/>
    <w:rsid w:val="0923AD5B"/>
    <w:rsid w:val="0925AE0F"/>
    <w:rsid w:val="0925B55F"/>
    <w:rsid w:val="09295E8D"/>
    <w:rsid w:val="092C3ED4"/>
    <w:rsid w:val="092D3CA4"/>
    <w:rsid w:val="09304C21"/>
    <w:rsid w:val="09318B44"/>
    <w:rsid w:val="09318D9A"/>
    <w:rsid w:val="09330737"/>
    <w:rsid w:val="0943367C"/>
    <w:rsid w:val="09437E37"/>
    <w:rsid w:val="09472090"/>
    <w:rsid w:val="094BE1F7"/>
    <w:rsid w:val="094D5BF1"/>
    <w:rsid w:val="094DDD2D"/>
    <w:rsid w:val="094DEBF2"/>
    <w:rsid w:val="09515AB1"/>
    <w:rsid w:val="09535181"/>
    <w:rsid w:val="0956C6E5"/>
    <w:rsid w:val="095C4A83"/>
    <w:rsid w:val="095CE8B9"/>
    <w:rsid w:val="0963F03D"/>
    <w:rsid w:val="09666746"/>
    <w:rsid w:val="0968BCE1"/>
    <w:rsid w:val="096B3C53"/>
    <w:rsid w:val="096D3246"/>
    <w:rsid w:val="096F5483"/>
    <w:rsid w:val="097449CF"/>
    <w:rsid w:val="0977444A"/>
    <w:rsid w:val="097979FB"/>
    <w:rsid w:val="097F11F6"/>
    <w:rsid w:val="097FBFB7"/>
    <w:rsid w:val="09836386"/>
    <w:rsid w:val="0987627A"/>
    <w:rsid w:val="0987FDEF"/>
    <w:rsid w:val="098912E6"/>
    <w:rsid w:val="0989AC35"/>
    <w:rsid w:val="098F1BFB"/>
    <w:rsid w:val="09922CC9"/>
    <w:rsid w:val="099411E2"/>
    <w:rsid w:val="09957E5D"/>
    <w:rsid w:val="0995F348"/>
    <w:rsid w:val="099A9F83"/>
    <w:rsid w:val="099BDD65"/>
    <w:rsid w:val="099C5B81"/>
    <w:rsid w:val="099C5D69"/>
    <w:rsid w:val="099D245D"/>
    <w:rsid w:val="099D5261"/>
    <w:rsid w:val="099DBBA6"/>
    <w:rsid w:val="09A36571"/>
    <w:rsid w:val="09A3EBD6"/>
    <w:rsid w:val="09A3FA3B"/>
    <w:rsid w:val="09A575D5"/>
    <w:rsid w:val="09A5F04A"/>
    <w:rsid w:val="09A62858"/>
    <w:rsid w:val="09A68621"/>
    <w:rsid w:val="09AEAD02"/>
    <w:rsid w:val="09AFCFE3"/>
    <w:rsid w:val="09B05F13"/>
    <w:rsid w:val="09B4A4CC"/>
    <w:rsid w:val="09B72B21"/>
    <w:rsid w:val="09B78650"/>
    <w:rsid w:val="09C3204F"/>
    <w:rsid w:val="09C8B2C9"/>
    <w:rsid w:val="09C9D2CB"/>
    <w:rsid w:val="09C9F33D"/>
    <w:rsid w:val="09D83980"/>
    <w:rsid w:val="09D8B790"/>
    <w:rsid w:val="09DCB388"/>
    <w:rsid w:val="09E1415A"/>
    <w:rsid w:val="09E2062A"/>
    <w:rsid w:val="09E74E85"/>
    <w:rsid w:val="09E87D2F"/>
    <w:rsid w:val="09F2F542"/>
    <w:rsid w:val="09F51F79"/>
    <w:rsid w:val="09FADFC6"/>
    <w:rsid w:val="0A052F9A"/>
    <w:rsid w:val="0A088212"/>
    <w:rsid w:val="0A0A83B7"/>
    <w:rsid w:val="0A0E4FD1"/>
    <w:rsid w:val="0A0F1066"/>
    <w:rsid w:val="0A1095D3"/>
    <w:rsid w:val="0A11C65B"/>
    <w:rsid w:val="0A122D06"/>
    <w:rsid w:val="0A1AE895"/>
    <w:rsid w:val="0A275DFC"/>
    <w:rsid w:val="0A2A8CB6"/>
    <w:rsid w:val="0A2B5049"/>
    <w:rsid w:val="0A31C808"/>
    <w:rsid w:val="0A331232"/>
    <w:rsid w:val="0A352EF5"/>
    <w:rsid w:val="0A3C4F33"/>
    <w:rsid w:val="0A3CC257"/>
    <w:rsid w:val="0A3CF802"/>
    <w:rsid w:val="0A3EDE8C"/>
    <w:rsid w:val="0A40349B"/>
    <w:rsid w:val="0A416061"/>
    <w:rsid w:val="0A43198F"/>
    <w:rsid w:val="0A44D74C"/>
    <w:rsid w:val="0A481EF7"/>
    <w:rsid w:val="0A4A2A39"/>
    <w:rsid w:val="0A4CA284"/>
    <w:rsid w:val="0A4CCD1A"/>
    <w:rsid w:val="0A57B2C1"/>
    <w:rsid w:val="0A58838D"/>
    <w:rsid w:val="0A5925C7"/>
    <w:rsid w:val="0A59A0E1"/>
    <w:rsid w:val="0A5FEB60"/>
    <w:rsid w:val="0A617E1B"/>
    <w:rsid w:val="0A61B21A"/>
    <w:rsid w:val="0A657605"/>
    <w:rsid w:val="0A69AEF5"/>
    <w:rsid w:val="0A77FFD3"/>
    <w:rsid w:val="0A7A1844"/>
    <w:rsid w:val="0A824488"/>
    <w:rsid w:val="0A889D17"/>
    <w:rsid w:val="0A89D3D1"/>
    <w:rsid w:val="0A8AF0F5"/>
    <w:rsid w:val="0A8B4AD2"/>
    <w:rsid w:val="0A8D592F"/>
    <w:rsid w:val="0A8E2A4E"/>
    <w:rsid w:val="0A8EF898"/>
    <w:rsid w:val="0A8FEC44"/>
    <w:rsid w:val="0A931932"/>
    <w:rsid w:val="0A9834D6"/>
    <w:rsid w:val="0A9A47B8"/>
    <w:rsid w:val="0A9B25E2"/>
    <w:rsid w:val="0A9D1ACC"/>
    <w:rsid w:val="0AA0772F"/>
    <w:rsid w:val="0AA363A3"/>
    <w:rsid w:val="0AA9B2CF"/>
    <w:rsid w:val="0AAFC73E"/>
    <w:rsid w:val="0AB07422"/>
    <w:rsid w:val="0AB148C7"/>
    <w:rsid w:val="0AB717B3"/>
    <w:rsid w:val="0AC1B554"/>
    <w:rsid w:val="0AC2A9BF"/>
    <w:rsid w:val="0AC3261C"/>
    <w:rsid w:val="0AC3ED0E"/>
    <w:rsid w:val="0AC69945"/>
    <w:rsid w:val="0AC99A6E"/>
    <w:rsid w:val="0ACA10E5"/>
    <w:rsid w:val="0ACD9E1A"/>
    <w:rsid w:val="0ACE5B7B"/>
    <w:rsid w:val="0ACFDA11"/>
    <w:rsid w:val="0AD34D8B"/>
    <w:rsid w:val="0AD60B7C"/>
    <w:rsid w:val="0AD71D2E"/>
    <w:rsid w:val="0AD80983"/>
    <w:rsid w:val="0AD95F1D"/>
    <w:rsid w:val="0ADA7CE8"/>
    <w:rsid w:val="0ADAAF2D"/>
    <w:rsid w:val="0ADCA525"/>
    <w:rsid w:val="0AE16780"/>
    <w:rsid w:val="0AE398A4"/>
    <w:rsid w:val="0AE5DFAE"/>
    <w:rsid w:val="0AE864C7"/>
    <w:rsid w:val="0AF2F72B"/>
    <w:rsid w:val="0AF8ED47"/>
    <w:rsid w:val="0AFCB781"/>
    <w:rsid w:val="0B019594"/>
    <w:rsid w:val="0B01A67A"/>
    <w:rsid w:val="0B0421F9"/>
    <w:rsid w:val="0B05FEBD"/>
    <w:rsid w:val="0B073C42"/>
    <w:rsid w:val="0B07DB73"/>
    <w:rsid w:val="0B0BF877"/>
    <w:rsid w:val="0B0C14E4"/>
    <w:rsid w:val="0B0C9B08"/>
    <w:rsid w:val="0B10A39D"/>
    <w:rsid w:val="0B14D549"/>
    <w:rsid w:val="0B1DED46"/>
    <w:rsid w:val="0B20A208"/>
    <w:rsid w:val="0B20BC0D"/>
    <w:rsid w:val="0B2F0EC5"/>
    <w:rsid w:val="0B30C5B2"/>
    <w:rsid w:val="0B334F95"/>
    <w:rsid w:val="0B36DA6F"/>
    <w:rsid w:val="0B3BDCFE"/>
    <w:rsid w:val="0B3BE8D5"/>
    <w:rsid w:val="0B3E4218"/>
    <w:rsid w:val="0B3E6314"/>
    <w:rsid w:val="0B42EC9E"/>
    <w:rsid w:val="0B42F7D8"/>
    <w:rsid w:val="0B479C02"/>
    <w:rsid w:val="0B49BB3E"/>
    <w:rsid w:val="0B4A6187"/>
    <w:rsid w:val="0B4BD296"/>
    <w:rsid w:val="0B4CE964"/>
    <w:rsid w:val="0B4DB3EB"/>
    <w:rsid w:val="0B4FECBF"/>
    <w:rsid w:val="0B56569E"/>
    <w:rsid w:val="0B58437E"/>
    <w:rsid w:val="0B5972B4"/>
    <w:rsid w:val="0B5B6B76"/>
    <w:rsid w:val="0B5C9FA1"/>
    <w:rsid w:val="0B62D9AD"/>
    <w:rsid w:val="0B63F5C0"/>
    <w:rsid w:val="0B65117A"/>
    <w:rsid w:val="0B665BC0"/>
    <w:rsid w:val="0B69C5C8"/>
    <w:rsid w:val="0B6BAED3"/>
    <w:rsid w:val="0B6D2614"/>
    <w:rsid w:val="0B76AC9D"/>
    <w:rsid w:val="0B76CF88"/>
    <w:rsid w:val="0B776C29"/>
    <w:rsid w:val="0B7A1778"/>
    <w:rsid w:val="0B7AA743"/>
    <w:rsid w:val="0B7D943C"/>
    <w:rsid w:val="0B8FD237"/>
    <w:rsid w:val="0B8FDD28"/>
    <w:rsid w:val="0B907FED"/>
    <w:rsid w:val="0B9139D3"/>
    <w:rsid w:val="0B91DA94"/>
    <w:rsid w:val="0B95281D"/>
    <w:rsid w:val="0B967625"/>
    <w:rsid w:val="0B96C084"/>
    <w:rsid w:val="0B98B93D"/>
    <w:rsid w:val="0B9C4334"/>
    <w:rsid w:val="0B9D3FE6"/>
    <w:rsid w:val="0B9FBD88"/>
    <w:rsid w:val="0BA0CDCA"/>
    <w:rsid w:val="0BA40B0D"/>
    <w:rsid w:val="0BA61975"/>
    <w:rsid w:val="0BA729F6"/>
    <w:rsid w:val="0BA75FC6"/>
    <w:rsid w:val="0BA7F9F8"/>
    <w:rsid w:val="0BAA9273"/>
    <w:rsid w:val="0BAC5CDF"/>
    <w:rsid w:val="0BAE2A90"/>
    <w:rsid w:val="0BB16500"/>
    <w:rsid w:val="0BB32E3E"/>
    <w:rsid w:val="0BB663CA"/>
    <w:rsid w:val="0BB77852"/>
    <w:rsid w:val="0BBED451"/>
    <w:rsid w:val="0BBF7B65"/>
    <w:rsid w:val="0BC4C2B8"/>
    <w:rsid w:val="0BD2060C"/>
    <w:rsid w:val="0BD45DE7"/>
    <w:rsid w:val="0BD95CD4"/>
    <w:rsid w:val="0BDCEB85"/>
    <w:rsid w:val="0BDD927F"/>
    <w:rsid w:val="0BE36BB0"/>
    <w:rsid w:val="0BE52FE7"/>
    <w:rsid w:val="0BE73005"/>
    <w:rsid w:val="0BF03582"/>
    <w:rsid w:val="0BF7F3A8"/>
    <w:rsid w:val="0BFA7F7D"/>
    <w:rsid w:val="0BFB7B34"/>
    <w:rsid w:val="0BFC6DD6"/>
    <w:rsid w:val="0C03BEF9"/>
    <w:rsid w:val="0C04691B"/>
    <w:rsid w:val="0C04BD5F"/>
    <w:rsid w:val="0C0AA063"/>
    <w:rsid w:val="0C0C16A7"/>
    <w:rsid w:val="0C0FFDB1"/>
    <w:rsid w:val="0C1806E2"/>
    <w:rsid w:val="0C185BF5"/>
    <w:rsid w:val="0C1B42D5"/>
    <w:rsid w:val="0C1FE74D"/>
    <w:rsid w:val="0C20E41C"/>
    <w:rsid w:val="0C2349DB"/>
    <w:rsid w:val="0C236BAF"/>
    <w:rsid w:val="0C260E7B"/>
    <w:rsid w:val="0C28255B"/>
    <w:rsid w:val="0C29DFCC"/>
    <w:rsid w:val="0C394C54"/>
    <w:rsid w:val="0C394C56"/>
    <w:rsid w:val="0C3C6DD3"/>
    <w:rsid w:val="0C3E997B"/>
    <w:rsid w:val="0C42382F"/>
    <w:rsid w:val="0C42734B"/>
    <w:rsid w:val="0C43849A"/>
    <w:rsid w:val="0C43C530"/>
    <w:rsid w:val="0C473976"/>
    <w:rsid w:val="0C47D87D"/>
    <w:rsid w:val="0C49BB68"/>
    <w:rsid w:val="0C512284"/>
    <w:rsid w:val="0C51F6E4"/>
    <w:rsid w:val="0C525A52"/>
    <w:rsid w:val="0C5564C6"/>
    <w:rsid w:val="0C5671C4"/>
    <w:rsid w:val="0C56BBFE"/>
    <w:rsid w:val="0C579A2D"/>
    <w:rsid w:val="0C5B0B4C"/>
    <w:rsid w:val="0C61393A"/>
    <w:rsid w:val="0C630ED9"/>
    <w:rsid w:val="0C6858F7"/>
    <w:rsid w:val="0C68F25C"/>
    <w:rsid w:val="0C6D84E3"/>
    <w:rsid w:val="0C714DA6"/>
    <w:rsid w:val="0C71D987"/>
    <w:rsid w:val="0C72197C"/>
    <w:rsid w:val="0C736B87"/>
    <w:rsid w:val="0C75E51B"/>
    <w:rsid w:val="0C76C7CC"/>
    <w:rsid w:val="0C76C89A"/>
    <w:rsid w:val="0C7A704C"/>
    <w:rsid w:val="0C7C48E5"/>
    <w:rsid w:val="0C7E76F3"/>
    <w:rsid w:val="0C8B2CA4"/>
    <w:rsid w:val="0C8C3CFD"/>
    <w:rsid w:val="0C8D9F87"/>
    <w:rsid w:val="0C903DB0"/>
    <w:rsid w:val="0C909032"/>
    <w:rsid w:val="0C90C436"/>
    <w:rsid w:val="0C9284DE"/>
    <w:rsid w:val="0C92F633"/>
    <w:rsid w:val="0C984EDB"/>
    <w:rsid w:val="0CA0E0E7"/>
    <w:rsid w:val="0CAA2600"/>
    <w:rsid w:val="0CACB8AD"/>
    <w:rsid w:val="0CAD7017"/>
    <w:rsid w:val="0CB022F7"/>
    <w:rsid w:val="0CB3A80B"/>
    <w:rsid w:val="0CB3E90B"/>
    <w:rsid w:val="0CBA10AF"/>
    <w:rsid w:val="0CBA1BB4"/>
    <w:rsid w:val="0CBA5F3B"/>
    <w:rsid w:val="0CC1A684"/>
    <w:rsid w:val="0CC239CD"/>
    <w:rsid w:val="0CC33953"/>
    <w:rsid w:val="0CC42843"/>
    <w:rsid w:val="0CC69941"/>
    <w:rsid w:val="0CC6FB33"/>
    <w:rsid w:val="0CC88A26"/>
    <w:rsid w:val="0CCBEDF2"/>
    <w:rsid w:val="0CCCA714"/>
    <w:rsid w:val="0CCF590B"/>
    <w:rsid w:val="0CCFD4DC"/>
    <w:rsid w:val="0CD0D104"/>
    <w:rsid w:val="0CD1AC09"/>
    <w:rsid w:val="0CD1FEA2"/>
    <w:rsid w:val="0CD83AFD"/>
    <w:rsid w:val="0CDA255B"/>
    <w:rsid w:val="0CDD8859"/>
    <w:rsid w:val="0CDD9CF9"/>
    <w:rsid w:val="0CE1263F"/>
    <w:rsid w:val="0CE23310"/>
    <w:rsid w:val="0CE2EE0E"/>
    <w:rsid w:val="0CE3663F"/>
    <w:rsid w:val="0CE581E5"/>
    <w:rsid w:val="0CE5CD3B"/>
    <w:rsid w:val="0CE842E9"/>
    <w:rsid w:val="0CE93BFA"/>
    <w:rsid w:val="0CEAD4F6"/>
    <w:rsid w:val="0CEF5CB1"/>
    <w:rsid w:val="0CF18D33"/>
    <w:rsid w:val="0CF61FC3"/>
    <w:rsid w:val="0CF64DCD"/>
    <w:rsid w:val="0CF84920"/>
    <w:rsid w:val="0CF91029"/>
    <w:rsid w:val="0D009636"/>
    <w:rsid w:val="0D010134"/>
    <w:rsid w:val="0D010C4E"/>
    <w:rsid w:val="0D09AFB2"/>
    <w:rsid w:val="0D105E12"/>
    <w:rsid w:val="0D13FDAC"/>
    <w:rsid w:val="0D149E5E"/>
    <w:rsid w:val="0D1C5F4B"/>
    <w:rsid w:val="0D1D3967"/>
    <w:rsid w:val="0D20A4ED"/>
    <w:rsid w:val="0D21F710"/>
    <w:rsid w:val="0D24EDA6"/>
    <w:rsid w:val="0D2597DF"/>
    <w:rsid w:val="0D260925"/>
    <w:rsid w:val="0D2B1B5D"/>
    <w:rsid w:val="0D2CAA5A"/>
    <w:rsid w:val="0D2CCFF2"/>
    <w:rsid w:val="0D33CFBA"/>
    <w:rsid w:val="0D3C02E6"/>
    <w:rsid w:val="0D3CECF2"/>
    <w:rsid w:val="0D3E5FB2"/>
    <w:rsid w:val="0D3F397B"/>
    <w:rsid w:val="0D44790B"/>
    <w:rsid w:val="0D5054D0"/>
    <w:rsid w:val="0D53BDE4"/>
    <w:rsid w:val="0D53DD17"/>
    <w:rsid w:val="0D64BA86"/>
    <w:rsid w:val="0D709601"/>
    <w:rsid w:val="0D72F548"/>
    <w:rsid w:val="0D75D3EC"/>
    <w:rsid w:val="0D77C139"/>
    <w:rsid w:val="0D7A4AE7"/>
    <w:rsid w:val="0D7A6F97"/>
    <w:rsid w:val="0D7CF2FF"/>
    <w:rsid w:val="0D7F5C50"/>
    <w:rsid w:val="0D81CAFB"/>
    <w:rsid w:val="0D82B8D2"/>
    <w:rsid w:val="0D8507CE"/>
    <w:rsid w:val="0D85E70E"/>
    <w:rsid w:val="0D87BC7A"/>
    <w:rsid w:val="0D8B0BB5"/>
    <w:rsid w:val="0D919CFD"/>
    <w:rsid w:val="0D92AFDC"/>
    <w:rsid w:val="0DA04E39"/>
    <w:rsid w:val="0DA13A61"/>
    <w:rsid w:val="0DA3F0C0"/>
    <w:rsid w:val="0DA51D57"/>
    <w:rsid w:val="0DA8F826"/>
    <w:rsid w:val="0DABF998"/>
    <w:rsid w:val="0DB2A8FC"/>
    <w:rsid w:val="0DB43A87"/>
    <w:rsid w:val="0DB91FE6"/>
    <w:rsid w:val="0DB94868"/>
    <w:rsid w:val="0DB9489D"/>
    <w:rsid w:val="0DC0DFE4"/>
    <w:rsid w:val="0DC67C2C"/>
    <w:rsid w:val="0DC96679"/>
    <w:rsid w:val="0DCC9EE6"/>
    <w:rsid w:val="0DCF61D3"/>
    <w:rsid w:val="0DD0CCD1"/>
    <w:rsid w:val="0DD1026D"/>
    <w:rsid w:val="0DD25EA3"/>
    <w:rsid w:val="0DD2AEDD"/>
    <w:rsid w:val="0DD4E4C0"/>
    <w:rsid w:val="0DD8EBEA"/>
    <w:rsid w:val="0DDB5706"/>
    <w:rsid w:val="0DDCBE01"/>
    <w:rsid w:val="0DE751EC"/>
    <w:rsid w:val="0DEAC5E3"/>
    <w:rsid w:val="0DEBBF8A"/>
    <w:rsid w:val="0DEEDA85"/>
    <w:rsid w:val="0DEFE0CC"/>
    <w:rsid w:val="0DF29445"/>
    <w:rsid w:val="0DF39002"/>
    <w:rsid w:val="0DF59783"/>
    <w:rsid w:val="0DF5CDAB"/>
    <w:rsid w:val="0DF6EA58"/>
    <w:rsid w:val="0DF7F564"/>
    <w:rsid w:val="0DF8C67F"/>
    <w:rsid w:val="0DFCC1F4"/>
    <w:rsid w:val="0DFF30F2"/>
    <w:rsid w:val="0DFFAB24"/>
    <w:rsid w:val="0E03A443"/>
    <w:rsid w:val="0E07167D"/>
    <w:rsid w:val="0E0796AB"/>
    <w:rsid w:val="0E090850"/>
    <w:rsid w:val="0E0ACC66"/>
    <w:rsid w:val="0E0AF4A0"/>
    <w:rsid w:val="0E0F9651"/>
    <w:rsid w:val="0E106751"/>
    <w:rsid w:val="0E11B57C"/>
    <w:rsid w:val="0E127674"/>
    <w:rsid w:val="0E134368"/>
    <w:rsid w:val="0E1A5407"/>
    <w:rsid w:val="0E24B877"/>
    <w:rsid w:val="0E26BBC7"/>
    <w:rsid w:val="0E2C5FAB"/>
    <w:rsid w:val="0E2CB188"/>
    <w:rsid w:val="0E3013C1"/>
    <w:rsid w:val="0E3A8B1C"/>
    <w:rsid w:val="0E3B87F2"/>
    <w:rsid w:val="0E3C46DF"/>
    <w:rsid w:val="0E3C6A95"/>
    <w:rsid w:val="0E3CA9D4"/>
    <w:rsid w:val="0E3DBC91"/>
    <w:rsid w:val="0E449758"/>
    <w:rsid w:val="0E481477"/>
    <w:rsid w:val="0E4B4488"/>
    <w:rsid w:val="0E4CD069"/>
    <w:rsid w:val="0E4DB653"/>
    <w:rsid w:val="0E4E616A"/>
    <w:rsid w:val="0E50F217"/>
    <w:rsid w:val="0E51B0F6"/>
    <w:rsid w:val="0E53A531"/>
    <w:rsid w:val="0E565D0A"/>
    <w:rsid w:val="0E591EC5"/>
    <w:rsid w:val="0E5A595C"/>
    <w:rsid w:val="0E5CB247"/>
    <w:rsid w:val="0E62154B"/>
    <w:rsid w:val="0E62A57B"/>
    <w:rsid w:val="0E64FEC9"/>
    <w:rsid w:val="0E66BCA5"/>
    <w:rsid w:val="0E68E371"/>
    <w:rsid w:val="0E6CA165"/>
    <w:rsid w:val="0E71985A"/>
    <w:rsid w:val="0E761900"/>
    <w:rsid w:val="0E765848"/>
    <w:rsid w:val="0E767AB6"/>
    <w:rsid w:val="0E7719E5"/>
    <w:rsid w:val="0E796E72"/>
    <w:rsid w:val="0E7CEEDA"/>
    <w:rsid w:val="0E7F6D4F"/>
    <w:rsid w:val="0E813DBB"/>
    <w:rsid w:val="0E863256"/>
    <w:rsid w:val="0E88BA2E"/>
    <w:rsid w:val="0E88D5DC"/>
    <w:rsid w:val="0E8D0049"/>
    <w:rsid w:val="0E8D8987"/>
    <w:rsid w:val="0E9050FA"/>
    <w:rsid w:val="0E9301CC"/>
    <w:rsid w:val="0E94697F"/>
    <w:rsid w:val="0E96A0FE"/>
    <w:rsid w:val="0E98AF2E"/>
    <w:rsid w:val="0E9BA9B7"/>
    <w:rsid w:val="0E9C5491"/>
    <w:rsid w:val="0E9CA2E0"/>
    <w:rsid w:val="0EA05436"/>
    <w:rsid w:val="0EA49081"/>
    <w:rsid w:val="0EA68943"/>
    <w:rsid w:val="0EA99444"/>
    <w:rsid w:val="0EA9CDF8"/>
    <w:rsid w:val="0EB1E6F5"/>
    <w:rsid w:val="0EB71B08"/>
    <w:rsid w:val="0EBB710C"/>
    <w:rsid w:val="0EBDCEA8"/>
    <w:rsid w:val="0EBECF94"/>
    <w:rsid w:val="0EC2CAD8"/>
    <w:rsid w:val="0EC87E81"/>
    <w:rsid w:val="0ECDCE61"/>
    <w:rsid w:val="0ED05C9C"/>
    <w:rsid w:val="0ED1A8E3"/>
    <w:rsid w:val="0ED67C85"/>
    <w:rsid w:val="0ED6D44D"/>
    <w:rsid w:val="0ED74378"/>
    <w:rsid w:val="0EDF59E7"/>
    <w:rsid w:val="0EE1F9FD"/>
    <w:rsid w:val="0EE7D8F9"/>
    <w:rsid w:val="0EED29AF"/>
    <w:rsid w:val="0EF22144"/>
    <w:rsid w:val="0EF4B2E2"/>
    <w:rsid w:val="0EF75473"/>
    <w:rsid w:val="0EFA0B89"/>
    <w:rsid w:val="0EFBC794"/>
    <w:rsid w:val="0EFC7E95"/>
    <w:rsid w:val="0EFCD5C9"/>
    <w:rsid w:val="0EFCE804"/>
    <w:rsid w:val="0EFD32F5"/>
    <w:rsid w:val="0F03BE50"/>
    <w:rsid w:val="0F04EAB5"/>
    <w:rsid w:val="0F055994"/>
    <w:rsid w:val="0F07EF29"/>
    <w:rsid w:val="0F0D0A88"/>
    <w:rsid w:val="0F0DAD11"/>
    <w:rsid w:val="0F0F8288"/>
    <w:rsid w:val="0F123E21"/>
    <w:rsid w:val="0F14A1D9"/>
    <w:rsid w:val="0F17E5CD"/>
    <w:rsid w:val="0F1F7681"/>
    <w:rsid w:val="0F243C2A"/>
    <w:rsid w:val="0F270AB1"/>
    <w:rsid w:val="0F2A2ADF"/>
    <w:rsid w:val="0F2BDA0C"/>
    <w:rsid w:val="0F2D3067"/>
    <w:rsid w:val="0F2DB739"/>
    <w:rsid w:val="0F364432"/>
    <w:rsid w:val="0F3D31B3"/>
    <w:rsid w:val="0F3ED433"/>
    <w:rsid w:val="0F40C2A3"/>
    <w:rsid w:val="0F45324B"/>
    <w:rsid w:val="0F46EA6F"/>
    <w:rsid w:val="0F48411C"/>
    <w:rsid w:val="0F4D4D50"/>
    <w:rsid w:val="0F53C13E"/>
    <w:rsid w:val="0F54000D"/>
    <w:rsid w:val="0F5B1235"/>
    <w:rsid w:val="0F60D802"/>
    <w:rsid w:val="0F632A60"/>
    <w:rsid w:val="0F651753"/>
    <w:rsid w:val="0F67E9E3"/>
    <w:rsid w:val="0F6B2B8C"/>
    <w:rsid w:val="0F6BC8C5"/>
    <w:rsid w:val="0F6C5BAF"/>
    <w:rsid w:val="0F6CB671"/>
    <w:rsid w:val="0F6DA770"/>
    <w:rsid w:val="0F735C3C"/>
    <w:rsid w:val="0F77CCD2"/>
    <w:rsid w:val="0F796AD0"/>
    <w:rsid w:val="0F7BD3B3"/>
    <w:rsid w:val="0F7CC00D"/>
    <w:rsid w:val="0F7D496B"/>
    <w:rsid w:val="0F7FE84A"/>
    <w:rsid w:val="0F80262A"/>
    <w:rsid w:val="0F83AD3E"/>
    <w:rsid w:val="0F85A92C"/>
    <w:rsid w:val="0F86B96F"/>
    <w:rsid w:val="0F8972F0"/>
    <w:rsid w:val="0F910A28"/>
    <w:rsid w:val="0F919E0C"/>
    <w:rsid w:val="0F9240BA"/>
    <w:rsid w:val="0F952677"/>
    <w:rsid w:val="0F98745A"/>
    <w:rsid w:val="0F991002"/>
    <w:rsid w:val="0FA2F203"/>
    <w:rsid w:val="0FA5D25B"/>
    <w:rsid w:val="0FA9624D"/>
    <w:rsid w:val="0FA9CBB7"/>
    <w:rsid w:val="0FAB8371"/>
    <w:rsid w:val="0FAEE499"/>
    <w:rsid w:val="0FB33B29"/>
    <w:rsid w:val="0FBBCEDF"/>
    <w:rsid w:val="0FBC7346"/>
    <w:rsid w:val="0FBDECCF"/>
    <w:rsid w:val="0FC54049"/>
    <w:rsid w:val="0FC74B95"/>
    <w:rsid w:val="0FC84D5F"/>
    <w:rsid w:val="0FC89DE2"/>
    <w:rsid w:val="0FCB7F95"/>
    <w:rsid w:val="0FD0B9CE"/>
    <w:rsid w:val="0FD1B6F4"/>
    <w:rsid w:val="0FD1C9D3"/>
    <w:rsid w:val="0FD2DB66"/>
    <w:rsid w:val="0FD30FA6"/>
    <w:rsid w:val="0FD42E85"/>
    <w:rsid w:val="0FD44C1D"/>
    <w:rsid w:val="0FD6D694"/>
    <w:rsid w:val="0FDC0058"/>
    <w:rsid w:val="0FDC3C59"/>
    <w:rsid w:val="0FE7206C"/>
    <w:rsid w:val="0FE79B42"/>
    <w:rsid w:val="0FFA64D8"/>
    <w:rsid w:val="0FFBC9C6"/>
    <w:rsid w:val="0FFEB09D"/>
    <w:rsid w:val="10004157"/>
    <w:rsid w:val="10054D70"/>
    <w:rsid w:val="1008ABEB"/>
    <w:rsid w:val="100BB3F8"/>
    <w:rsid w:val="100E11B0"/>
    <w:rsid w:val="100E5AAF"/>
    <w:rsid w:val="100EAEEA"/>
    <w:rsid w:val="101020C5"/>
    <w:rsid w:val="1010EF81"/>
    <w:rsid w:val="10145552"/>
    <w:rsid w:val="1015C29C"/>
    <w:rsid w:val="101905D4"/>
    <w:rsid w:val="101F91D4"/>
    <w:rsid w:val="101FBDC2"/>
    <w:rsid w:val="1023FF8A"/>
    <w:rsid w:val="1024504E"/>
    <w:rsid w:val="1024609A"/>
    <w:rsid w:val="10284BED"/>
    <w:rsid w:val="1028F3A0"/>
    <w:rsid w:val="102947CC"/>
    <w:rsid w:val="102CBA7B"/>
    <w:rsid w:val="10317750"/>
    <w:rsid w:val="103264EF"/>
    <w:rsid w:val="1032DAAC"/>
    <w:rsid w:val="10410B18"/>
    <w:rsid w:val="10418AF6"/>
    <w:rsid w:val="10430134"/>
    <w:rsid w:val="104489F1"/>
    <w:rsid w:val="1049F1FC"/>
    <w:rsid w:val="10539324"/>
    <w:rsid w:val="1054EA7E"/>
    <w:rsid w:val="105E4119"/>
    <w:rsid w:val="1061BB66"/>
    <w:rsid w:val="1064C820"/>
    <w:rsid w:val="106603A2"/>
    <w:rsid w:val="1066D591"/>
    <w:rsid w:val="1076A2AB"/>
    <w:rsid w:val="10798202"/>
    <w:rsid w:val="107C4CE4"/>
    <w:rsid w:val="107D9214"/>
    <w:rsid w:val="108725A0"/>
    <w:rsid w:val="1088FA10"/>
    <w:rsid w:val="1089158E"/>
    <w:rsid w:val="108BA806"/>
    <w:rsid w:val="108C25A2"/>
    <w:rsid w:val="108D84C8"/>
    <w:rsid w:val="108DDA94"/>
    <w:rsid w:val="108E5FD4"/>
    <w:rsid w:val="10917DB8"/>
    <w:rsid w:val="1091FDA1"/>
    <w:rsid w:val="109898F6"/>
    <w:rsid w:val="10992270"/>
    <w:rsid w:val="10992625"/>
    <w:rsid w:val="109A3636"/>
    <w:rsid w:val="109A789E"/>
    <w:rsid w:val="10A3AA6E"/>
    <w:rsid w:val="10A7B432"/>
    <w:rsid w:val="10A96978"/>
    <w:rsid w:val="10AE84B1"/>
    <w:rsid w:val="10B848CD"/>
    <w:rsid w:val="10B8A5D5"/>
    <w:rsid w:val="10B9C40F"/>
    <w:rsid w:val="10BC783B"/>
    <w:rsid w:val="10BE0EB2"/>
    <w:rsid w:val="10C31E2A"/>
    <w:rsid w:val="10C5602C"/>
    <w:rsid w:val="10C7AA6D"/>
    <w:rsid w:val="10CC81D5"/>
    <w:rsid w:val="10CFB577"/>
    <w:rsid w:val="10CFDDD9"/>
    <w:rsid w:val="10D2866C"/>
    <w:rsid w:val="10D32803"/>
    <w:rsid w:val="10D3491B"/>
    <w:rsid w:val="10D7BDB4"/>
    <w:rsid w:val="10DB5FF4"/>
    <w:rsid w:val="10E744F1"/>
    <w:rsid w:val="10E7726D"/>
    <w:rsid w:val="10EAA8B4"/>
    <w:rsid w:val="10EBC343"/>
    <w:rsid w:val="10F5B3A8"/>
    <w:rsid w:val="10F6E36B"/>
    <w:rsid w:val="10F749B0"/>
    <w:rsid w:val="10F8341D"/>
    <w:rsid w:val="10FF145B"/>
    <w:rsid w:val="110033AF"/>
    <w:rsid w:val="1103E52A"/>
    <w:rsid w:val="1106993F"/>
    <w:rsid w:val="11091197"/>
    <w:rsid w:val="11092766"/>
    <w:rsid w:val="110B8249"/>
    <w:rsid w:val="110C4049"/>
    <w:rsid w:val="110F21E3"/>
    <w:rsid w:val="110F6C1A"/>
    <w:rsid w:val="110F8EE9"/>
    <w:rsid w:val="111057C4"/>
    <w:rsid w:val="11120A9E"/>
    <w:rsid w:val="1112A527"/>
    <w:rsid w:val="11155960"/>
    <w:rsid w:val="111789F6"/>
    <w:rsid w:val="11179EE7"/>
    <w:rsid w:val="111E2CB4"/>
    <w:rsid w:val="111F7794"/>
    <w:rsid w:val="111F8F94"/>
    <w:rsid w:val="112BC8AD"/>
    <w:rsid w:val="112F91DC"/>
    <w:rsid w:val="1131799D"/>
    <w:rsid w:val="1132473D"/>
    <w:rsid w:val="11344E76"/>
    <w:rsid w:val="11348B84"/>
    <w:rsid w:val="1139CD16"/>
    <w:rsid w:val="113F982A"/>
    <w:rsid w:val="1140BC37"/>
    <w:rsid w:val="1142C285"/>
    <w:rsid w:val="114ABDDB"/>
    <w:rsid w:val="11578F35"/>
    <w:rsid w:val="1158F6AD"/>
    <w:rsid w:val="115A55EE"/>
    <w:rsid w:val="115ADB8A"/>
    <w:rsid w:val="115C8143"/>
    <w:rsid w:val="1164F083"/>
    <w:rsid w:val="11664ACB"/>
    <w:rsid w:val="11678AAB"/>
    <w:rsid w:val="116ED45A"/>
    <w:rsid w:val="116FED5E"/>
    <w:rsid w:val="11702968"/>
    <w:rsid w:val="117226CB"/>
    <w:rsid w:val="1172E6E8"/>
    <w:rsid w:val="11777E0A"/>
    <w:rsid w:val="11799732"/>
    <w:rsid w:val="11803C9A"/>
    <w:rsid w:val="1189F686"/>
    <w:rsid w:val="118B9E70"/>
    <w:rsid w:val="118E1AF9"/>
    <w:rsid w:val="118EAD2E"/>
    <w:rsid w:val="11922969"/>
    <w:rsid w:val="1195B26E"/>
    <w:rsid w:val="1199CEA3"/>
    <w:rsid w:val="1199DC94"/>
    <w:rsid w:val="119C4274"/>
    <w:rsid w:val="119CEFF8"/>
    <w:rsid w:val="119D07B8"/>
    <w:rsid w:val="11A45A27"/>
    <w:rsid w:val="11A7C8C7"/>
    <w:rsid w:val="11A8AB5F"/>
    <w:rsid w:val="11AEE136"/>
    <w:rsid w:val="11AF6825"/>
    <w:rsid w:val="11AFC097"/>
    <w:rsid w:val="11B68532"/>
    <w:rsid w:val="11BAA5E0"/>
    <w:rsid w:val="11BC1270"/>
    <w:rsid w:val="11BEBD21"/>
    <w:rsid w:val="11C0E947"/>
    <w:rsid w:val="11C26009"/>
    <w:rsid w:val="11C2B808"/>
    <w:rsid w:val="11CFB709"/>
    <w:rsid w:val="11D28177"/>
    <w:rsid w:val="11D3AD63"/>
    <w:rsid w:val="11D50569"/>
    <w:rsid w:val="11D92EC1"/>
    <w:rsid w:val="11DAFA63"/>
    <w:rsid w:val="11DBA1D1"/>
    <w:rsid w:val="11DDCD3C"/>
    <w:rsid w:val="11E1ADC5"/>
    <w:rsid w:val="11E3CEE8"/>
    <w:rsid w:val="11E45200"/>
    <w:rsid w:val="11EBCF36"/>
    <w:rsid w:val="11EC546C"/>
    <w:rsid w:val="11EF1A78"/>
    <w:rsid w:val="11F24E5C"/>
    <w:rsid w:val="11F3650A"/>
    <w:rsid w:val="11F6C35C"/>
    <w:rsid w:val="11F7DD09"/>
    <w:rsid w:val="11F8C27A"/>
    <w:rsid w:val="11F90CC4"/>
    <w:rsid w:val="11FE98FE"/>
    <w:rsid w:val="11FFFBDF"/>
    <w:rsid w:val="12023E07"/>
    <w:rsid w:val="1202EE64"/>
    <w:rsid w:val="120389C6"/>
    <w:rsid w:val="12062978"/>
    <w:rsid w:val="12085AA2"/>
    <w:rsid w:val="120B7687"/>
    <w:rsid w:val="120D1364"/>
    <w:rsid w:val="120F0670"/>
    <w:rsid w:val="12151C0C"/>
    <w:rsid w:val="1215C9FD"/>
    <w:rsid w:val="1215CF28"/>
    <w:rsid w:val="1221116C"/>
    <w:rsid w:val="1223B513"/>
    <w:rsid w:val="12243375"/>
    <w:rsid w:val="122608C8"/>
    <w:rsid w:val="1227C045"/>
    <w:rsid w:val="122C04BD"/>
    <w:rsid w:val="1232D1B0"/>
    <w:rsid w:val="12396D86"/>
    <w:rsid w:val="123D006D"/>
    <w:rsid w:val="1244ACF9"/>
    <w:rsid w:val="12462865"/>
    <w:rsid w:val="124B6D4D"/>
    <w:rsid w:val="124B7E46"/>
    <w:rsid w:val="124BC97D"/>
    <w:rsid w:val="124C3A5A"/>
    <w:rsid w:val="124D29AE"/>
    <w:rsid w:val="1252EA57"/>
    <w:rsid w:val="1253EDCF"/>
    <w:rsid w:val="125427FC"/>
    <w:rsid w:val="12572DFB"/>
    <w:rsid w:val="1258BABD"/>
    <w:rsid w:val="125A32E7"/>
    <w:rsid w:val="125D4674"/>
    <w:rsid w:val="12604197"/>
    <w:rsid w:val="1260C684"/>
    <w:rsid w:val="12632BFA"/>
    <w:rsid w:val="126607E8"/>
    <w:rsid w:val="1267214C"/>
    <w:rsid w:val="12686EEA"/>
    <w:rsid w:val="126E7C09"/>
    <w:rsid w:val="126F4227"/>
    <w:rsid w:val="1275F51F"/>
    <w:rsid w:val="127794CF"/>
    <w:rsid w:val="127A5B44"/>
    <w:rsid w:val="127B2348"/>
    <w:rsid w:val="127B7434"/>
    <w:rsid w:val="127CDC71"/>
    <w:rsid w:val="128031F5"/>
    <w:rsid w:val="12825C81"/>
    <w:rsid w:val="12880A63"/>
    <w:rsid w:val="128959D5"/>
    <w:rsid w:val="128E68F0"/>
    <w:rsid w:val="12916842"/>
    <w:rsid w:val="129465B7"/>
    <w:rsid w:val="1298384A"/>
    <w:rsid w:val="1299ACEE"/>
    <w:rsid w:val="1299F1F4"/>
    <w:rsid w:val="129EB15F"/>
    <w:rsid w:val="129EDE45"/>
    <w:rsid w:val="129F3F75"/>
    <w:rsid w:val="12A1700C"/>
    <w:rsid w:val="12A23BAD"/>
    <w:rsid w:val="12A2671C"/>
    <w:rsid w:val="12A7618C"/>
    <w:rsid w:val="12AA82EA"/>
    <w:rsid w:val="12AD2264"/>
    <w:rsid w:val="12ADDE75"/>
    <w:rsid w:val="12AE7588"/>
    <w:rsid w:val="12AE9ADA"/>
    <w:rsid w:val="12B0D940"/>
    <w:rsid w:val="12B62791"/>
    <w:rsid w:val="12B8CD48"/>
    <w:rsid w:val="12BBAB0D"/>
    <w:rsid w:val="12BE9BE2"/>
    <w:rsid w:val="12C0EA91"/>
    <w:rsid w:val="12C22EB5"/>
    <w:rsid w:val="12C38EEB"/>
    <w:rsid w:val="12C39282"/>
    <w:rsid w:val="12C51FAD"/>
    <w:rsid w:val="12C70B58"/>
    <w:rsid w:val="12C9BE2F"/>
    <w:rsid w:val="12CA6E44"/>
    <w:rsid w:val="12CCD7BE"/>
    <w:rsid w:val="12CD5F61"/>
    <w:rsid w:val="12D17E66"/>
    <w:rsid w:val="12D51BA8"/>
    <w:rsid w:val="12D57F1C"/>
    <w:rsid w:val="12D5C771"/>
    <w:rsid w:val="12DDB160"/>
    <w:rsid w:val="12E0EA22"/>
    <w:rsid w:val="12EF3437"/>
    <w:rsid w:val="12F09D99"/>
    <w:rsid w:val="12F2861D"/>
    <w:rsid w:val="12F2C4FC"/>
    <w:rsid w:val="12F8299A"/>
    <w:rsid w:val="1300EB4C"/>
    <w:rsid w:val="1304EE60"/>
    <w:rsid w:val="130565AD"/>
    <w:rsid w:val="1306B749"/>
    <w:rsid w:val="13087373"/>
    <w:rsid w:val="1309329B"/>
    <w:rsid w:val="130A7BF4"/>
    <w:rsid w:val="130C0AE3"/>
    <w:rsid w:val="130D1484"/>
    <w:rsid w:val="130EC25B"/>
    <w:rsid w:val="1310B95C"/>
    <w:rsid w:val="131427C2"/>
    <w:rsid w:val="13153A0E"/>
    <w:rsid w:val="1316B8B8"/>
    <w:rsid w:val="131846D7"/>
    <w:rsid w:val="131854C5"/>
    <w:rsid w:val="1318FD3F"/>
    <w:rsid w:val="131F3C04"/>
    <w:rsid w:val="1325891D"/>
    <w:rsid w:val="1325C3A8"/>
    <w:rsid w:val="132A3C76"/>
    <w:rsid w:val="132F8C7E"/>
    <w:rsid w:val="1333AA33"/>
    <w:rsid w:val="1337B8C9"/>
    <w:rsid w:val="133F14E0"/>
    <w:rsid w:val="134A8E8B"/>
    <w:rsid w:val="134ADC81"/>
    <w:rsid w:val="134C6673"/>
    <w:rsid w:val="1350160E"/>
    <w:rsid w:val="13519451"/>
    <w:rsid w:val="13582397"/>
    <w:rsid w:val="13635B5F"/>
    <w:rsid w:val="1365575C"/>
    <w:rsid w:val="13702D31"/>
    <w:rsid w:val="13709CD0"/>
    <w:rsid w:val="13735DF4"/>
    <w:rsid w:val="137419F5"/>
    <w:rsid w:val="1375ECF1"/>
    <w:rsid w:val="13761A05"/>
    <w:rsid w:val="1379071E"/>
    <w:rsid w:val="137A1532"/>
    <w:rsid w:val="137B1F3E"/>
    <w:rsid w:val="137C2F12"/>
    <w:rsid w:val="137CE065"/>
    <w:rsid w:val="137DCA9B"/>
    <w:rsid w:val="1386C828"/>
    <w:rsid w:val="138A2F77"/>
    <w:rsid w:val="138D6384"/>
    <w:rsid w:val="1390A422"/>
    <w:rsid w:val="1391D53F"/>
    <w:rsid w:val="13934C34"/>
    <w:rsid w:val="139664B5"/>
    <w:rsid w:val="1396F4E5"/>
    <w:rsid w:val="13A43208"/>
    <w:rsid w:val="13A4A2B5"/>
    <w:rsid w:val="13A73B2D"/>
    <w:rsid w:val="13A9FAFA"/>
    <w:rsid w:val="13AE4E77"/>
    <w:rsid w:val="13AEB1D2"/>
    <w:rsid w:val="13B01D9F"/>
    <w:rsid w:val="13B27902"/>
    <w:rsid w:val="13B5DAD7"/>
    <w:rsid w:val="13B6105A"/>
    <w:rsid w:val="13B65FFB"/>
    <w:rsid w:val="13B733E6"/>
    <w:rsid w:val="13B92285"/>
    <w:rsid w:val="13B94B50"/>
    <w:rsid w:val="13BA3648"/>
    <w:rsid w:val="13BC5C3D"/>
    <w:rsid w:val="13BD1E91"/>
    <w:rsid w:val="13BE5503"/>
    <w:rsid w:val="13C01C68"/>
    <w:rsid w:val="13CDD968"/>
    <w:rsid w:val="13D03F2B"/>
    <w:rsid w:val="13D4F9EE"/>
    <w:rsid w:val="13D5C0E2"/>
    <w:rsid w:val="13D87F79"/>
    <w:rsid w:val="13D98DE4"/>
    <w:rsid w:val="13DFE8AE"/>
    <w:rsid w:val="13E4068C"/>
    <w:rsid w:val="13E563C3"/>
    <w:rsid w:val="13E6D688"/>
    <w:rsid w:val="13E7DD0D"/>
    <w:rsid w:val="13EA2F34"/>
    <w:rsid w:val="13EF76D4"/>
    <w:rsid w:val="13F160F9"/>
    <w:rsid w:val="13F171EF"/>
    <w:rsid w:val="13F1DE0C"/>
    <w:rsid w:val="13F230FC"/>
    <w:rsid w:val="13F34ED2"/>
    <w:rsid w:val="13F71D0A"/>
    <w:rsid w:val="13FE8209"/>
    <w:rsid w:val="13FEBBEE"/>
    <w:rsid w:val="13FFB7F6"/>
    <w:rsid w:val="1400523F"/>
    <w:rsid w:val="1400747E"/>
    <w:rsid w:val="14013798"/>
    <w:rsid w:val="14049E9C"/>
    <w:rsid w:val="140BA49D"/>
    <w:rsid w:val="140D6662"/>
    <w:rsid w:val="140F9F17"/>
    <w:rsid w:val="14158120"/>
    <w:rsid w:val="14166C30"/>
    <w:rsid w:val="141A3DDF"/>
    <w:rsid w:val="141AAB6A"/>
    <w:rsid w:val="141CB281"/>
    <w:rsid w:val="141EC034"/>
    <w:rsid w:val="1422CF43"/>
    <w:rsid w:val="14267FBF"/>
    <w:rsid w:val="1426C3FC"/>
    <w:rsid w:val="14280A41"/>
    <w:rsid w:val="1429D75D"/>
    <w:rsid w:val="14303C34"/>
    <w:rsid w:val="14316FEA"/>
    <w:rsid w:val="1433A0F0"/>
    <w:rsid w:val="14340249"/>
    <w:rsid w:val="14347455"/>
    <w:rsid w:val="14354A55"/>
    <w:rsid w:val="1436CC8C"/>
    <w:rsid w:val="1441DE7F"/>
    <w:rsid w:val="14431B50"/>
    <w:rsid w:val="14450E36"/>
    <w:rsid w:val="14454036"/>
    <w:rsid w:val="14467E3D"/>
    <w:rsid w:val="14478F0D"/>
    <w:rsid w:val="144A42BE"/>
    <w:rsid w:val="144EC7A0"/>
    <w:rsid w:val="144F004A"/>
    <w:rsid w:val="14515696"/>
    <w:rsid w:val="14522F33"/>
    <w:rsid w:val="14566CE7"/>
    <w:rsid w:val="1457523F"/>
    <w:rsid w:val="1459C6F7"/>
    <w:rsid w:val="1463433F"/>
    <w:rsid w:val="14645822"/>
    <w:rsid w:val="14680262"/>
    <w:rsid w:val="1469E0B9"/>
    <w:rsid w:val="146B2217"/>
    <w:rsid w:val="146C9933"/>
    <w:rsid w:val="146EE80E"/>
    <w:rsid w:val="146F32C0"/>
    <w:rsid w:val="146F7A37"/>
    <w:rsid w:val="14731224"/>
    <w:rsid w:val="14734AC6"/>
    <w:rsid w:val="1479FCEC"/>
    <w:rsid w:val="147A2ADE"/>
    <w:rsid w:val="147B3087"/>
    <w:rsid w:val="147C7F0D"/>
    <w:rsid w:val="147E8BD6"/>
    <w:rsid w:val="147EAACF"/>
    <w:rsid w:val="1480C31D"/>
    <w:rsid w:val="1483B439"/>
    <w:rsid w:val="148B77BD"/>
    <w:rsid w:val="148CDCB3"/>
    <w:rsid w:val="149266FA"/>
    <w:rsid w:val="14939A76"/>
    <w:rsid w:val="14955EB7"/>
    <w:rsid w:val="14957BE0"/>
    <w:rsid w:val="14977974"/>
    <w:rsid w:val="1498F06D"/>
    <w:rsid w:val="1499838B"/>
    <w:rsid w:val="149A4F2B"/>
    <w:rsid w:val="149E3CBB"/>
    <w:rsid w:val="149ED04B"/>
    <w:rsid w:val="149F6D41"/>
    <w:rsid w:val="149F6DBF"/>
    <w:rsid w:val="14A64D22"/>
    <w:rsid w:val="14A772F0"/>
    <w:rsid w:val="14AED938"/>
    <w:rsid w:val="14AEF06C"/>
    <w:rsid w:val="14B017C1"/>
    <w:rsid w:val="14B08087"/>
    <w:rsid w:val="14B70530"/>
    <w:rsid w:val="14B75E75"/>
    <w:rsid w:val="14B9F017"/>
    <w:rsid w:val="14BB91A2"/>
    <w:rsid w:val="14BFAB77"/>
    <w:rsid w:val="14BFD7F6"/>
    <w:rsid w:val="14C02C67"/>
    <w:rsid w:val="14C05C2B"/>
    <w:rsid w:val="14C08873"/>
    <w:rsid w:val="14C09DCA"/>
    <w:rsid w:val="14C3B7A6"/>
    <w:rsid w:val="14CAFD63"/>
    <w:rsid w:val="14CB1DEF"/>
    <w:rsid w:val="14CD4B7B"/>
    <w:rsid w:val="14D1365C"/>
    <w:rsid w:val="14D1E6FF"/>
    <w:rsid w:val="14D3FC71"/>
    <w:rsid w:val="14D51AB8"/>
    <w:rsid w:val="14D689E2"/>
    <w:rsid w:val="14DB2582"/>
    <w:rsid w:val="14E40AF5"/>
    <w:rsid w:val="14E4D2EC"/>
    <w:rsid w:val="14E65B69"/>
    <w:rsid w:val="14E677C4"/>
    <w:rsid w:val="14EB29CE"/>
    <w:rsid w:val="14EC9B3D"/>
    <w:rsid w:val="14ECAD2F"/>
    <w:rsid w:val="14EDA888"/>
    <w:rsid w:val="14F0E503"/>
    <w:rsid w:val="14F19500"/>
    <w:rsid w:val="14F3C26A"/>
    <w:rsid w:val="14F73884"/>
    <w:rsid w:val="14F782A9"/>
    <w:rsid w:val="14FBE05A"/>
    <w:rsid w:val="14FF87B6"/>
    <w:rsid w:val="14FFDDFF"/>
    <w:rsid w:val="15075D90"/>
    <w:rsid w:val="1509C25B"/>
    <w:rsid w:val="151099E7"/>
    <w:rsid w:val="1510D644"/>
    <w:rsid w:val="1512E0CC"/>
    <w:rsid w:val="15178DD6"/>
    <w:rsid w:val="1518EFB8"/>
    <w:rsid w:val="151FF3E1"/>
    <w:rsid w:val="1520F1C2"/>
    <w:rsid w:val="152153DE"/>
    <w:rsid w:val="15235DCD"/>
    <w:rsid w:val="1526EDD3"/>
    <w:rsid w:val="152A3057"/>
    <w:rsid w:val="152CCD39"/>
    <w:rsid w:val="152D966B"/>
    <w:rsid w:val="15319646"/>
    <w:rsid w:val="1532AAF9"/>
    <w:rsid w:val="15334D48"/>
    <w:rsid w:val="15346081"/>
    <w:rsid w:val="1537F611"/>
    <w:rsid w:val="153AD66A"/>
    <w:rsid w:val="153B07FF"/>
    <w:rsid w:val="153EB96F"/>
    <w:rsid w:val="153ED554"/>
    <w:rsid w:val="153F27AC"/>
    <w:rsid w:val="15426D9B"/>
    <w:rsid w:val="15441272"/>
    <w:rsid w:val="154AB0E5"/>
    <w:rsid w:val="154AE775"/>
    <w:rsid w:val="154B7BAE"/>
    <w:rsid w:val="154D0CD3"/>
    <w:rsid w:val="154D4283"/>
    <w:rsid w:val="154EBB84"/>
    <w:rsid w:val="15523D6B"/>
    <w:rsid w:val="1556E39B"/>
    <w:rsid w:val="1562B490"/>
    <w:rsid w:val="15663600"/>
    <w:rsid w:val="156C5A9F"/>
    <w:rsid w:val="156CCDED"/>
    <w:rsid w:val="156D9E69"/>
    <w:rsid w:val="156DBAC4"/>
    <w:rsid w:val="156E66B1"/>
    <w:rsid w:val="15712F80"/>
    <w:rsid w:val="1572A9F2"/>
    <w:rsid w:val="15769FE6"/>
    <w:rsid w:val="15785FDE"/>
    <w:rsid w:val="157D74BA"/>
    <w:rsid w:val="158011F3"/>
    <w:rsid w:val="1580700D"/>
    <w:rsid w:val="15840642"/>
    <w:rsid w:val="158579B5"/>
    <w:rsid w:val="15876106"/>
    <w:rsid w:val="1589C6B0"/>
    <w:rsid w:val="158ADA19"/>
    <w:rsid w:val="158AEFA3"/>
    <w:rsid w:val="158C703C"/>
    <w:rsid w:val="158E312C"/>
    <w:rsid w:val="1590E518"/>
    <w:rsid w:val="1591953B"/>
    <w:rsid w:val="1596C182"/>
    <w:rsid w:val="1598B990"/>
    <w:rsid w:val="1598F309"/>
    <w:rsid w:val="15994E6B"/>
    <w:rsid w:val="159ACCC9"/>
    <w:rsid w:val="159CAA69"/>
    <w:rsid w:val="159E3027"/>
    <w:rsid w:val="15A73ECF"/>
    <w:rsid w:val="15A74F60"/>
    <w:rsid w:val="15A7692A"/>
    <w:rsid w:val="15A8C3BB"/>
    <w:rsid w:val="15A9A5D5"/>
    <w:rsid w:val="15ADFC88"/>
    <w:rsid w:val="15B1FCC5"/>
    <w:rsid w:val="15B47393"/>
    <w:rsid w:val="15B73B3F"/>
    <w:rsid w:val="15B858FE"/>
    <w:rsid w:val="15BA719A"/>
    <w:rsid w:val="15BAE390"/>
    <w:rsid w:val="15BB4919"/>
    <w:rsid w:val="15C28F5E"/>
    <w:rsid w:val="15C5BDF7"/>
    <w:rsid w:val="15C74DFB"/>
    <w:rsid w:val="15C7696A"/>
    <w:rsid w:val="15CB8D51"/>
    <w:rsid w:val="15D31280"/>
    <w:rsid w:val="15D6FF3B"/>
    <w:rsid w:val="15D828A6"/>
    <w:rsid w:val="15DE26DD"/>
    <w:rsid w:val="15E417E3"/>
    <w:rsid w:val="15E8197F"/>
    <w:rsid w:val="15E9B50B"/>
    <w:rsid w:val="15EB7AC2"/>
    <w:rsid w:val="15F22AB8"/>
    <w:rsid w:val="15F664F8"/>
    <w:rsid w:val="15F6A42D"/>
    <w:rsid w:val="15FC9AD2"/>
    <w:rsid w:val="15FD1C26"/>
    <w:rsid w:val="15FD66BD"/>
    <w:rsid w:val="15FDD790"/>
    <w:rsid w:val="15FEA41E"/>
    <w:rsid w:val="15FF9A78"/>
    <w:rsid w:val="1602BFAB"/>
    <w:rsid w:val="1604F872"/>
    <w:rsid w:val="1605DCF5"/>
    <w:rsid w:val="16069631"/>
    <w:rsid w:val="161212C4"/>
    <w:rsid w:val="1612BEBD"/>
    <w:rsid w:val="1614570F"/>
    <w:rsid w:val="1616519E"/>
    <w:rsid w:val="1618A217"/>
    <w:rsid w:val="161B5970"/>
    <w:rsid w:val="16219259"/>
    <w:rsid w:val="1621C57B"/>
    <w:rsid w:val="16227982"/>
    <w:rsid w:val="1623D0BB"/>
    <w:rsid w:val="16246A10"/>
    <w:rsid w:val="162B5F64"/>
    <w:rsid w:val="162D53DC"/>
    <w:rsid w:val="163111B6"/>
    <w:rsid w:val="16331BC5"/>
    <w:rsid w:val="16401E73"/>
    <w:rsid w:val="164472A6"/>
    <w:rsid w:val="1644D4A7"/>
    <w:rsid w:val="164A683F"/>
    <w:rsid w:val="164C3CAF"/>
    <w:rsid w:val="164D3087"/>
    <w:rsid w:val="16567202"/>
    <w:rsid w:val="165936D9"/>
    <w:rsid w:val="165A193D"/>
    <w:rsid w:val="165CBE12"/>
    <w:rsid w:val="165D70C1"/>
    <w:rsid w:val="165F747B"/>
    <w:rsid w:val="16653FB3"/>
    <w:rsid w:val="16662B79"/>
    <w:rsid w:val="166ADD32"/>
    <w:rsid w:val="166E97CF"/>
    <w:rsid w:val="166FD1F9"/>
    <w:rsid w:val="1672728C"/>
    <w:rsid w:val="1673D19B"/>
    <w:rsid w:val="1674DC7A"/>
    <w:rsid w:val="16759B5D"/>
    <w:rsid w:val="167BD66D"/>
    <w:rsid w:val="167D80B4"/>
    <w:rsid w:val="167DC689"/>
    <w:rsid w:val="167E67DF"/>
    <w:rsid w:val="167E9491"/>
    <w:rsid w:val="167F28E8"/>
    <w:rsid w:val="168440C4"/>
    <w:rsid w:val="1684CD91"/>
    <w:rsid w:val="1686FA2F"/>
    <w:rsid w:val="168AA5A7"/>
    <w:rsid w:val="168ACA18"/>
    <w:rsid w:val="168C1F66"/>
    <w:rsid w:val="168E6A10"/>
    <w:rsid w:val="168EF75C"/>
    <w:rsid w:val="16925E50"/>
    <w:rsid w:val="1693D2EB"/>
    <w:rsid w:val="1696D704"/>
    <w:rsid w:val="169767A4"/>
    <w:rsid w:val="16981602"/>
    <w:rsid w:val="1699D596"/>
    <w:rsid w:val="169BC5DD"/>
    <w:rsid w:val="169CCB75"/>
    <w:rsid w:val="169E341E"/>
    <w:rsid w:val="169FAAF9"/>
    <w:rsid w:val="16B424CE"/>
    <w:rsid w:val="16C344E2"/>
    <w:rsid w:val="16C5E14B"/>
    <w:rsid w:val="16C70037"/>
    <w:rsid w:val="16C77B43"/>
    <w:rsid w:val="16C90286"/>
    <w:rsid w:val="16D2A30F"/>
    <w:rsid w:val="16D2ED99"/>
    <w:rsid w:val="16D6405D"/>
    <w:rsid w:val="16DEB483"/>
    <w:rsid w:val="16E338B8"/>
    <w:rsid w:val="16E41388"/>
    <w:rsid w:val="16E51A09"/>
    <w:rsid w:val="16E805F7"/>
    <w:rsid w:val="16E96D36"/>
    <w:rsid w:val="16E9F750"/>
    <w:rsid w:val="16ED8DB8"/>
    <w:rsid w:val="16F23F41"/>
    <w:rsid w:val="16F4111B"/>
    <w:rsid w:val="16F592E2"/>
    <w:rsid w:val="16F8AFCF"/>
    <w:rsid w:val="16FD5B5E"/>
    <w:rsid w:val="16FE4572"/>
    <w:rsid w:val="1702D6F4"/>
    <w:rsid w:val="17052E60"/>
    <w:rsid w:val="17066C42"/>
    <w:rsid w:val="17087F9F"/>
    <w:rsid w:val="1709819F"/>
    <w:rsid w:val="170F9C77"/>
    <w:rsid w:val="17161D9F"/>
    <w:rsid w:val="17172245"/>
    <w:rsid w:val="171AE609"/>
    <w:rsid w:val="171AFB31"/>
    <w:rsid w:val="171F0EA1"/>
    <w:rsid w:val="171F428C"/>
    <w:rsid w:val="1721C954"/>
    <w:rsid w:val="1722BC99"/>
    <w:rsid w:val="17276B7D"/>
    <w:rsid w:val="172952C1"/>
    <w:rsid w:val="172A063A"/>
    <w:rsid w:val="172ED999"/>
    <w:rsid w:val="173212C4"/>
    <w:rsid w:val="17351EB2"/>
    <w:rsid w:val="173AEE35"/>
    <w:rsid w:val="1741B766"/>
    <w:rsid w:val="17432A64"/>
    <w:rsid w:val="1744F6BE"/>
    <w:rsid w:val="174841EA"/>
    <w:rsid w:val="174A4F60"/>
    <w:rsid w:val="1754873A"/>
    <w:rsid w:val="1755AA15"/>
    <w:rsid w:val="175DA758"/>
    <w:rsid w:val="176052F6"/>
    <w:rsid w:val="1760A2F9"/>
    <w:rsid w:val="176E7A27"/>
    <w:rsid w:val="17702A1C"/>
    <w:rsid w:val="17702C46"/>
    <w:rsid w:val="17711365"/>
    <w:rsid w:val="17727C19"/>
    <w:rsid w:val="1774712E"/>
    <w:rsid w:val="1774D0B2"/>
    <w:rsid w:val="1775F4B2"/>
    <w:rsid w:val="1776E855"/>
    <w:rsid w:val="1777C5F5"/>
    <w:rsid w:val="177B5C78"/>
    <w:rsid w:val="1782C63D"/>
    <w:rsid w:val="17834CCC"/>
    <w:rsid w:val="178365AC"/>
    <w:rsid w:val="1783AEA6"/>
    <w:rsid w:val="178401AD"/>
    <w:rsid w:val="17850500"/>
    <w:rsid w:val="1785BC6F"/>
    <w:rsid w:val="17892286"/>
    <w:rsid w:val="178923A2"/>
    <w:rsid w:val="178AF10B"/>
    <w:rsid w:val="178BF768"/>
    <w:rsid w:val="178E4864"/>
    <w:rsid w:val="17922BAC"/>
    <w:rsid w:val="1799DB86"/>
    <w:rsid w:val="179A09FA"/>
    <w:rsid w:val="179B4A66"/>
    <w:rsid w:val="17A1FA15"/>
    <w:rsid w:val="17A3863F"/>
    <w:rsid w:val="17A4E66B"/>
    <w:rsid w:val="17A4FDB9"/>
    <w:rsid w:val="17A8C051"/>
    <w:rsid w:val="17AB4FF4"/>
    <w:rsid w:val="17ADB693"/>
    <w:rsid w:val="17B103AD"/>
    <w:rsid w:val="17B51FB7"/>
    <w:rsid w:val="17B5E138"/>
    <w:rsid w:val="17B9FB3F"/>
    <w:rsid w:val="17BCA1E6"/>
    <w:rsid w:val="17BDE0A7"/>
    <w:rsid w:val="17BE8F9E"/>
    <w:rsid w:val="17BEBCEE"/>
    <w:rsid w:val="17C262A5"/>
    <w:rsid w:val="17C4C275"/>
    <w:rsid w:val="17C65C75"/>
    <w:rsid w:val="17C74F93"/>
    <w:rsid w:val="17CE0922"/>
    <w:rsid w:val="17D17564"/>
    <w:rsid w:val="17D1AF4F"/>
    <w:rsid w:val="17D26DFA"/>
    <w:rsid w:val="17D60F54"/>
    <w:rsid w:val="17DB8BA9"/>
    <w:rsid w:val="17DDEC41"/>
    <w:rsid w:val="17DFE869"/>
    <w:rsid w:val="17E5D529"/>
    <w:rsid w:val="17E7EEFF"/>
    <w:rsid w:val="17E8D70D"/>
    <w:rsid w:val="17EBF33A"/>
    <w:rsid w:val="17ED7ED8"/>
    <w:rsid w:val="17F64EBB"/>
    <w:rsid w:val="17F6F87E"/>
    <w:rsid w:val="17F72F8E"/>
    <w:rsid w:val="17F7B450"/>
    <w:rsid w:val="17F87C72"/>
    <w:rsid w:val="17FC8507"/>
    <w:rsid w:val="1800F456"/>
    <w:rsid w:val="180224E7"/>
    <w:rsid w:val="1807FE5E"/>
    <w:rsid w:val="18087AA3"/>
    <w:rsid w:val="180F15E9"/>
    <w:rsid w:val="1814DA38"/>
    <w:rsid w:val="181514D0"/>
    <w:rsid w:val="18172AA7"/>
    <w:rsid w:val="1819B5AB"/>
    <w:rsid w:val="1819BA92"/>
    <w:rsid w:val="181BF889"/>
    <w:rsid w:val="181C8F61"/>
    <w:rsid w:val="181CB2AD"/>
    <w:rsid w:val="181DE831"/>
    <w:rsid w:val="181FA022"/>
    <w:rsid w:val="18295209"/>
    <w:rsid w:val="18295990"/>
    <w:rsid w:val="182D754A"/>
    <w:rsid w:val="182E901E"/>
    <w:rsid w:val="182E98E5"/>
    <w:rsid w:val="182F0A4B"/>
    <w:rsid w:val="18349561"/>
    <w:rsid w:val="18392A94"/>
    <w:rsid w:val="183AEEE0"/>
    <w:rsid w:val="18407356"/>
    <w:rsid w:val="18413DCB"/>
    <w:rsid w:val="1841EEDD"/>
    <w:rsid w:val="1844D076"/>
    <w:rsid w:val="1845EBF2"/>
    <w:rsid w:val="1847660B"/>
    <w:rsid w:val="184AF090"/>
    <w:rsid w:val="184D9103"/>
    <w:rsid w:val="184DA12A"/>
    <w:rsid w:val="184E6E3A"/>
    <w:rsid w:val="18546E84"/>
    <w:rsid w:val="185C4AF0"/>
    <w:rsid w:val="185C5C8F"/>
    <w:rsid w:val="186219D6"/>
    <w:rsid w:val="186342C9"/>
    <w:rsid w:val="186519E6"/>
    <w:rsid w:val="1865D73D"/>
    <w:rsid w:val="186CF69B"/>
    <w:rsid w:val="1870A212"/>
    <w:rsid w:val="1875F132"/>
    <w:rsid w:val="1877C7C4"/>
    <w:rsid w:val="187CFA24"/>
    <w:rsid w:val="1882A482"/>
    <w:rsid w:val="1883C9A6"/>
    <w:rsid w:val="188699B3"/>
    <w:rsid w:val="188A0B53"/>
    <w:rsid w:val="188C7C7B"/>
    <w:rsid w:val="188C8044"/>
    <w:rsid w:val="18903410"/>
    <w:rsid w:val="1896F3EA"/>
    <w:rsid w:val="189C54A9"/>
    <w:rsid w:val="189DF30F"/>
    <w:rsid w:val="189E4607"/>
    <w:rsid w:val="18A87AA0"/>
    <w:rsid w:val="18ADE733"/>
    <w:rsid w:val="18AEC9F6"/>
    <w:rsid w:val="18AECF8F"/>
    <w:rsid w:val="18B1D6B8"/>
    <w:rsid w:val="18B3234E"/>
    <w:rsid w:val="18B47B5D"/>
    <w:rsid w:val="18BAC97E"/>
    <w:rsid w:val="18BF3733"/>
    <w:rsid w:val="18C12835"/>
    <w:rsid w:val="18C4B75F"/>
    <w:rsid w:val="18CC233E"/>
    <w:rsid w:val="18CDF71F"/>
    <w:rsid w:val="18D0B6EC"/>
    <w:rsid w:val="18D19B78"/>
    <w:rsid w:val="18D1E308"/>
    <w:rsid w:val="18D2F53A"/>
    <w:rsid w:val="18D4B75C"/>
    <w:rsid w:val="18D69B24"/>
    <w:rsid w:val="18DC46D9"/>
    <w:rsid w:val="18DF6E05"/>
    <w:rsid w:val="18E5F4F3"/>
    <w:rsid w:val="18E6D653"/>
    <w:rsid w:val="18E6EEF0"/>
    <w:rsid w:val="18E78097"/>
    <w:rsid w:val="18F3CCB7"/>
    <w:rsid w:val="18F5BC3C"/>
    <w:rsid w:val="18F692D0"/>
    <w:rsid w:val="18F7651F"/>
    <w:rsid w:val="18F9AD83"/>
    <w:rsid w:val="18FB6181"/>
    <w:rsid w:val="18FD2884"/>
    <w:rsid w:val="18FD4880"/>
    <w:rsid w:val="18FE0100"/>
    <w:rsid w:val="18FED87E"/>
    <w:rsid w:val="18FF0644"/>
    <w:rsid w:val="18FF3953"/>
    <w:rsid w:val="190155A2"/>
    <w:rsid w:val="19053808"/>
    <w:rsid w:val="190A004D"/>
    <w:rsid w:val="190A546E"/>
    <w:rsid w:val="190DEB72"/>
    <w:rsid w:val="19155288"/>
    <w:rsid w:val="19171EEE"/>
    <w:rsid w:val="19176BAA"/>
    <w:rsid w:val="191B09CB"/>
    <w:rsid w:val="191C74CB"/>
    <w:rsid w:val="191F7D45"/>
    <w:rsid w:val="19229397"/>
    <w:rsid w:val="1924BF81"/>
    <w:rsid w:val="1925D24B"/>
    <w:rsid w:val="192B5B61"/>
    <w:rsid w:val="192BE6A8"/>
    <w:rsid w:val="1930AD80"/>
    <w:rsid w:val="19318D2C"/>
    <w:rsid w:val="1931BBF1"/>
    <w:rsid w:val="19324D61"/>
    <w:rsid w:val="19397C71"/>
    <w:rsid w:val="193DED3C"/>
    <w:rsid w:val="193F5A96"/>
    <w:rsid w:val="1941FA1A"/>
    <w:rsid w:val="194435EE"/>
    <w:rsid w:val="19461C7A"/>
    <w:rsid w:val="1952D899"/>
    <w:rsid w:val="195A014F"/>
    <w:rsid w:val="196256F3"/>
    <w:rsid w:val="19663A4A"/>
    <w:rsid w:val="1966F4B0"/>
    <w:rsid w:val="1968CFDA"/>
    <w:rsid w:val="1968F9AC"/>
    <w:rsid w:val="196C9C40"/>
    <w:rsid w:val="196D78EA"/>
    <w:rsid w:val="196E1EC8"/>
    <w:rsid w:val="19705371"/>
    <w:rsid w:val="197AF789"/>
    <w:rsid w:val="197D6B28"/>
    <w:rsid w:val="19836166"/>
    <w:rsid w:val="1984A75E"/>
    <w:rsid w:val="19868642"/>
    <w:rsid w:val="198F60DE"/>
    <w:rsid w:val="19900A56"/>
    <w:rsid w:val="199384B1"/>
    <w:rsid w:val="19941B17"/>
    <w:rsid w:val="19985844"/>
    <w:rsid w:val="1998753D"/>
    <w:rsid w:val="1999624D"/>
    <w:rsid w:val="1999BD2A"/>
    <w:rsid w:val="19A1BB09"/>
    <w:rsid w:val="19A1C145"/>
    <w:rsid w:val="19A36035"/>
    <w:rsid w:val="19A474B6"/>
    <w:rsid w:val="19A612A3"/>
    <w:rsid w:val="19A6C97F"/>
    <w:rsid w:val="19ABC6EB"/>
    <w:rsid w:val="19AEB704"/>
    <w:rsid w:val="19B4F4A8"/>
    <w:rsid w:val="19B8206F"/>
    <w:rsid w:val="19B8CA0F"/>
    <w:rsid w:val="19BA51F9"/>
    <w:rsid w:val="19C69BD2"/>
    <w:rsid w:val="19C7D324"/>
    <w:rsid w:val="19C8B073"/>
    <w:rsid w:val="19CC8EA3"/>
    <w:rsid w:val="19D1C284"/>
    <w:rsid w:val="19D498E0"/>
    <w:rsid w:val="19D49C34"/>
    <w:rsid w:val="19D9C327"/>
    <w:rsid w:val="19DA4E9B"/>
    <w:rsid w:val="19DD5FBB"/>
    <w:rsid w:val="19E8E75B"/>
    <w:rsid w:val="19ED7D6D"/>
    <w:rsid w:val="19F41B45"/>
    <w:rsid w:val="19F62004"/>
    <w:rsid w:val="19F8C3EE"/>
    <w:rsid w:val="19F934B9"/>
    <w:rsid w:val="19FF647C"/>
    <w:rsid w:val="19FF945E"/>
    <w:rsid w:val="1A01E3E4"/>
    <w:rsid w:val="1A060D5D"/>
    <w:rsid w:val="1A0AEFCC"/>
    <w:rsid w:val="1A0DC23F"/>
    <w:rsid w:val="1A0EC9CC"/>
    <w:rsid w:val="1A0FF64B"/>
    <w:rsid w:val="1A14B9F8"/>
    <w:rsid w:val="1A163428"/>
    <w:rsid w:val="1A16D4DF"/>
    <w:rsid w:val="1A1C0BAB"/>
    <w:rsid w:val="1A2285CA"/>
    <w:rsid w:val="1A2442C1"/>
    <w:rsid w:val="1A257277"/>
    <w:rsid w:val="1A268106"/>
    <w:rsid w:val="1A27A6A2"/>
    <w:rsid w:val="1A27AE96"/>
    <w:rsid w:val="1A2BB65B"/>
    <w:rsid w:val="1A2CA62B"/>
    <w:rsid w:val="1A2F294A"/>
    <w:rsid w:val="1A31A1D3"/>
    <w:rsid w:val="1A391524"/>
    <w:rsid w:val="1A3FD75B"/>
    <w:rsid w:val="1A412840"/>
    <w:rsid w:val="1A41EBB2"/>
    <w:rsid w:val="1A4F2F33"/>
    <w:rsid w:val="1A4F6B36"/>
    <w:rsid w:val="1A563385"/>
    <w:rsid w:val="1A5721F1"/>
    <w:rsid w:val="1A592AC6"/>
    <w:rsid w:val="1A5BDF49"/>
    <w:rsid w:val="1A5E10D9"/>
    <w:rsid w:val="1A5F11DC"/>
    <w:rsid w:val="1A601AAC"/>
    <w:rsid w:val="1A682076"/>
    <w:rsid w:val="1A740713"/>
    <w:rsid w:val="1A763AB1"/>
    <w:rsid w:val="1A76AC50"/>
    <w:rsid w:val="1A799532"/>
    <w:rsid w:val="1A7BCB10"/>
    <w:rsid w:val="1A7C34DE"/>
    <w:rsid w:val="1A7F0A72"/>
    <w:rsid w:val="1A82B8EF"/>
    <w:rsid w:val="1A89C80B"/>
    <w:rsid w:val="1A8FEB8D"/>
    <w:rsid w:val="1A907EB3"/>
    <w:rsid w:val="1A913AE1"/>
    <w:rsid w:val="1A91B4EA"/>
    <w:rsid w:val="1A960580"/>
    <w:rsid w:val="1A980C37"/>
    <w:rsid w:val="1A9B94CD"/>
    <w:rsid w:val="1AA39E57"/>
    <w:rsid w:val="1AA653BC"/>
    <w:rsid w:val="1AA6D978"/>
    <w:rsid w:val="1AA8437D"/>
    <w:rsid w:val="1AA86961"/>
    <w:rsid w:val="1AA8ACED"/>
    <w:rsid w:val="1AA9CB94"/>
    <w:rsid w:val="1AB3F401"/>
    <w:rsid w:val="1AB43C78"/>
    <w:rsid w:val="1AB8770A"/>
    <w:rsid w:val="1ABB1E6E"/>
    <w:rsid w:val="1ABC18B5"/>
    <w:rsid w:val="1ABECD95"/>
    <w:rsid w:val="1AC12D89"/>
    <w:rsid w:val="1AC169A8"/>
    <w:rsid w:val="1AD74945"/>
    <w:rsid w:val="1ADA7B99"/>
    <w:rsid w:val="1AE33E77"/>
    <w:rsid w:val="1AE67634"/>
    <w:rsid w:val="1AE7DF23"/>
    <w:rsid w:val="1AE8D153"/>
    <w:rsid w:val="1AE92421"/>
    <w:rsid w:val="1AEEDB6C"/>
    <w:rsid w:val="1AF09524"/>
    <w:rsid w:val="1AF67F21"/>
    <w:rsid w:val="1AFACD89"/>
    <w:rsid w:val="1AFB3AA1"/>
    <w:rsid w:val="1AFB71DD"/>
    <w:rsid w:val="1AFCDE7F"/>
    <w:rsid w:val="1AFDB65A"/>
    <w:rsid w:val="1AFFD93B"/>
    <w:rsid w:val="1B016B85"/>
    <w:rsid w:val="1B03A6C3"/>
    <w:rsid w:val="1B04C683"/>
    <w:rsid w:val="1B0BC167"/>
    <w:rsid w:val="1B0EA0C4"/>
    <w:rsid w:val="1B10F3CE"/>
    <w:rsid w:val="1B16A036"/>
    <w:rsid w:val="1B1891BE"/>
    <w:rsid w:val="1B18EB95"/>
    <w:rsid w:val="1B1CF5CC"/>
    <w:rsid w:val="1B1FDC51"/>
    <w:rsid w:val="1B20952A"/>
    <w:rsid w:val="1B259F7B"/>
    <w:rsid w:val="1B27A1D7"/>
    <w:rsid w:val="1B27ACC4"/>
    <w:rsid w:val="1B287034"/>
    <w:rsid w:val="1B29A28B"/>
    <w:rsid w:val="1B2D1C28"/>
    <w:rsid w:val="1B2E4F94"/>
    <w:rsid w:val="1B2E6566"/>
    <w:rsid w:val="1B30E605"/>
    <w:rsid w:val="1B3899BC"/>
    <w:rsid w:val="1B39E228"/>
    <w:rsid w:val="1B40AFF6"/>
    <w:rsid w:val="1B45050F"/>
    <w:rsid w:val="1B457534"/>
    <w:rsid w:val="1B46B6AB"/>
    <w:rsid w:val="1B4CB910"/>
    <w:rsid w:val="1B4DBAE4"/>
    <w:rsid w:val="1B565563"/>
    <w:rsid w:val="1B5A4C4E"/>
    <w:rsid w:val="1B5A6B52"/>
    <w:rsid w:val="1B5F27C0"/>
    <w:rsid w:val="1B631CE4"/>
    <w:rsid w:val="1B65643D"/>
    <w:rsid w:val="1B664954"/>
    <w:rsid w:val="1B6F6891"/>
    <w:rsid w:val="1B70BFCD"/>
    <w:rsid w:val="1B71F4A6"/>
    <w:rsid w:val="1B721A74"/>
    <w:rsid w:val="1B7341FE"/>
    <w:rsid w:val="1B76201A"/>
    <w:rsid w:val="1B79301C"/>
    <w:rsid w:val="1B85E1AD"/>
    <w:rsid w:val="1B896D18"/>
    <w:rsid w:val="1B8F5D5E"/>
    <w:rsid w:val="1B900668"/>
    <w:rsid w:val="1B97DC1C"/>
    <w:rsid w:val="1B9CA79F"/>
    <w:rsid w:val="1B9F9AAE"/>
    <w:rsid w:val="1BA05C71"/>
    <w:rsid w:val="1BA3CDA8"/>
    <w:rsid w:val="1BA4E5E8"/>
    <w:rsid w:val="1BA4F565"/>
    <w:rsid w:val="1BACCAD5"/>
    <w:rsid w:val="1BB59881"/>
    <w:rsid w:val="1BB77C89"/>
    <w:rsid w:val="1BB7A220"/>
    <w:rsid w:val="1BB8AC84"/>
    <w:rsid w:val="1BBB1932"/>
    <w:rsid w:val="1BBB8987"/>
    <w:rsid w:val="1BBDA1C1"/>
    <w:rsid w:val="1BC1223F"/>
    <w:rsid w:val="1BC3417B"/>
    <w:rsid w:val="1BC8C319"/>
    <w:rsid w:val="1BCA3934"/>
    <w:rsid w:val="1BCD2C11"/>
    <w:rsid w:val="1BD08619"/>
    <w:rsid w:val="1BD34C6B"/>
    <w:rsid w:val="1BD3C271"/>
    <w:rsid w:val="1BDF0F49"/>
    <w:rsid w:val="1BE09627"/>
    <w:rsid w:val="1BE362AD"/>
    <w:rsid w:val="1BE4621D"/>
    <w:rsid w:val="1BE81251"/>
    <w:rsid w:val="1BEA9C82"/>
    <w:rsid w:val="1BF43F3F"/>
    <w:rsid w:val="1BF5C88F"/>
    <w:rsid w:val="1BF725F6"/>
    <w:rsid w:val="1BF8AAF5"/>
    <w:rsid w:val="1BFB6F0C"/>
    <w:rsid w:val="1BFBE37F"/>
    <w:rsid w:val="1BFD83E1"/>
    <w:rsid w:val="1BFEFEA4"/>
    <w:rsid w:val="1C004114"/>
    <w:rsid w:val="1C05D22C"/>
    <w:rsid w:val="1C060306"/>
    <w:rsid w:val="1C061D4E"/>
    <w:rsid w:val="1C064863"/>
    <w:rsid w:val="1C06607C"/>
    <w:rsid w:val="1C07734C"/>
    <w:rsid w:val="1C0781BE"/>
    <w:rsid w:val="1C07A4F9"/>
    <w:rsid w:val="1C07EC76"/>
    <w:rsid w:val="1C09E07E"/>
    <w:rsid w:val="1C0A9899"/>
    <w:rsid w:val="1C0E851D"/>
    <w:rsid w:val="1C1013E7"/>
    <w:rsid w:val="1C106060"/>
    <w:rsid w:val="1C11220F"/>
    <w:rsid w:val="1C16F193"/>
    <w:rsid w:val="1C1B8219"/>
    <w:rsid w:val="1C1E7715"/>
    <w:rsid w:val="1C262F9C"/>
    <w:rsid w:val="1C2A9185"/>
    <w:rsid w:val="1C2C81A2"/>
    <w:rsid w:val="1C2E6E23"/>
    <w:rsid w:val="1C2F01C1"/>
    <w:rsid w:val="1C32DB65"/>
    <w:rsid w:val="1C3983AD"/>
    <w:rsid w:val="1C3A6A63"/>
    <w:rsid w:val="1C3B2EFF"/>
    <w:rsid w:val="1C3C290F"/>
    <w:rsid w:val="1C3E0979"/>
    <w:rsid w:val="1C3ED95F"/>
    <w:rsid w:val="1C40ECC3"/>
    <w:rsid w:val="1C4176EC"/>
    <w:rsid w:val="1C4621BB"/>
    <w:rsid w:val="1C46B0F9"/>
    <w:rsid w:val="1C50FA75"/>
    <w:rsid w:val="1C51D651"/>
    <w:rsid w:val="1C52B4A6"/>
    <w:rsid w:val="1C52E539"/>
    <w:rsid w:val="1C535CC2"/>
    <w:rsid w:val="1C560D40"/>
    <w:rsid w:val="1C575C92"/>
    <w:rsid w:val="1C57A3F1"/>
    <w:rsid w:val="1C59481A"/>
    <w:rsid w:val="1C5A07CD"/>
    <w:rsid w:val="1C5D99DB"/>
    <w:rsid w:val="1C5F3A4B"/>
    <w:rsid w:val="1C62374A"/>
    <w:rsid w:val="1C65BE88"/>
    <w:rsid w:val="1C695046"/>
    <w:rsid w:val="1C6A3435"/>
    <w:rsid w:val="1C6A3970"/>
    <w:rsid w:val="1C6F5A62"/>
    <w:rsid w:val="1C6FC644"/>
    <w:rsid w:val="1C73CDAF"/>
    <w:rsid w:val="1C7977BB"/>
    <w:rsid w:val="1C7B2D2D"/>
    <w:rsid w:val="1C7CBFCC"/>
    <w:rsid w:val="1C7D0165"/>
    <w:rsid w:val="1C7DCF4A"/>
    <w:rsid w:val="1C7FDD6E"/>
    <w:rsid w:val="1C801599"/>
    <w:rsid w:val="1C8850DB"/>
    <w:rsid w:val="1C8B47BD"/>
    <w:rsid w:val="1C8D8DA0"/>
    <w:rsid w:val="1C8DA414"/>
    <w:rsid w:val="1C8E5702"/>
    <w:rsid w:val="1C93ECFA"/>
    <w:rsid w:val="1C949ABD"/>
    <w:rsid w:val="1C95C2F9"/>
    <w:rsid w:val="1C9AFA88"/>
    <w:rsid w:val="1C9EE79D"/>
    <w:rsid w:val="1CA3311B"/>
    <w:rsid w:val="1CA90F79"/>
    <w:rsid w:val="1CAA2300"/>
    <w:rsid w:val="1CAF97F7"/>
    <w:rsid w:val="1CB0435D"/>
    <w:rsid w:val="1CB56C8A"/>
    <w:rsid w:val="1CB61842"/>
    <w:rsid w:val="1CB7FC8A"/>
    <w:rsid w:val="1CBC3DE1"/>
    <w:rsid w:val="1CBD3B51"/>
    <w:rsid w:val="1CC5383A"/>
    <w:rsid w:val="1CC5B0C2"/>
    <w:rsid w:val="1CC640A2"/>
    <w:rsid w:val="1CCA3054"/>
    <w:rsid w:val="1CCDC208"/>
    <w:rsid w:val="1CCECB0A"/>
    <w:rsid w:val="1CD108CD"/>
    <w:rsid w:val="1CD42B53"/>
    <w:rsid w:val="1CD68C86"/>
    <w:rsid w:val="1CD7B0FC"/>
    <w:rsid w:val="1CD876F6"/>
    <w:rsid w:val="1CDCF452"/>
    <w:rsid w:val="1CDED55E"/>
    <w:rsid w:val="1CDFAE90"/>
    <w:rsid w:val="1CE2870C"/>
    <w:rsid w:val="1CE335B4"/>
    <w:rsid w:val="1CE4CBB4"/>
    <w:rsid w:val="1CE86143"/>
    <w:rsid w:val="1CE97A32"/>
    <w:rsid w:val="1CEBF7F3"/>
    <w:rsid w:val="1CF0CF2E"/>
    <w:rsid w:val="1CF1A41A"/>
    <w:rsid w:val="1CF3DCE0"/>
    <w:rsid w:val="1CFB4A23"/>
    <w:rsid w:val="1CFF2DC7"/>
    <w:rsid w:val="1D005082"/>
    <w:rsid w:val="1D02F23A"/>
    <w:rsid w:val="1D03DAAC"/>
    <w:rsid w:val="1D062FA8"/>
    <w:rsid w:val="1D0770AD"/>
    <w:rsid w:val="1D084FE7"/>
    <w:rsid w:val="1D09171A"/>
    <w:rsid w:val="1D0F8050"/>
    <w:rsid w:val="1D126062"/>
    <w:rsid w:val="1D1928E2"/>
    <w:rsid w:val="1D1A246B"/>
    <w:rsid w:val="1D1B1F4E"/>
    <w:rsid w:val="1D1E5613"/>
    <w:rsid w:val="1D265DA9"/>
    <w:rsid w:val="1D298116"/>
    <w:rsid w:val="1D2B9250"/>
    <w:rsid w:val="1D2BD5F1"/>
    <w:rsid w:val="1D2BFA8B"/>
    <w:rsid w:val="1D32509A"/>
    <w:rsid w:val="1D32D7F5"/>
    <w:rsid w:val="1D376A0A"/>
    <w:rsid w:val="1D3AFA41"/>
    <w:rsid w:val="1D3CFD9B"/>
    <w:rsid w:val="1D41F82B"/>
    <w:rsid w:val="1D507757"/>
    <w:rsid w:val="1D5194BD"/>
    <w:rsid w:val="1D51A547"/>
    <w:rsid w:val="1D550E64"/>
    <w:rsid w:val="1D55479E"/>
    <w:rsid w:val="1D5870B7"/>
    <w:rsid w:val="1D58D5A5"/>
    <w:rsid w:val="1D5C85E9"/>
    <w:rsid w:val="1D61B825"/>
    <w:rsid w:val="1D620830"/>
    <w:rsid w:val="1D6380ED"/>
    <w:rsid w:val="1D64494B"/>
    <w:rsid w:val="1D66F123"/>
    <w:rsid w:val="1D68439A"/>
    <w:rsid w:val="1D6BF78D"/>
    <w:rsid w:val="1D6EBA14"/>
    <w:rsid w:val="1D6F0863"/>
    <w:rsid w:val="1D6FC9B1"/>
    <w:rsid w:val="1D779D34"/>
    <w:rsid w:val="1D796841"/>
    <w:rsid w:val="1D7BDEAA"/>
    <w:rsid w:val="1D7CFB2A"/>
    <w:rsid w:val="1D84F605"/>
    <w:rsid w:val="1D90FD2F"/>
    <w:rsid w:val="1D92F657"/>
    <w:rsid w:val="1D93A061"/>
    <w:rsid w:val="1D940AB9"/>
    <w:rsid w:val="1D948B47"/>
    <w:rsid w:val="1D96F6DF"/>
    <w:rsid w:val="1D99DDBD"/>
    <w:rsid w:val="1D9F0442"/>
    <w:rsid w:val="1D9FBC25"/>
    <w:rsid w:val="1DADDEAE"/>
    <w:rsid w:val="1DAE87D0"/>
    <w:rsid w:val="1DAF9C2B"/>
    <w:rsid w:val="1DB04C29"/>
    <w:rsid w:val="1DB3D5A0"/>
    <w:rsid w:val="1DB407E8"/>
    <w:rsid w:val="1DB5270F"/>
    <w:rsid w:val="1DB7FB75"/>
    <w:rsid w:val="1DBE03E5"/>
    <w:rsid w:val="1DC0B17D"/>
    <w:rsid w:val="1DC40BDF"/>
    <w:rsid w:val="1DC5F197"/>
    <w:rsid w:val="1DCA5020"/>
    <w:rsid w:val="1DCBAC64"/>
    <w:rsid w:val="1DD59ED0"/>
    <w:rsid w:val="1DD890E8"/>
    <w:rsid w:val="1DD9EF78"/>
    <w:rsid w:val="1DD9EFF2"/>
    <w:rsid w:val="1DDA5325"/>
    <w:rsid w:val="1DDEB305"/>
    <w:rsid w:val="1DE5E711"/>
    <w:rsid w:val="1DF88E6E"/>
    <w:rsid w:val="1DF97127"/>
    <w:rsid w:val="1DF9B729"/>
    <w:rsid w:val="1DFA0C09"/>
    <w:rsid w:val="1DFA83FA"/>
    <w:rsid w:val="1DFAF2EC"/>
    <w:rsid w:val="1DFBBFC7"/>
    <w:rsid w:val="1DFC5918"/>
    <w:rsid w:val="1DFE7EB4"/>
    <w:rsid w:val="1E01D0E9"/>
    <w:rsid w:val="1E085B2D"/>
    <w:rsid w:val="1E08EECB"/>
    <w:rsid w:val="1E0E72CA"/>
    <w:rsid w:val="1E11C96A"/>
    <w:rsid w:val="1E142163"/>
    <w:rsid w:val="1E177339"/>
    <w:rsid w:val="1E1AA02A"/>
    <w:rsid w:val="1E1F52FE"/>
    <w:rsid w:val="1E1FAA98"/>
    <w:rsid w:val="1E2F0668"/>
    <w:rsid w:val="1E32FB5A"/>
    <w:rsid w:val="1E387611"/>
    <w:rsid w:val="1E39E9EE"/>
    <w:rsid w:val="1E3A7E8A"/>
    <w:rsid w:val="1E3E9E94"/>
    <w:rsid w:val="1E4144C4"/>
    <w:rsid w:val="1E47E52A"/>
    <w:rsid w:val="1E49082A"/>
    <w:rsid w:val="1E4A0991"/>
    <w:rsid w:val="1E4BA9DE"/>
    <w:rsid w:val="1E4BAAB1"/>
    <w:rsid w:val="1E4F7B3F"/>
    <w:rsid w:val="1E53E085"/>
    <w:rsid w:val="1E5959D3"/>
    <w:rsid w:val="1E6C84C4"/>
    <w:rsid w:val="1E70CC01"/>
    <w:rsid w:val="1E7850B8"/>
    <w:rsid w:val="1E790DBA"/>
    <w:rsid w:val="1E7A1505"/>
    <w:rsid w:val="1E830E15"/>
    <w:rsid w:val="1E841A94"/>
    <w:rsid w:val="1E852064"/>
    <w:rsid w:val="1E898B8F"/>
    <w:rsid w:val="1E8E86BB"/>
    <w:rsid w:val="1E939C6B"/>
    <w:rsid w:val="1E99066B"/>
    <w:rsid w:val="1E99A567"/>
    <w:rsid w:val="1E9DAC7E"/>
    <w:rsid w:val="1E9E333C"/>
    <w:rsid w:val="1E9E896C"/>
    <w:rsid w:val="1EA21A03"/>
    <w:rsid w:val="1EA79EC8"/>
    <w:rsid w:val="1EB23E1A"/>
    <w:rsid w:val="1EB4DBBB"/>
    <w:rsid w:val="1EB54CFB"/>
    <w:rsid w:val="1EB874E0"/>
    <w:rsid w:val="1EB9529C"/>
    <w:rsid w:val="1EBA884D"/>
    <w:rsid w:val="1EBAF2EC"/>
    <w:rsid w:val="1EBC407E"/>
    <w:rsid w:val="1EBDA362"/>
    <w:rsid w:val="1EBDE17D"/>
    <w:rsid w:val="1EC26F38"/>
    <w:rsid w:val="1EC798EC"/>
    <w:rsid w:val="1EC88BAC"/>
    <w:rsid w:val="1EC92ED7"/>
    <w:rsid w:val="1ECBEC90"/>
    <w:rsid w:val="1ECF71A4"/>
    <w:rsid w:val="1ED4BDC3"/>
    <w:rsid w:val="1ED7A057"/>
    <w:rsid w:val="1EDC7AD0"/>
    <w:rsid w:val="1EDEA681"/>
    <w:rsid w:val="1EDEA7C4"/>
    <w:rsid w:val="1EDEE913"/>
    <w:rsid w:val="1EE03CA9"/>
    <w:rsid w:val="1EE06C80"/>
    <w:rsid w:val="1EE247F6"/>
    <w:rsid w:val="1EE61867"/>
    <w:rsid w:val="1EE9A62B"/>
    <w:rsid w:val="1EEAD669"/>
    <w:rsid w:val="1EEBE64A"/>
    <w:rsid w:val="1EEDA4AE"/>
    <w:rsid w:val="1EF1E580"/>
    <w:rsid w:val="1EF3ED84"/>
    <w:rsid w:val="1EF3F18B"/>
    <w:rsid w:val="1EF5646A"/>
    <w:rsid w:val="1EF5CF1C"/>
    <w:rsid w:val="1EFDB474"/>
    <w:rsid w:val="1EFE6D88"/>
    <w:rsid w:val="1F00DF33"/>
    <w:rsid w:val="1F0398F7"/>
    <w:rsid w:val="1F05F690"/>
    <w:rsid w:val="1F072E69"/>
    <w:rsid w:val="1F078B03"/>
    <w:rsid w:val="1F099607"/>
    <w:rsid w:val="1F0A24E9"/>
    <w:rsid w:val="1F0A3942"/>
    <w:rsid w:val="1F0C2F58"/>
    <w:rsid w:val="1F0D0277"/>
    <w:rsid w:val="1F0FC821"/>
    <w:rsid w:val="1F1506E3"/>
    <w:rsid w:val="1F16CD94"/>
    <w:rsid w:val="1F199C12"/>
    <w:rsid w:val="1F1DC98F"/>
    <w:rsid w:val="1F220008"/>
    <w:rsid w:val="1F26A2F0"/>
    <w:rsid w:val="1F2A1377"/>
    <w:rsid w:val="1F2C99D3"/>
    <w:rsid w:val="1F2E41B1"/>
    <w:rsid w:val="1F3A8E89"/>
    <w:rsid w:val="1F3B6AC9"/>
    <w:rsid w:val="1F3BA252"/>
    <w:rsid w:val="1F3BCB6B"/>
    <w:rsid w:val="1F3E15B1"/>
    <w:rsid w:val="1F41A500"/>
    <w:rsid w:val="1F44F9D3"/>
    <w:rsid w:val="1F4767F7"/>
    <w:rsid w:val="1F480D6A"/>
    <w:rsid w:val="1F4C1960"/>
    <w:rsid w:val="1F566D08"/>
    <w:rsid w:val="1F5ABD46"/>
    <w:rsid w:val="1F5D37AF"/>
    <w:rsid w:val="1F5F9422"/>
    <w:rsid w:val="1F6416ED"/>
    <w:rsid w:val="1F6752AE"/>
    <w:rsid w:val="1F6C7242"/>
    <w:rsid w:val="1F6CE6BD"/>
    <w:rsid w:val="1F6DC20B"/>
    <w:rsid w:val="1F6F589D"/>
    <w:rsid w:val="1F7161DE"/>
    <w:rsid w:val="1F719299"/>
    <w:rsid w:val="1F797B61"/>
    <w:rsid w:val="1F7B32CF"/>
    <w:rsid w:val="1F7CA85A"/>
    <w:rsid w:val="1F7DC27D"/>
    <w:rsid w:val="1F81651C"/>
    <w:rsid w:val="1F822F95"/>
    <w:rsid w:val="1F82C919"/>
    <w:rsid w:val="1F851A43"/>
    <w:rsid w:val="1F85E31D"/>
    <w:rsid w:val="1F889E55"/>
    <w:rsid w:val="1F894A51"/>
    <w:rsid w:val="1F8FE46B"/>
    <w:rsid w:val="1F933B2F"/>
    <w:rsid w:val="1F96545B"/>
    <w:rsid w:val="1F9798A4"/>
    <w:rsid w:val="1F9AB325"/>
    <w:rsid w:val="1F9E7FA7"/>
    <w:rsid w:val="1F9F2061"/>
    <w:rsid w:val="1FA04298"/>
    <w:rsid w:val="1FA0CEB0"/>
    <w:rsid w:val="1FA526BA"/>
    <w:rsid w:val="1FA64995"/>
    <w:rsid w:val="1FA6FB4B"/>
    <w:rsid w:val="1FA79810"/>
    <w:rsid w:val="1FAB4C0C"/>
    <w:rsid w:val="1FAD58D8"/>
    <w:rsid w:val="1FAF1660"/>
    <w:rsid w:val="1FB374C7"/>
    <w:rsid w:val="1FB43373"/>
    <w:rsid w:val="1FB66D21"/>
    <w:rsid w:val="1FB66F03"/>
    <w:rsid w:val="1FB84A91"/>
    <w:rsid w:val="1FB8CA4C"/>
    <w:rsid w:val="1FBD558C"/>
    <w:rsid w:val="1FC4EF62"/>
    <w:rsid w:val="1FC4F31F"/>
    <w:rsid w:val="1FCD4CFF"/>
    <w:rsid w:val="1FD2653E"/>
    <w:rsid w:val="1FD29B4A"/>
    <w:rsid w:val="1FD6CC85"/>
    <w:rsid w:val="1FD772C2"/>
    <w:rsid w:val="1FD80ECD"/>
    <w:rsid w:val="1FDF94F5"/>
    <w:rsid w:val="1FE01BC9"/>
    <w:rsid w:val="1FE193F1"/>
    <w:rsid w:val="1FE5203E"/>
    <w:rsid w:val="1FE890FA"/>
    <w:rsid w:val="1FE8DC22"/>
    <w:rsid w:val="1FE8F348"/>
    <w:rsid w:val="1FED9EBC"/>
    <w:rsid w:val="1FEEDEC9"/>
    <w:rsid w:val="1FEFCE0A"/>
    <w:rsid w:val="1FF719C8"/>
    <w:rsid w:val="1FF7C412"/>
    <w:rsid w:val="1FF896B1"/>
    <w:rsid w:val="1FF8C98D"/>
    <w:rsid w:val="1FFCEFDD"/>
    <w:rsid w:val="200D128B"/>
    <w:rsid w:val="200ED162"/>
    <w:rsid w:val="200FC414"/>
    <w:rsid w:val="2014DB2F"/>
    <w:rsid w:val="201D0E98"/>
    <w:rsid w:val="201DB7A9"/>
    <w:rsid w:val="201EC99A"/>
    <w:rsid w:val="201F8ABB"/>
    <w:rsid w:val="20248B22"/>
    <w:rsid w:val="202A9954"/>
    <w:rsid w:val="202F20DF"/>
    <w:rsid w:val="202FBF1D"/>
    <w:rsid w:val="202FF95F"/>
    <w:rsid w:val="20326188"/>
    <w:rsid w:val="2033502B"/>
    <w:rsid w:val="20345D89"/>
    <w:rsid w:val="2039B297"/>
    <w:rsid w:val="203B0968"/>
    <w:rsid w:val="203D0B71"/>
    <w:rsid w:val="203D7AC8"/>
    <w:rsid w:val="20421CD8"/>
    <w:rsid w:val="20483D5F"/>
    <w:rsid w:val="204A84B8"/>
    <w:rsid w:val="204E0634"/>
    <w:rsid w:val="204F03B5"/>
    <w:rsid w:val="204F3B65"/>
    <w:rsid w:val="2055CAD5"/>
    <w:rsid w:val="205A16E5"/>
    <w:rsid w:val="2062ABFE"/>
    <w:rsid w:val="2062CF5E"/>
    <w:rsid w:val="20636C26"/>
    <w:rsid w:val="2063AB11"/>
    <w:rsid w:val="2066B6F6"/>
    <w:rsid w:val="20751B4A"/>
    <w:rsid w:val="20788268"/>
    <w:rsid w:val="207AF9EC"/>
    <w:rsid w:val="207CCD08"/>
    <w:rsid w:val="208310C2"/>
    <w:rsid w:val="208E179C"/>
    <w:rsid w:val="208E8724"/>
    <w:rsid w:val="208E9619"/>
    <w:rsid w:val="20935FE5"/>
    <w:rsid w:val="209A1424"/>
    <w:rsid w:val="20A01AC2"/>
    <w:rsid w:val="20A54972"/>
    <w:rsid w:val="20A6E5FF"/>
    <w:rsid w:val="20AAF3B0"/>
    <w:rsid w:val="20AD9309"/>
    <w:rsid w:val="20ADBFCA"/>
    <w:rsid w:val="20AEA143"/>
    <w:rsid w:val="20B14738"/>
    <w:rsid w:val="20B4C326"/>
    <w:rsid w:val="20B5D4FF"/>
    <w:rsid w:val="20B630CE"/>
    <w:rsid w:val="20BA0F72"/>
    <w:rsid w:val="20BADA5A"/>
    <w:rsid w:val="20BB722F"/>
    <w:rsid w:val="20BBB38C"/>
    <w:rsid w:val="20C06532"/>
    <w:rsid w:val="20C30E3E"/>
    <w:rsid w:val="20C5E543"/>
    <w:rsid w:val="20C83EC7"/>
    <w:rsid w:val="20CB5F61"/>
    <w:rsid w:val="20D31E83"/>
    <w:rsid w:val="20D8A47C"/>
    <w:rsid w:val="20D95525"/>
    <w:rsid w:val="20DF17FF"/>
    <w:rsid w:val="20E1C441"/>
    <w:rsid w:val="20E5BE6F"/>
    <w:rsid w:val="20E8CFFC"/>
    <w:rsid w:val="20E9E1F7"/>
    <w:rsid w:val="20ECBA43"/>
    <w:rsid w:val="20EF04EE"/>
    <w:rsid w:val="20F15F0F"/>
    <w:rsid w:val="20F35954"/>
    <w:rsid w:val="20FB923C"/>
    <w:rsid w:val="20FBF174"/>
    <w:rsid w:val="210A0D63"/>
    <w:rsid w:val="210A83DD"/>
    <w:rsid w:val="210D521A"/>
    <w:rsid w:val="2114B731"/>
    <w:rsid w:val="2117CA9F"/>
    <w:rsid w:val="211FF78C"/>
    <w:rsid w:val="21209CB8"/>
    <w:rsid w:val="21223EBD"/>
    <w:rsid w:val="21230A0E"/>
    <w:rsid w:val="2125733E"/>
    <w:rsid w:val="21297B79"/>
    <w:rsid w:val="212B7851"/>
    <w:rsid w:val="212C50DE"/>
    <w:rsid w:val="212C5B14"/>
    <w:rsid w:val="212DEBC7"/>
    <w:rsid w:val="2135A86D"/>
    <w:rsid w:val="21385C93"/>
    <w:rsid w:val="21393FF3"/>
    <w:rsid w:val="213A6932"/>
    <w:rsid w:val="213B3589"/>
    <w:rsid w:val="213DB15B"/>
    <w:rsid w:val="213DEA1F"/>
    <w:rsid w:val="2143E903"/>
    <w:rsid w:val="214DA0FE"/>
    <w:rsid w:val="214DAF16"/>
    <w:rsid w:val="214DCF59"/>
    <w:rsid w:val="215048AE"/>
    <w:rsid w:val="21531C00"/>
    <w:rsid w:val="21534AC2"/>
    <w:rsid w:val="21541AF2"/>
    <w:rsid w:val="21549AAD"/>
    <w:rsid w:val="215D6254"/>
    <w:rsid w:val="215DEFF7"/>
    <w:rsid w:val="21604FD9"/>
    <w:rsid w:val="216103F7"/>
    <w:rsid w:val="21626C8A"/>
    <w:rsid w:val="2164EBCE"/>
    <w:rsid w:val="2167B4BF"/>
    <w:rsid w:val="216B294D"/>
    <w:rsid w:val="216E610F"/>
    <w:rsid w:val="2176B1D8"/>
    <w:rsid w:val="2178436E"/>
    <w:rsid w:val="217A3700"/>
    <w:rsid w:val="217D2A93"/>
    <w:rsid w:val="218144D6"/>
    <w:rsid w:val="2181815C"/>
    <w:rsid w:val="2182B10A"/>
    <w:rsid w:val="2183CF3F"/>
    <w:rsid w:val="21864AFA"/>
    <w:rsid w:val="2187572C"/>
    <w:rsid w:val="218B7D27"/>
    <w:rsid w:val="219AA4A1"/>
    <w:rsid w:val="219D9118"/>
    <w:rsid w:val="21A139AD"/>
    <w:rsid w:val="21AD4574"/>
    <w:rsid w:val="21B405FE"/>
    <w:rsid w:val="21B524FD"/>
    <w:rsid w:val="21B5F82F"/>
    <w:rsid w:val="21B77C8B"/>
    <w:rsid w:val="21B84040"/>
    <w:rsid w:val="21BBD266"/>
    <w:rsid w:val="21BE7D2A"/>
    <w:rsid w:val="21BEF055"/>
    <w:rsid w:val="21C12883"/>
    <w:rsid w:val="21C56788"/>
    <w:rsid w:val="21C70980"/>
    <w:rsid w:val="21CA6839"/>
    <w:rsid w:val="21CC6DF5"/>
    <w:rsid w:val="21CF208C"/>
    <w:rsid w:val="21D10BD4"/>
    <w:rsid w:val="21D67C74"/>
    <w:rsid w:val="21D747CE"/>
    <w:rsid w:val="21DC883D"/>
    <w:rsid w:val="21DFD53F"/>
    <w:rsid w:val="21E10177"/>
    <w:rsid w:val="21E1CD98"/>
    <w:rsid w:val="21E40DC0"/>
    <w:rsid w:val="21E545A6"/>
    <w:rsid w:val="21E556F3"/>
    <w:rsid w:val="21E5D623"/>
    <w:rsid w:val="21E76BF5"/>
    <w:rsid w:val="21EAAB1F"/>
    <w:rsid w:val="21ECBF0F"/>
    <w:rsid w:val="21EEB848"/>
    <w:rsid w:val="21F0BBE7"/>
    <w:rsid w:val="21F102EF"/>
    <w:rsid w:val="21F323A1"/>
    <w:rsid w:val="21F7A13C"/>
    <w:rsid w:val="21F834BA"/>
    <w:rsid w:val="21FD9AAE"/>
    <w:rsid w:val="21FE535B"/>
    <w:rsid w:val="22014AF8"/>
    <w:rsid w:val="22021025"/>
    <w:rsid w:val="22033F30"/>
    <w:rsid w:val="22038D52"/>
    <w:rsid w:val="2203B862"/>
    <w:rsid w:val="22077414"/>
    <w:rsid w:val="2207845B"/>
    <w:rsid w:val="2207BAC3"/>
    <w:rsid w:val="220AD17F"/>
    <w:rsid w:val="220DEB8A"/>
    <w:rsid w:val="2212F729"/>
    <w:rsid w:val="22149F89"/>
    <w:rsid w:val="22157947"/>
    <w:rsid w:val="221C1834"/>
    <w:rsid w:val="221D90EF"/>
    <w:rsid w:val="221DEDF9"/>
    <w:rsid w:val="221FD6DD"/>
    <w:rsid w:val="221FEFDF"/>
    <w:rsid w:val="22200F7F"/>
    <w:rsid w:val="222250C5"/>
    <w:rsid w:val="2226DFCE"/>
    <w:rsid w:val="22277E6F"/>
    <w:rsid w:val="222B924D"/>
    <w:rsid w:val="222C5A83"/>
    <w:rsid w:val="2239A239"/>
    <w:rsid w:val="223CE831"/>
    <w:rsid w:val="223FEE60"/>
    <w:rsid w:val="2243EE5C"/>
    <w:rsid w:val="2243F670"/>
    <w:rsid w:val="2244F54A"/>
    <w:rsid w:val="224D3F1D"/>
    <w:rsid w:val="224D8E87"/>
    <w:rsid w:val="2251713B"/>
    <w:rsid w:val="22522A86"/>
    <w:rsid w:val="225516D1"/>
    <w:rsid w:val="225BCED3"/>
    <w:rsid w:val="225CFD58"/>
    <w:rsid w:val="2260D2C8"/>
    <w:rsid w:val="2260DA8B"/>
    <w:rsid w:val="22630BD2"/>
    <w:rsid w:val="22693301"/>
    <w:rsid w:val="226B1939"/>
    <w:rsid w:val="226EEA4F"/>
    <w:rsid w:val="2274D965"/>
    <w:rsid w:val="2277DFB7"/>
    <w:rsid w:val="22787333"/>
    <w:rsid w:val="227E7600"/>
    <w:rsid w:val="22827553"/>
    <w:rsid w:val="22837625"/>
    <w:rsid w:val="2285F426"/>
    <w:rsid w:val="2287C869"/>
    <w:rsid w:val="22891792"/>
    <w:rsid w:val="228B16B8"/>
    <w:rsid w:val="228D4AD8"/>
    <w:rsid w:val="22937ED4"/>
    <w:rsid w:val="2293DA02"/>
    <w:rsid w:val="2299BD53"/>
    <w:rsid w:val="229A0F44"/>
    <w:rsid w:val="229CA543"/>
    <w:rsid w:val="229F650D"/>
    <w:rsid w:val="22A11765"/>
    <w:rsid w:val="22A5F1AA"/>
    <w:rsid w:val="22A90E61"/>
    <w:rsid w:val="22AAFF7F"/>
    <w:rsid w:val="22ADBE32"/>
    <w:rsid w:val="22B25B30"/>
    <w:rsid w:val="22B4F4CC"/>
    <w:rsid w:val="22B83922"/>
    <w:rsid w:val="22BB0497"/>
    <w:rsid w:val="22BEFDAD"/>
    <w:rsid w:val="22BF539B"/>
    <w:rsid w:val="22BFDD70"/>
    <w:rsid w:val="22C5ABDF"/>
    <w:rsid w:val="22C9CDDA"/>
    <w:rsid w:val="22C9F66D"/>
    <w:rsid w:val="22CBC5FF"/>
    <w:rsid w:val="22D00815"/>
    <w:rsid w:val="22D178CE"/>
    <w:rsid w:val="22D3895C"/>
    <w:rsid w:val="22D546E8"/>
    <w:rsid w:val="22D547A8"/>
    <w:rsid w:val="22DA5B9A"/>
    <w:rsid w:val="22DCD676"/>
    <w:rsid w:val="22DF917B"/>
    <w:rsid w:val="22E103AB"/>
    <w:rsid w:val="22E3A163"/>
    <w:rsid w:val="22E541A3"/>
    <w:rsid w:val="22EC190F"/>
    <w:rsid w:val="22F5DF5C"/>
    <w:rsid w:val="22F798FF"/>
    <w:rsid w:val="22F7AB4D"/>
    <w:rsid w:val="22FE2BFA"/>
    <w:rsid w:val="2300B0CB"/>
    <w:rsid w:val="2300E755"/>
    <w:rsid w:val="2302194A"/>
    <w:rsid w:val="23032DBC"/>
    <w:rsid w:val="230869BD"/>
    <w:rsid w:val="230CC531"/>
    <w:rsid w:val="23120C0A"/>
    <w:rsid w:val="2314449A"/>
    <w:rsid w:val="23147532"/>
    <w:rsid w:val="23147933"/>
    <w:rsid w:val="231590C8"/>
    <w:rsid w:val="2317601F"/>
    <w:rsid w:val="23184F0C"/>
    <w:rsid w:val="23194BED"/>
    <w:rsid w:val="231A3C0B"/>
    <w:rsid w:val="231D1C78"/>
    <w:rsid w:val="231D73F0"/>
    <w:rsid w:val="232253D6"/>
    <w:rsid w:val="23282EEF"/>
    <w:rsid w:val="23283E09"/>
    <w:rsid w:val="23298107"/>
    <w:rsid w:val="232AA1C6"/>
    <w:rsid w:val="232F03C1"/>
    <w:rsid w:val="232FC736"/>
    <w:rsid w:val="23304E4B"/>
    <w:rsid w:val="23332BA3"/>
    <w:rsid w:val="2335FB59"/>
    <w:rsid w:val="23367DC9"/>
    <w:rsid w:val="2339CF2D"/>
    <w:rsid w:val="233A122A"/>
    <w:rsid w:val="233EA528"/>
    <w:rsid w:val="2340841F"/>
    <w:rsid w:val="23422AD6"/>
    <w:rsid w:val="234700DE"/>
    <w:rsid w:val="23491B1A"/>
    <w:rsid w:val="2349C53D"/>
    <w:rsid w:val="2349DF42"/>
    <w:rsid w:val="235711CA"/>
    <w:rsid w:val="2357AF91"/>
    <w:rsid w:val="235ED425"/>
    <w:rsid w:val="235FF77F"/>
    <w:rsid w:val="236AFCBD"/>
    <w:rsid w:val="236C3139"/>
    <w:rsid w:val="236CEC13"/>
    <w:rsid w:val="23786A0A"/>
    <w:rsid w:val="237A9A93"/>
    <w:rsid w:val="237E3691"/>
    <w:rsid w:val="238064D1"/>
    <w:rsid w:val="23886574"/>
    <w:rsid w:val="238990F6"/>
    <w:rsid w:val="23905434"/>
    <w:rsid w:val="2396E7F8"/>
    <w:rsid w:val="2397196E"/>
    <w:rsid w:val="239AC6F9"/>
    <w:rsid w:val="23A13525"/>
    <w:rsid w:val="23A2EDBE"/>
    <w:rsid w:val="23AA166D"/>
    <w:rsid w:val="23AB7F3D"/>
    <w:rsid w:val="23ACD96B"/>
    <w:rsid w:val="23B06667"/>
    <w:rsid w:val="23B50F98"/>
    <w:rsid w:val="23B66771"/>
    <w:rsid w:val="23BA7515"/>
    <w:rsid w:val="23BDB596"/>
    <w:rsid w:val="23BF2863"/>
    <w:rsid w:val="23C11747"/>
    <w:rsid w:val="23C1824C"/>
    <w:rsid w:val="23C210B4"/>
    <w:rsid w:val="23C304A8"/>
    <w:rsid w:val="23C6C98E"/>
    <w:rsid w:val="23C7603C"/>
    <w:rsid w:val="23C91EA8"/>
    <w:rsid w:val="23C9A3A2"/>
    <w:rsid w:val="23CD60C3"/>
    <w:rsid w:val="23CDE0B1"/>
    <w:rsid w:val="23D5D52E"/>
    <w:rsid w:val="23D86092"/>
    <w:rsid w:val="23D9C980"/>
    <w:rsid w:val="23DA6C83"/>
    <w:rsid w:val="23DAB5CC"/>
    <w:rsid w:val="23DACA85"/>
    <w:rsid w:val="23DED723"/>
    <w:rsid w:val="23E0CD96"/>
    <w:rsid w:val="23E0E80E"/>
    <w:rsid w:val="23E34890"/>
    <w:rsid w:val="23E58C98"/>
    <w:rsid w:val="23E98463"/>
    <w:rsid w:val="23E98CE5"/>
    <w:rsid w:val="23EB3B13"/>
    <w:rsid w:val="23EC0C19"/>
    <w:rsid w:val="23EC5AC5"/>
    <w:rsid w:val="23F08D27"/>
    <w:rsid w:val="23F5F395"/>
    <w:rsid w:val="23F86586"/>
    <w:rsid w:val="23F96C4E"/>
    <w:rsid w:val="23FFCD1E"/>
    <w:rsid w:val="2402B65D"/>
    <w:rsid w:val="2402E23E"/>
    <w:rsid w:val="240A61CF"/>
    <w:rsid w:val="240CB66D"/>
    <w:rsid w:val="240D193D"/>
    <w:rsid w:val="24118809"/>
    <w:rsid w:val="24156F4A"/>
    <w:rsid w:val="241655D5"/>
    <w:rsid w:val="241BD4AC"/>
    <w:rsid w:val="241F5EE9"/>
    <w:rsid w:val="2421231A"/>
    <w:rsid w:val="242155BD"/>
    <w:rsid w:val="242C8142"/>
    <w:rsid w:val="2434A3A0"/>
    <w:rsid w:val="244313D0"/>
    <w:rsid w:val="24497B49"/>
    <w:rsid w:val="24537765"/>
    <w:rsid w:val="2455882F"/>
    <w:rsid w:val="24575122"/>
    <w:rsid w:val="24582BF2"/>
    <w:rsid w:val="245FD27C"/>
    <w:rsid w:val="24602F1D"/>
    <w:rsid w:val="2461A631"/>
    <w:rsid w:val="2462A5EE"/>
    <w:rsid w:val="2462C8CB"/>
    <w:rsid w:val="2464B03E"/>
    <w:rsid w:val="2465258F"/>
    <w:rsid w:val="246697D7"/>
    <w:rsid w:val="24685739"/>
    <w:rsid w:val="2469BC50"/>
    <w:rsid w:val="246CF906"/>
    <w:rsid w:val="2472681D"/>
    <w:rsid w:val="247281F4"/>
    <w:rsid w:val="24735208"/>
    <w:rsid w:val="247A97B9"/>
    <w:rsid w:val="247E903C"/>
    <w:rsid w:val="24815B3B"/>
    <w:rsid w:val="24816870"/>
    <w:rsid w:val="24874370"/>
    <w:rsid w:val="24885F0F"/>
    <w:rsid w:val="2488A27B"/>
    <w:rsid w:val="2489CF76"/>
    <w:rsid w:val="248CE8BD"/>
    <w:rsid w:val="248FE2F9"/>
    <w:rsid w:val="24932D5C"/>
    <w:rsid w:val="24966E49"/>
    <w:rsid w:val="2496B3C0"/>
    <w:rsid w:val="249777B4"/>
    <w:rsid w:val="249784CF"/>
    <w:rsid w:val="24981FAD"/>
    <w:rsid w:val="249A013B"/>
    <w:rsid w:val="249A5E16"/>
    <w:rsid w:val="24A40F73"/>
    <w:rsid w:val="24A5BCB2"/>
    <w:rsid w:val="24A5DE6A"/>
    <w:rsid w:val="24A71E5B"/>
    <w:rsid w:val="24A79A8C"/>
    <w:rsid w:val="24A83FBB"/>
    <w:rsid w:val="24AC1F38"/>
    <w:rsid w:val="24ADD283"/>
    <w:rsid w:val="24B136F0"/>
    <w:rsid w:val="24B2A0B6"/>
    <w:rsid w:val="24B55F4F"/>
    <w:rsid w:val="24B7CAEC"/>
    <w:rsid w:val="24BF50E9"/>
    <w:rsid w:val="24BFDDD1"/>
    <w:rsid w:val="24C29DEB"/>
    <w:rsid w:val="24C2F8B0"/>
    <w:rsid w:val="24C31DB5"/>
    <w:rsid w:val="24C6933C"/>
    <w:rsid w:val="24DA538C"/>
    <w:rsid w:val="24DA6F7B"/>
    <w:rsid w:val="24DB663D"/>
    <w:rsid w:val="24DF7615"/>
    <w:rsid w:val="24E183EA"/>
    <w:rsid w:val="24E18906"/>
    <w:rsid w:val="24E47473"/>
    <w:rsid w:val="24E6421B"/>
    <w:rsid w:val="24E6CC8E"/>
    <w:rsid w:val="24E6D0E5"/>
    <w:rsid w:val="24EC0058"/>
    <w:rsid w:val="24EE6E12"/>
    <w:rsid w:val="24EF6705"/>
    <w:rsid w:val="24EFF61B"/>
    <w:rsid w:val="24F3C12D"/>
    <w:rsid w:val="24F5D34A"/>
    <w:rsid w:val="24FABFE5"/>
    <w:rsid w:val="24FFC87E"/>
    <w:rsid w:val="2506E617"/>
    <w:rsid w:val="25095F38"/>
    <w:rsid w:val="250A6298"/>
    <w:rsid w:val="250B5BD7"/>
    <w:rsid w:val="250F275C"/>
    <w:rsid w:val="250F8A4F"/>
    <w:rsid w:val="2510CD57"/>
    <w:rsid w:val="25132A69"/>
    <w:rsid w:val="25212BFD"/>
    <w:rsid w:val="25226D02"/>
    <w:rsid w:val="2522FEA6"/>
    <w:rsid w:val="2524E258"/>
    <w:rsid w:val="252DB1F7"/>
    <w:rsid w:val="252E5DD0"/>
    <w:rsid w:val="252F2F85"/>
    <w:rsid w:val="253B8AF1"/>
    <w:rsid w:val="25419338"/>
    <w:rsid w:val="2545A7CD"/>
    <w:rsid w:val="254A97EB"/>
    <w:rsid w:val="254AC1CD"/>
    <w:rsid w:val="254D9B59"/>
    <w:rsid w:val="254E469E"/>
    <w:rsid w:val="255319EC"/>
    <w:rsid w:val="255E5DBC"/>
    <w:rsid w:val="2560A103"/>
    <w:rsid w:val="25679B13"/>
    <w:rsid w:val="256C2AD2"/>
    <w:rsid w:val="256DCAAF"/>
    <w:rsid w:val="2574689D"/>
    <w:rsid w:val="2574D45C"/>
    <w:rsid w:val="2575D030"/>
    <w:rsid w:val="25768034"/>
    <w:rsid w:val="257E2220"/>
    <w:rsid w:val="257E7B9B"/>
    <w:rsid w:val="25891F03"/>
    <w:rsid w:val="258AFDFA"/>
    <w:rsid w:val="258FF4D6"/>
    <w:rsid w:val="259381C7"/>
    <w:rsid w:val="2596D709"/>
    <w:rsid w:val="259C3DD4"/>
    <w:rsid w:val="259E661D"/>
    <w:rsid w:val="259EDED9"/>
    <w:rsid w:val="25A08E20"/>
    <w:rsid w:val="25A9079E"/>
    <w:rsid w:val="25A91657"/>
    <w:rsid w:val="25A94DB4"/>
    <w:rsid w:val="25AABAD9"/>
    <w:rsid w:val="25ABFFD5"/>
    <w:rsid w:val="25B4B65F"/>
    <w:rsid w:val="25B5B471"/>
    <w:rsid w:val="25BDD7DC"/>
    <w:rsid w:val="25BE144D"/>
    <w:rsid w:val="25BFF7BD"/>
    <w:rsid w:val="25C1D44F"/>
    <w:rsid w:val="25C2C63B"/>
    <w:rsid w:val="25C476E5"/>
    <w:rsid w:val="25C828A9"/>
    <w:rsid w:val="25C9BE87"/>
    <w:rsid w:val="25C9E618"/>
    <w:rsid w:val="25CBBA2C"/>
    <w:rsid w:val="25CDBADF"/>
    <w:rsid w:val="25CDBE44"/>
    <w:rsid w:val="25CF64C5"/>
    <w:rsid w:val="25D1BDAE"/>
    <w:rsid w:val="25D50015"/>
    <w:rsid w:val="25D55DE0"/>
    <w:rsid w:val="25E35BD8"/>
    <w:rsid w:val="25E3FBA7"/>
    <w:rsid w:val="25E83F30"/>
    <w:rsid w:val="25E98D2C"/>
    <w:rsid w:val="25EA9C28"/>
    <w:rsid w:val="25ED774F"/>
    <w:rsid w:val="25EEC695"/>
    <w:rsid w:val="25F095D2"/>
    <w:rsid w:val="25F440BD"/>
    <w:rsid w:val="25FFA47D"/>
    <w:rsid w:val="2604B022"/>
    <w:rsid w:val="260A1443"/>
    <w:rsid w:val="260A8B0B"/>
    <w:rsid w:val="260CFCFD"/>
    <w:rsid w:val="2611167B"/>
    <w:rsid w:val="26135AA6"/>
    <w:rsid w:val="26205119"/>
    <w:rsid w:val="262090BF"/>
    <w:rsid w:val="262308F5"/>
    <w:rsid w:val="26256A2F"/>
    <w:rsid w:val="262B9642"/>
    <w:rsid w:val="262DDFFA"/>
    <w:rsid w:val="262DE6F9"/>
    <w:rsid w:val="2630080E"/>
    <w:rsid w:val="2630EFED"/>
    <w:rsid w:val="2631737D"/>
    <w:rsid w:val="2633111E"/>
    <w:rsid w:val="2635208F"/>
    <w:rsid w:val="263645DA"/>
    <w:rsid w:val="26383F0D"/>
    <w:rsid w:val="263A0F20"/>
    <w:rsid w:val="263CAC60"/>
    <w:rsid w:val="263E6996"/>
    <w:rsid w:val="263ED12D"/>
    <w:rsid w:val="263F1BFA"/>
    <w:rsid w:val="2641EFEF"/>
    <w:rsid w:val="26427237"/>
    <w:rsid w:val="2644CEB9"/>
    <w:rsid w:val="264549FA"/>
    <w:rsid w:val="2645CB05"/>
    <w:rsid w:val="2648420C"/>
    <w:rsid w:val="2648BA81"/>
    <w:rsid w:val="264B5311"/>
    <w:rsid w:val="264E2BF8"/>
    <w:rsid w:val="264E93D9"/>
    <w:rsid w:val="264ED679"/>
    <w:rsid w:val="264FAC3A"/>
    <w:rsid w:val="265BC778"/>
    <w:rsid w:val="265CFA88"/>
    <w:rsid w:val="265EEE4A"/>
    <w:rsid w:val="265F74A1"/>
    <w:rsid w:val="265F89C6"/>
    <w:rsid w:val="266BC3C8"/>
    <w:rsid w:val="2670FBA2"/>
    <w:rsid w:val="2672446C"/>
    <w:rsid w:val="26796E96"/>
    <w:rsid w:val="267A19AF"/>
    <w:rsid w:val="267DEBA3"/>
    <w:rsid w:val="267F6F4B"/>
    <w:rsid w:val="26847762"/>
    <w:rsid w:val="26850757"/>
    <w:rsid w:val="2685A662"/>
    <w:rsid w:val="268BA250"/>
    <w:rsid w:val="26942352"/>
    <w:rsid w:val="26945CF5"/>
    <w:rsid w:val="2697691D"/>
    <w:rsid w:val="26981C96"/>
    <w:rsid w:val="269A15FF"/>
    <w:rsid w:val="269A423C"/>
    <w:rsid w:val="269B4073"/>
    <w:rsid w:val="269E818A"/>
    <w:rsid w:val="269F0D56"/>
    <w:rsid w:val="26A16D9E"/>
    <w:rsid w:val="26A457FE"/>
    <w:rsid w:val="26B205FF"/>
    <w:rsid w:val="26B28E5B"/>
    <w:rsid w:val="26B59B94"/>
    <w:rsid w:val="26BAD44E"/>
    <w:rsid w:val="26BFFEE2"/>
    <w:rsid w:val="26C00E21"/>
    <w:rsid w:val="26C212FD"/>
    <w:rsid w:val="26C42F8B"/>
    <w:rsid w:val="26C5D094"/>
    <w:rsid w:val="26C8C339"/>
    <w:rsid w:val="26C9C156"/>
    <w:rsid w:val="26CC36DD"/>
    <w:rsid w:val="26CEF42C"/>
    <w:rsid w:val="26CF53B8"/>
    <w:rsid w:val="26D0D29B"/>
    <w:rsid w:val="26D48E36"/>
    <w:rsid w:val="26D70639"/>
    <w:rsid w:val="26DBAE36"/>
    <w:rsid w:val="26DC7BDA"/>
    <w:rsid w:val="26DE1BEE"/>
    <w:rsid w:val="26DFCE6C"/>
    <w:rsid w:val="26E15C0E"/>
    <w:rsid w:val="26E46A0B"/>
    <w:rsid w:val="26E74C57"/>
    <w:rsid w:val="26E8D544"/>
    <w:rsid w:val="26EA66CD"/>
    <w:rsid w:val="26EBA9A3"/>
    <w:rsid w:val="26EC0E63"/>
    <w:rsid w:val="26EDD893"/>
    <w:rsid w:val="26F4EF93"/>
    <w:rsid w:val="26F56DAE"/>
    <w:rsid w:val="26F7783F"/>
    <w:rsid w:val="26F91E34"/>
    <w:rsid w:val="26F93310"/>
    <w:rsid w:val="26FC0F29"/>
    <w:rsid w:val="26FE7DAA"/>
    <w:rsid w:val="270162AA"/>
    <w:rsid w:val="270217E6"/>
    <w:rsid w:val="27042345"/>
    <w:rsid w:val="27063D31"/>
    <w:rsid w:val="270804B3"/>
    <w:rsid w:val="270B02CC"/>
    <w:rsid w:val="270BF7DB"/>
    <w:rsid w:val="270EED5E"/>
    <w:rsid w:val="270EF4C4"/>
    <w:rsid w:val="270FB7B5"/>
    <w:rsid w:val="27111FE0"/>
    <w:rsid w:val="2712921A"/>
    <w:rsid w:val="271309AC"/>
    <w:rsid w:val="271564CD"/>
    <w:rsid w:val="27168036"/>
    <w:rsid w:val="27191130"/>
    <w:rsid w:val="271B2351"/>
    <w:rsid w:val="271F5FA5"/>
    <w:rsid w:val="27204B14"/>
    <w:rsid w:val="27207A8D"/>
    <w:rsid w:val="27225341"/>
    <w:rsid w:val="2724C254"/>
    <w:rsid w:val="27269560"/>
    <w:rsid w:val="27292B9C"/>
    <w:rsid w:val="2729AA11"/>
    <w:rsid w:val="272B752A"/>
    <w:rsid w:val="272D2C9C"/>
    <w:rsid w:val="272D850B"/>
    <w:rsid w:val="27321E6E"/>
    <w:rsid w:val="273276E5"/>
    <w:rsid w:val="27336F2D"/>
    <w:rsid w:val="2733FD06"/>
    <w:rsid w:val="27379300"/>
    <w:rsid w:val="273F2784"/>
    <w:rsid w:val="27429D2D"/>
    <w:rsid w:val="2744285B"/>
    <w:rsid w:val="27445AD5"/>
    <w:rsid w:val="2745012C"/>
    <w:rsid w:val="27451697"/>
    <w:rsid w:val="27467D1F"/>
    <w:rsid w:val="27499FEA"/>
    <w:rsid w:val="274B58B9"/>
    <w:rsid w:val="274EB8DE"/>
    <w:rsid w:val="27556E55"/>
    <w:rsid w:val="27563EBD"/>
    <w:rsid w:val="2758956A"/>
    <w:rsid w:val="27599645"/>
    <w:rsid w:val="2759A1EE"/>
    <w:rsid w:val="275B84A2"/>
    <w:rsid w:val="27674577"/>
    <w:rsid w:val="2768F32B"/>
    <w:rsid w:val="276BC1EA"/>
    <w:rsid w:val="276EA36F"/>
    <w:rsid w:val="2771A8EE"/>
    <w:rsid w:val="27732CCA"/>
    <w:rsid w:val="27764458"/>
    <w:rsid w:val="277695A2"/>
    <w:rsid w:val="2778986F"/>
    <w:rsid w:val="277A42C0"/>
    <w:rsid w:val="277C31D1"/>
    <w:rsid w:val="277C68A6"/>
    <w:rsid w:val="277CC48A"/>
    <w:rsid w:val="277F1C59"/>
    <w:rsid w:val="277F3486"/>
    <w:rsid w:val="2787B49C"/>
    <w:rsid w:val="278DB67E"/>
    <w:rsid w:val="27922AFF"/>
    <w:rsid w:val="279583E4"/>
    <w:rsid w:val="27960854"/>
    <w:rsid w:val="27999658"/>
    <w:rsid w:val="279AB6A4"/>
    <w:rsid w:val="279E0FD9"/>
    <w:rsid w:val="27A45E24"/>
    <w:rsid w:val="27A77563"/>
    <w:rsid w:val="27A7A881"/>
    <w:rsid w:val="27AA55CD"/>
    <w:rsid w:val="27AB976F"/>
    <w:rsid w:val="27ACFF16"/>
    <w:rsid w:val="27AD7BEE"/>
    <w:rsid w:val="27AE6F90"/>
    <w:rsid w:val="27AFDB4C"/>
    <w:rsid w:val="27B43293"/>
    <w:rsid w:val="27B53D74"/>
    <w:rsid w:val="27B5AC92"/>
    <w:rsid w:val="27B8C741"/>
    <w:rsid w:val="27B96DBB"/>
    <w:rsid w:val="27B9F9C1"/>
    <w:rsid w:val="27BD3776"/>
    <w:rsid w:val="27C1ECBD"/>
    <w:rsid w:val="27C2D845"/>
    <w:rsid w:val="27C5360F"/>
    <w:rsid w:val="27C56719"/>
    <w:rsid w:val="27CAFD81"/>
    <w:rsid w:val="27D2EFA0"/>
    <w:rsid w:val="27D45F44"/>
    <w:rsid w:val="27D8BC22"/>
    <w:rsid w:val="27DA2078"/>
    <w:rsid w:val="27DD0B15"/>
    <w:rsid w:val="27DECC2C"/>
    <w:rsid w:val="27DF47CC"/>
    <w:rsid w:val="27EB818B"/>
    <w:rsid w:val="27EBDB39"/>
    <w:rsid w:val="27F3F2AC"/>
    <w:rsid w:val="27F7DEF5"/>
    <w:rsid w:val="27FA3ABD"/>
    <w:rsid w:val="27FA7931"/>
    <w:rsid w:val="27FDFEF1"/>
    <w:rsid w:val="27FF7D9B"/>
    <w:rsid w:val="2801EF21"/>
    <w:rsid w:val="2803A900"/>
    <w:rsid w:val="2806360A"/>
    <w:rsid w:val="2809A8C7"/>
    <w:rsid w:val="280B16E2"/>
    <w:rsid w:val="280C4631"/>
    <w:rsid w:val="280D659C"/>
    <w:rsid w:val="280D81B3"/>
    <w:rsid w:val="28170165"/>
    <w:rsid w:val="281A7201"/>
    <w:rsid w:val="281CA463"/>
    <w:rsid w:val="281CC87C"/>
    <w:rsid w:val="2828672F"/>
    <w:rsid w:val="28288BA8"/>
    <w:rsid w:val="282D740C"/>
    <w:rsid w:val="282EDCDF"/>
    <w:rsid w:val="282EF4F9"/>
    <w:rsid w:val="282FBD8D"/>
    <w:rsid w:val="28319539"/>
    <w:rsid w:val="28352857"/>
    <w:rsid w:val="2838CF56"/>
    <w:rsid w:val="283CC230"/>
    <w:rsid w:val="283CDDE3"/>
    <w:rsid w:val="284304D2"/>
    <w:rsid w:val="2843D8E7"/>
    <w:rsid w:val="2847E631"/>
    <w:rsid w:val="284A1BDF"/>
    <w:rsid w:val="2855DE4A"/>
    <w:rsid w:val="28574994"/>
    <w:rsid w:val="285AFAD4"/>
    <w:rsid w:val="285CA41A"/>
    <w:rsid w:val="285CEADF"/>
    <w:rsid w:val="285D499B"/>
    <w:rsid w:val="286141C5"/>
    <w:rsid w:val="28618831"/>
    <w:rsid w:val="28639233"/>
    <w:rsid w:val="286E880B"/>
    <w:rsid w:val="28741A3D"/>
    <w:rsid w:val="2874DEFE"/>
    <w:rsid w:val="28783ED9"/>
    <w:rsid w:val="287FF030"/>
    <w:rsid w:val="2883818F"/>
    <w:rsid w:val="2884F82E"/>
    <w:rsid w:val="2885EB55"/>
    <w:rsid w:val="2889F088"/>
    <w:rsid w:val="288C7E17"/>
    <w:rsid w:val="28920A32"/>
    <w:rsid w:val="28923AC8"/>
    <w:rsid w:val="28938FE7"/>
    <w:rsid w:val="2893FB13"/>
    <w:rsid w:val="2895C675"/>
    <w:rsid w:val="289F6459"/>
    <w:rsid w:val="289FD24D"/>
    <w:rsid w:val="28A12FDF"/>
    <w:rsid w:val="28A24111"/>
    <w:rsid w:val="28A2B079"/>
    <w:rsid w:val="28A48D96"/>
    <w:rsid w:val="28A4F7A0"/>
    <w:rsid w:val="28A9266F"/>
    <w:rsid w:val="28AB4FC0"/>
    <w:rsid w:val="28AEA6A9"/>
    <w:rsid w:val="28AF2B24"/>
    <w:rsid w:val="28B176CA"/>
    <w:rsid w:val="28B19F32"/>
    <w:rsid w:val="28B349DB"/>
    <w:rsid w:val="28B5B287"/>
    <w:rsid w:val="28B6A4FB"/>
    <w:rsid w:val="28B6C8C8"/>
    <w:rsid w:val="28B75650"/>
    <w:rsid w:val="28B8F050"/>
    <w:rsid w:val="28BC686F"/>
    <w:rsid w:val="28BED3A3"/>
    <w:rsid w:val="28C14B2F"/>
    <w:rsid w:val="28C188A8"/>
    <w:rsid w:val="28C1C49E"/>
    <w:rsid w:val="28C432DF"/>
    <w:rsid w:val="28C843A5"/>
    <w:rsid w:val="28D1CB7B"/>
    <w:rsid w:val="28D3B148"/>
    <w:rsid w:val="28D6464F"/>
    <w:rsid w:val="28D65D5F"/>
    <w:rsid w:val="28D7F756"/>
    <w:rsid w:val="28DAB728"/>
    <w:rsid w:val="28DE3EB2"/>
    <w:rsid w:val="28DF2960"/>
    <w:rsid w:val="28DF7913"/>
    <w:rsid w:val="28E2548E"/>
    <w:rsid w:val="28E25B9B"/>
    <w:rsid w:val="28E3138C"/>
    <w:rsid w:val="28E359BC"/>
    <w:rsid w:val="28E5D591"/>
    <w:rsid w:val="28E6BCDA"/>
    <w:rsid w:val="28E8CA4A"/>
    <w:rsid w:val="28F1950A"/>
    <w:rsid w:val="28F48A39"/>
    <w:rsid w:val="28F840DE"/>
    <w:rsid w:val="28F91A2E"/>
    <w:rsid w:val="28FC40E0"/>
    <w:rsid w:val="28FFD565"/>
    <w:rsid w:val="290062D2"/>
    <w:rsid w:val="2900FDCA"/>
    <w:rsid w:val="29019B0D"/>
    <w:rsid w:val="29023E3F"/>
    <w:rsid w:val="29098877"/>
    <w:rsid w:val="290B58A8"/>
    <w:rsid w:val="290E7579"/>
    <w:rsid w:val="29115AE6"/>
    <w:rsid w:val="29137E5F"/>
    <w:rsid w:val="291515E0"/>
    <w:rsid w:val="2916077F"/>
    <w:rsid w:val="2917E696"/>
    <w:rsid w:val="2918BDA5"/>
    <w:rsid w:val="291C8B99"/>
    <w:rsid w:val="291F3682"/>
    <w:rsid w:val="2924998C"/>
    <w:rsid w:val="29284FD6"/>
    <w:rsid w:val="2928B41C"/>
    <w:rsid w:val="292A9D50"/>
    <w:rsid w:val="292DE880"/>
    <w:rsid w:val="293B59EA"/>
    <w:rsid w:val="294A9982"/>
    <w:rsid w:val="294F8488"/>
    <w:rsid w:val="295311B2"/>
    <w:rsid w:val="295628D6"/>
    <w:rsid w:val="29578AC2"/>
    <w:rsid w:val="2957D149"/>
    <w:rsid w:val="295F61DC"/>
    <w:rsid w:val="2960C1B3"/>
    <w:rsid w:val="2960F7D5"/>
    <w:rsid w:val="2960FCD1"/>
    <w:rsid w:val="296945AD"/>
    <w:rsid w:val="297E1035"/>
    <w:rsid w:val="29800BC4"/>
    <w:rsid w:val="29810255"/>
    <w:rsid w:val="2983D5FD"/>
    <w:rsid w:val="298597D1"/>
    <w:rsid w:val="298717CF"/>
    <w:rsid w:val="298AC061"/>
    <w:rsid w:val="298B32F2"/>
    <w:rsid w:val="298CE398"/>
    <w:rsid w:val="298D8D0D"/>
    <w:rsid w:val="2990A02B"/>
    <w:rsid w:val="29916CC1"/>
    <w:rsid w:val="299B40CB"/>
    <w:rsid w:val="299CC4F4"/>
    <w:rsid w:val="299D677A"/>
    <w:rsid w:val="29A29518"/>
    <w:rsid w:val="29A3692D"/>
    <w:rsid w:val="29A51E92"/>
    <w:rsid w:val="29A5D0F6"/>
    <w:rsid w:val="29A6C4BE"/>
    <w:rsid w:val="29AE4585"/>
    <w:rsid w:val="29AFDDDB"/>
    <w:rsid w:val="29B2C5F9"/>
    <w:rsid w:val="29B2C7C8"/>
    <w:rsid w:val="29B2E35A"/>
    <w:rsid w:val="29B40C78"/>
    <w:rsid w:val="29B42165"/>
    <w:rsid w:val="29B4937A"/>
    <w:rsid w:val="29BBC7AE"/>
    <w:rsid w:val="29BC55F9"/>
    <w:rsid w:val="29BD6E4E"/>
    <w:rsid w:val="29C3F265"/>
    <w:rsid w:val="29C784A7"/>
    <w:rsid w:val="29C79E06"/>
    <w:rsid w:val="29CA7F1B"/>
    <w:rsid w:val="29CC8703"/>
    <w:rsid w:val="29CDEB3A"/>
    <w:rsid w:val="29CEAA5F"/>
    <w:rsid w:val="29D06C45"/>
    <w:rsid w:val="29D0753D"/>
    <w:rsid w:val="29D0B031"/>
    <w:rsid w:val="29D1B86B"/>
    <w:rsid w:val="29D4232F"/>
    <w:rsid w:val="29E13C13"/>
    <w:rsid w:val="29E950B8"/>
    <w:rsid w:val="29EB9E4B"/>
    <w:rsid w:val="29EEAB95"/>
    <w:rsid w:val="29EFE6F1"/>
    <w:rsid w:val="29F34A1A"/>
    <w:rsid w:val="29F3BCE5"/>
    <w:rsid w:val="29F44753"/>
    <w:rsid w:val="29F56BBB"/>
    <w:rsid w:val="29F9985D"/>
    <w:rsid w:val="2A0030B9"/>
    <w:rsid w:val="2A00EF53"/>
    <w:rsid w:val="2A018E56"/>
    <w:rsid w:val="2A01DAAE"/>
    <w:rsid w:val="2A05AA7B"/>
    <w:rsid w:val="2A063C51"/>
    <w:rsid w:val="2A07B48B"/>
    <w:rsid w:val="2A1329E5"/>
    <w:rsid w:val="2A14E0C6"/>
    <w:rsid w:val="2A1AB388"/>
    <w:rsid w:val="2A1AE7B1"/>
    <w:rsid w:val="2A1C5A90"/>
    <w:rsid w:val="2A206D50"/>
    <w:rsid w:val="2A2146E6"/>
    <w:rsid w:val="2A219BBA"/>
    <w:rsid w:val="2A225ED3"/>
    <w:rsid w:val="2A235987"/>
    <w:rsid w:val="2A25F9B9"/>
    <w:rsid w:val="2A293EB2"/>
    <w:rsid w:val="2A35059B"/>
    <w:rsid w:val="2A37ED67"/>
    <w:rsid w:val="2A40C2D6"/>
    <w:rsid w:val="2A4A37E7"/>
    <w:rsid w:val="2A4E1266"/>
    <w:rsid w:val="2A558E8E"/>
    <w:rsid w:val="2A603E88"/>
    <w:rsid w:val="2A613FCD"/>
    <w:rsid w:val="2A614162"/>
    <w:rsid w:val="2A643E2C"/>
    <w:rsid w:val="2A652127"/>
    <w:rsid w:val="2A6688D7"/>
    <w:rsid w:val="2A6753C0"/>
    <w:rsid w:val="2A69756C"/>
    <w:rsid w:val="2A6AAA6B"/>
    <w:rsid w:val="2A6BEDFE"/>
    <w:rsid w:val="2A6EE2A9"/>
    <w:rsid w:val="2A712374"/>
    <w:rsid w:val="2A767824"/>
    <w:rsid w:val="2A7BA2A5"/>
    <w:rsid w:val="2A80F813"/>
    <w:rsid w:val="2A826B10"/>
    <w:rsid w:val="2A83873F"/>
    <w:rsid w:val="2A85F0D9"/>
    <w:rsid w:val="2A882624"/>
    <w:rsid w:val="2A888616"/>
    <w:rsid w:val="2A8AA4F7"/>
    <w:rsid w:val="2A900440"/>
    <w:rsid w:val="2A91539A"/>
    <w:rsid w:val="2A9E186F"/>
    <w:rsid w:val="2AA2DCD9"/>
    <w:rsid w:val="2AA34E1A"/>
    <w:rsid w:val="2AA5FB74"/>
    <w:rsid w:val="2AA60CE8"/>
    <w:rsid w:val="2AA70FDC"/>
    <w:rsid w:val="2AA8E926"/>
    <w:rsid w:val="2AA90047"/>
    <w:rsid w:val="2AAC7D94"/>
    <w:rsid w:val="2AAD6925"/>
    <w:rsid w:val="2AB13699"/>
    <w:rsid w:val="2AB62D1E"/>
    <w:rsid w:val="2AB851CC"/>
    <w:rsid w:val="2ABCC738"/>
    <w:rsid w:val="2ABE1FC3"/>
    <w:rsid w:val="2ABF6AAE"/>
    <w:rsid w:val="2ABFA2C4"/>
    <w:rsid w:val="2AC5493F"/>
    <w:rsid w:val="2AC72B94"/>
    <w:rsid w:val="2ACAF086"/>
    <w:rsid w:val="2ACE5509"/>
    <w:rsid w:val="2AD3EF0C"/>
    <w:rsid w:val="2AD41FBF"/>
    <w:rsid w:val="2AD55181"/>
    <w:rsid w:val="2AD6FFB7"/>
    <w:rsid w:val="2AD7A960"/>
    <w:rsid w:val="2ADDB5E1"/>
    <w:rsid w:val="2AE1D9C9"/>
    <w:rsid w:val="2AE2CACA"/>
    <w:rsid w:val="2AE69F26"/>
    <w:rsid w:val="2AE80206"/>
    <w:rsid w:val="2AE93C9B"/>
    <w:rsid w:val="2AEC8914"/>
    <w:rsid w:val="2AEDEB76"/>
    <w:rsid w:val="2AEF5F59"/>
    <w:rsid w:val="2AF1C177"/>
    <w:rsid w:val="2AF42E19"/>
    <w:rsid w:val="2B05748E"/>
    <w:rsid w:val="2B05F278"/>
    <w:rsid w:val="2B0A7211"/>
    <w:rsid w:val="2B0BC84A"/>
    <w:rsid w:val="2B0D3D72"/>
    <w:rsid w:val="2B115C93"/>
    <w:rsid w:val="2B11998D"/>
    <w:rsid w:val="2B140EFA"/>
    <w:rsid w:val="2B143262"/>
    <w:rsid w:val="2B14D5EA"/>
    <w:rsid w:val="2B14E213"/>
    <w:rsid w:val="2B14EF01"/>
    <w:rsid w:val="2B199BF9"/>
    <w:rsid w:val="2B1AE4C4"/>
    <w:rsid w:val="2B1FB588"/>
    <w:rsid w:val="2B201D43"/>
    <w:rsid w:val="2B24099F"/>
    <w:rsid w:val="2B30A5FC"/>
    <w:rsid w:val="2B318414"/>
    <w:rsid w:val="2B35D4C0"/>
    <w:rsid w:val="2B378308"/>
    <w:rsid w:val="2B3B751A"/>
    <w:rsid w:val="2B3C6D4D"/>
    <w:rsid w:val="2B3E6A3C"/>
    <w:rsid w:val="2B4502F3"/>
    <w:rsid w:val="2B4C13F5"/>
    <w:rsid w:val="2B4CE8C9"/>
    <w:rsid w:val="2B4DAFDF"/>
    <w:rsid w:val="2B50CDBD"/>
    <w:rsid w:val="2B545B34"/>
    <w:rsid w:val="2B5915F0"/>
    <w:rsid w:val="2B5FC091"/>
    <w:rsid w:val="2B616EC8"/>
    <w:rsid w:val="2B61E313"/>
    <w:rsid w:val="2B630620"/>
    <w:rsid w:val="2B6D55E0"/>
    <w:rsid w:val="2B73009A"/>
    <w:rsid w:val="2B7453FE"/>
    <w:rsid w:val="2B794804"/>
    <w:rsid w:val="2B7B6D52"/>
    <w:rsid w:val="2B7BD515"/>
    <w:rsid w:val="2B7C7231"/>
    <w:rsid w:val="2B8055AF"/>
    <w:rsid w:val="2B834042"/>
    <w:rsid w:val="2B835174"/>
    <w:rsid w:val="2B851188"/>
    <w:rsid w:val="2B8BB752"/>
    <w:rsid w:val="2B8BEED7"/>
    <w:rsid w:val="2B8DB44C"/>
    <w:rsid w:val="2B915B0B"/>
    <w:rsid w:val="2B92423C"/>
    <w:rsid w:val="2B9867D5"/>
    <w:rsid w:val="2B9AFD03"/>
    <w:rsid w:val="2B9B9BA7"/>
    <w:rsid w:val="2BA0AAAE"/>
    <w:rsid w:val="2BA0E059"/>
    <w:rsid w:val="2BA0F711"/>
    <w:rsid w:val="2BA5232C"/>
    <w:rsid w:val="2BA89E98"/>
    <w:rsid w:val="2BAE38A0"/>
    <w:rsid w:val="2BAFBB95"/>
    <w:rsid w:val="2BB0C43B"/>
    <w:rsid w:val="2BB0D918"/>
    <w:rsid w:val="2BB1ECB5"/>
    <w:rsid w:val="2BB3991B"/>
    <w:rsid w:val="2BB7C7B5"/>
    <w:rsid w:val="2BBAAEE7"/>
    <w:rsid w:val="2BBCEBCC"/>
    <w:rsid w:val="2BBDED50"/>
    <w:rsid w:val="2BBF2BF2"/>
    <w:rsid w:val="2BC1FFF6"/>
    <w:rsid w:val="2BC3A153"/>
    <w:rsid w:val="2BC52986"/>
    <w:rsid w:val="2BC93204"/>
    <w:rsid w:val="2BCA0F38"/>
    <w:rsid w:val="2BD12056"/>
    <w:rsid w:val="2BD6C2FD"/>
    <w:rsid w:val="2BD7A2B9"/>
    <w:rsid w:val="2BD92633"/>
    <w:rsid w:val="2BDA1D26"/>
    <w:rsid w:val="2BDCD952"/>
    <w:rsid w:val="2BDF5AA1"/>
    <w:rsid w:val="2BDF63A6"/>
    <w:rsid w:val="2BE488F1"/>
    <w:rsid w:val="2BE5C1DC"/>
    <w:rsid w:val="2BE684E9"/>
    <w:rsid w:val="2BE6D469"/>
    <w:rsid w:val="2BE6DB11"/>
    <w:rsid w:val="2BE71791"/>
    <w:rsid w:val="2BE9A0FB"/>
    <w:rsid w:val="2BE9E529"/>
    <w:rsid w:val="2BEA1DC6"/>
    <w:rsid w:val="2BEC0680"/>
    <w:rsid w:val="2BEC8580"/>
    <w:rsid w:val="2BF3BFE0"/>
    <w:rsid w:val="2BF55B04"/>
    <w:rsid w:val="2BF8BC9E"/>
    <w:rsid w:val="2BFC991C"/>
    <w:rsid w:val="2BFF919F"/>
    <w:rsid w:val="2C04AED8"/>
    <w:rsid w:val="2C059DAC"/>
    <w:rsid w:val="2C0F2C8A"/>
    <w:rsid w:val="2C129561"/>
    <w:rsid w:val="2C1B4D60"/>
    <w:rsid w:val="2C1ED75E"/>
    <w:rsid w:val="2C1F3D08"/>
    <w:rsid w:val="2C1FE6EF"/>
    <w:rsid w:val="2C21AEB3"/>
    <w:rsid w:val="2C2822C4"/>
    <w:rsid w:val="2C33F09B"/>
    <w:rsid w:val="2C372A52"/>
    <w:rsid w:val="2C3767FE"/>
    <w:rsid w:val="2C383651"/>
    <w:rsid w:val="2C38E2C2"/>
    <w:rsid w:val="2C396142"/>
    <w:rsid w:val="2C3A8124"/>
    <w:rsid w:val="2C4371B1"/>
    <w:rsid w:val="2C44CF56"/>
    <w:rsid w:val="2C48BA3E"/>
    <w:rsid w:val="2C4B0F46"/>
    <w:rsid w:val="2C53AFFB"/>
    <w:rsid w:val="2C563118"/>
    <w:rsid w:val="2C5E2EE4"/>
    <w:rsid w:val="2C625B6C"/>
    <w:rsid w:val="2C6260BF"/>
    <w:rsid w:val="2C6692AD"/>
    <w:rsid w:val="2C68CCA1"/>
    <w:rsid w:val="2C6988BB"/>
    <w:rsid w:val="2C6A8096"/>
    <w:rsid w:val="2C6AB70B"/>
    <w:rsid w:val="2C6DA36A"/>
    <w:rsid w:val="2C7117E0"/>
    <w:rsid w:val="2C72655C"/>
    <w:rsid w:val="2C72D322"/>
    <w:rsid w:val="2C73810B"/>
    <w:rsid w:val="2C78D839"/>
    <w:rsid w:val="2C7B2E19"/>
    <w:rsid w:val="2C7C9F27"/>
    <w:rsid w:val="2C7F9BD3"/>
    <w:rsid w:val="2C82A879"/>
    <w:rsid w:val="2C8316D9"/>
    <w:rsid w:val="2C898788"/>
    <w:rsid w:val="2C89E923"/>
    <w:rsid w:val="2C8A7070"/>
    <w:rsid w:val="2C8B1396"/>
    <w:rsid w:val="2C8BB04F"/>
    <w:rsid w:val="2C8DFFC0"/>
    <w:rsid w:val="2C972053"/>
    <w:rsid w:val="2C988AFC"/>
    <w:rsid w:val="2C9936C2"/>
    <w:rsid w:val="2C9A3812"/>
    <w:rsid w:val="2C9E8F68"/>
    <w:rsid w:val="2CA468EE"/>
    <w:rsid w:val="2CAB2475"/>
    <w:rsid w:val="2CAC2D62"/>
    <w:rsid w:val="2CACD8B7"/>
    <w:rsid w:val="2CAFD555"/>
    <w:rsid w:val="2CB27A48"/>
    <w:rsid w:val="2CB6486F"/>
    <w:rsid w:val="2CBA06D6"/>
    <w:rsid w:val="2CBB85E9"/>
    <w:rsid w:val="2CC131DA"/>
    <w:rsid w:val="2CC5A9CC"/>
    <w:rsid w:val="2CC70E69"/>
    <w:rsid w:val="2CCB16D4"/>
    <w:rsid w:val="2CDA35DA"/>
    <w:rsid w:val="2CDAFEC1"/>
    <w:rsid w:val="2CDF62B8"/>
    <w:rsid w:val="2CE1DFA3"/>
    <w:rsid w:val="2CE1EE62"/>
    <w:rsid w:val="2CE3843C"/>
    <w:rsid w:val="2CE598A7"/>
    <w:rsid w:val="2CE64982"/>
    <w:rsid w:val="2CE7D3AD"/>
    <w:rsid w:val="2CE7E456"/>
    <w:rsid w:val="2CE8DE71"/>
    <w:rsid w:val="2CE9B939"/>
    <w:rsid w:val="2CF05B63"/>
    <w:rsid w:val="2CF35E37"/>
    <w:rsid w:val="2CF64889"/>
    <w:rsid w:val="2CFF9C43"/>
    <w:rsid w:val="2D003316"/>
    <w:rsid w:val="2D02A1DC"/>
    <w:rsid w:val="2D047120"/>
    <w:rsid w:val="2D067008"/>
    <w:rsid w:val="2D08C39F"/>
    <w:rsid w:val="2D08D3DA"/>
    <w:rsid w:val="2D0A53A2"/>
    <w:rsid w:val="2D0CEC53"/>
    <w:rsid w:val="2D18D70E"/>
    <w:rsid w:val="2D1983F6"/>
    <w:rsid w:val="2D1AE222"/>
    <w:rsid w:val="2D2308F4"/>
    <w:rsid w:val="2D25D416"/>
    <w:rsid w:val="2D2CC9D0"/>
    <w:rsid w:val="2D366516"/>
    <w:rsid w:val="2D3E8547"/>
    <w:rsid w:val="2D3FC3C7"/>
    <w:rsid w:val="2D3FF414"/>
    <w:rsid w:val="2D4385C9"/>
    <w:rsid w:val="2D52B59E"/>
    <w:rsid w:val="2D5315C1"/>
    <w:rsid w:val="2D53C374"/>
    <w:rsid w:val="2D54B8FF"/>
    <w:rsid w:val="2D582438"/>
    <w:rsid w:val="2D5CAEC2"/>
    <w:rsid w:val="2D5EB74C"/>
    <w:rsid w:val="2D61CFD3"/>
    <w:rsid w:val="2D646161"/>
    <w:rsid w:val="2D647313"/>
    <w:rsid w:val="2D6B28FA"/>
    <w:rsid w:val="2D6BA64C"/>
    <w:rsid w:val="2D6E82B6"/>
    <w:rsid w:val="2D7399E8"/>
    <w:rsid w:val="2D751CCF"/>
    <w:rsid w:val="2D76178D"/>
    <w:rsid w:val="2D7A36CA"/>
    <w:rsid w:val="2D812598"/>
    <w:rsid w:val="2D814E27"/>
    <w:rsid w:val="2D81680C"/>
    <w:rsid w:val="2D823CE9"/>
    <w:rsid w:val="2D852974"/>
    <w:rsid w:val="2D87A362"/>
    <w:rsid w:val="2D8E135B"/>
    <w:rsid w:val="2D8FEE22"/>
    <w:rsid w:val="2D926C28"/>
    <w:rsid w:val="2D941479"/>
    <w:rsid w:val="2D978099"/>
    <w:rsid w:val="2D9C1A7E"/>
    <w:rsid w:val="2D9C600D"/>
    <w:rsid w:val="2D9E679F"/>
    <w:rsid w:val="2D9EE4CF"/>
    <w:rsid w:val="2DA02850"/>
    <w:rsid w:val="2DA1F3D0"/>
    <w:rsid w:val="2DA44722"/>
    <w:rsid w:val="2DA79085"/>
    <w:rsid w:val="2DA98EB2"/>
    <w:rsid w:val="2DAB2107"/>
    <w:rsid w:val="2DB3FAEC"/>
    <w:rsid w:val="2DB5CA60"/>
    <w:rsid w:val="2DB69DEF"/>
    <w:rsid w:val="2DB7C14C"/>
    <w:rsid w:val="2DB914BD"/>
    <w:rsid w:val="2DBA66BC"/>
    <w:rsid w:val="2DBB6011"/>
    <w:rsid w:val="2DBCD5F6"/>
    <w:rsid w:val="2DBCEF0E"/>
    <w:rsid w:val="2DBE6AA4"/>
    <w:rsid w:val="2DC04127"/>
    <w:rsid w:val="2DC5DBC7"/>
    <w:rsid w:val="2DC66CC9"/>
    <w:rsid w:val="2DC781F7"/>
    <w:rsid w:val="2DCBEB70"/>
    <w:rsid w:val="2DD44F23"/>
    <w:rsid w:val="2DDB6883"/>
    <w:rsid w:val="2DDBA749"/>
    <w:rsid w:val="2DDCA88E"/>
    <w:rsid w:val="2DDE8EBB"/>
    <w:rsid w:val="2DDE9475"/>
    <w:rsid w:val="2DE542AC"/>
    <w:rsid w:val="2DE8C359"/>
    <w:rsid w:val="2DEFC84B"/>
    <w:rsid w:val="2DF14698"/>
    <w:rsid w:val="2DF226B2"/>
    <w:rsid w:val="2DF61122"/>
    <w:rsid w:val="2DF6C209"/>
    <w:rsid w:val="2DF78798"/>
    <w:rsid w:val="2DF80F81"/>
    <w:rsid w:val="2E00036C"/>
    <w:rsid w:val="2E02FFDA"/>
    <w:rsid w:val="2E047925"/>
    <w:rsid w:val="2E0529C5"/>
    <w:rsid w:val="2E08AF4C"/>
    <w:rsid w:val="2E09B9AA"/>
    <w:rsid w:val="2E0C1599"/>
    <w:rsid w:val="2E0CC22E"/>
    <w:rsid w:val="2E102C6E"/>
    <w:rsid w:val="2E10A7C4"/>
    <w:rsid w:val="2E1130DB"/>
    <w:rsid w:val="2E113E43"/>
    <w:rsid w:val="2E119C50"/>
    <w:rsid w:val="2E17BB18"/>
    <w:rsid w:val="2E1F7933"/>
    <w:rsid w:val="2E222E5F"/>
    <w:rsid w:val="2E240C59"/>
    <w:rsid w:val="2E254EFC"/>
    <w:rsid w:val="2E259329"/>
    <w:rsid w:val="2E264526"/>
    <w:rsid w:val="2E292DDA"/>
    <w:rsid w:val="2E29D3AD"/>
    <w:rsid w:val="2E2C43CC"/>
    <w:rsid w:val="2E2D51E1"/>
    <w:rsid w:val="2E3407E9"/>
    <w:rsid w:val="2E385E6D"/>
    <w:rsid w:val="2E396DD9"/>
    <w:rsid w:val="2E3B8710"/>
    <w:rsid w:val="2E3C2593"/>
    <w:rsid w:val="2E3C5133"/>
    <w:rsid w:val="2E44136C"/>
    <w:rsid w:val="2E443762"/>
    <w:rsid w:val="2E45240F"/>
    <w:rsid w:val="2E4AAC83"/>
    <w:rsid w:val="2E4E787C"/>
    <w:rsid w:val="2E516633"/>
    <w:rsid w:val="2E53EE35"/>
    <w:rsid w:val="2E5B3DDF"/>
    <w:rsid w:val="2E5B78B5"/>
    <w:rsid w:val="2E5F6031"/>
    <w:rsid w:val="2E616883"/>
    <w:rsid w:val="2E67B8FE"/>
    <w:rsid w:val="2E6E6ED7"/>
    <w:rsid w:val="2E716000"/>
    <w:rsid w:val="2E719321"/>
    <w:rsid w:val="2E724E81"/>
    <w:rsid w:val="2E7C4D0E"/>
    <w:rsid w:val="2E7E5D6A"/>
    <w:rsid w:val="2E7F0E85"/>
    <w:rsid w:val="2E7F5964"/>
    <w:rsid w:val="2E8031D1"/>
    <w:rsid w:val="2E83B4B7"/>
    <w:rsid w:val="2E84F18C"/>
    <w:rsid w:val="2E89D002"/>
    <w:rsid w:val="2E89FA13"/>
    <w:rsid w:val="2E8A04BB"/>
    <w:rsid w:val="2E8BA23D"/>
    <w:rsid w:val="2E8CFBA6"/>
    <w:rsid w:val="2E8D2621"/>
    <w:rsid w:val="2E8EA415"/>
    <w:rsid w:val="2E922628"/>
    <w:rsid w:val="2E925085"/>
    <w:rsid w:val="2E92CD5E"/>
    <w:rsid w:val="2E949342"/>
    <w:rsid w:val="2E9829D3"/>
    <w:rsid w:val="2E9E44EB"/>
    <w:rsid w:val="2EA19679"/>
    <w:rsid w:val="2EA2C0C9"/>
    <w:rsid w:val="2EA8CFAB"/>
    <w:rsid w:val="2EA9C0C7"/>
    <w:rsid w:val="2EAB6F92"/>
    <w:rsid w:val="2EABF6D7"/>
    <w:rsid w:val="2EAD3E2D"/>
    <w:rsid w:val="2EB279ED"/>
    <w:rsid w:val="2EB89BE2"/>
    <w:rsid w:val="2EB8C898"/>
    <w:rsid w:val="2EB8D153"/>
    <w:rsid w:val="2EB902FC"/>
    <w:rsid w:val="2EB98CB1"/>
    <w:rsid w:val="2EBF9D13"/>
    <w:rsid w:val="2EC1553E"/>
    <w:rsid w:val="2EC4E2A8"/>
    <w:rsid w:val="2EC62486"/>
    <w:rsid w:val="2EC87EF1"/>
    <w:rsid w:val="2ED003C5"/>
    <w:rsid w:val="2ED94BC1"/>
    <w:rsid w:val="2EDA8D76"/>
    <w:rsid w:val="2EE23C74"/>
    <w:rsid w:val="2EE2BF48"/>
    <w:rsid w:val="2EE42082"/>
    <w:rsid w:val="2EE73DC1"/>
    <w:rsid w:val="2EE7E121"/>
    <w:rsid w:val="2EEA8904"/>
    <w:rsid w:val="2EEF7F63"/>
    <w:rsid w:val="2EF0A28B"/>
    <w:rsid w:val="2EF3F23D"/>
    <w:rsid w:val="2EF922D8"/>
    <w:rsid w:val="2EF9FFDE"/>
    <w:rsid w:val="2F09BB89"/>
    <w:rsid w:val="2F0A6972"/>
    <w:rsid w:val="2F0B0631"/>
    <w:rsid w:val="2F0B9485"/>
    <w:rsid w:val="2F101925"/>
    <w:rsid w:val="2F12D588"/>
    <w:rsid w:val="2F151F9B"/>
    <w:rsid w:val="2F15990A"/>
    <w:rsid w:val="2F18736E"/>
    <w:rsid w:val="2F1A1D3A"/>
    <w:rsid w:val="2F234AB9"/>
    <w:rsid w:val="2F23FF42"/>
    <w:rsid w:val="2F26012F"/>
    <w:rsid w:val="2F2A30D5"/>
    <w:rsid w:val="2F2A4274"/>
    <w:rsid w:val="2F2A7810"/>
    <w:rsid w:val="2F2B883C"/>
    <w:rsid w:val="2F2DC9CD"/>
    <w:rsid w:val="2F2F356F"/>
    <w:rsid w:val="2F308BDD"/>
    <w:rsid w:val="2F342776"/>
    <w:rsid w:val="2F3503CE"/>
    <w:rsid w:val="2F387264"/>
    <w:rsid w:val="2F38A819"/>
    <w:rsid w:val="2F38BAC4"/>
    <w:rsid w:val="2F3A93FD"/>
    <w:rsid w:val="2F3AC7F1"/>
    <w:rsid w:val="2F3F95ED"/>
    <w:rsid w:val="2F45BE3E"/>
    <w:rsid w:val="2F46C1FA"/>
    <w:rsid w:val="2F4D0687"/>
    <w:rsid w:val="2F506360"/>
    <w:rsid w:val="2F510253"/>
    <w:rsid w:val="2F526E50"/>
    <w:rsid w:val="2F52F730"/>
    <w:rsid w:val="2F554A16"/>
    <w:rsid w:val="2F5605D2"/>
    <w:rsid w:val="2F56D382"/>
    <w:rsid w:val="2F585120"/>
    <w:rsid w:val="2F5AD0C7"/>
    <w:rsid w:val="2F5B0F82"/>
    <w:rsid w:val="2F5DDD52"/>
    <w:rsid w:val="2F5F3EF9"/>
    <w:rsid w:val="2F6331EC"/>
    <w:rsid w:val="2F671B3A"/>
    <w:rsid w:val="2F71578A"/>
    <w:rsid w:val="2F71A72E"/>
    <w:rsid w:val="2F7D7678"/>
    <w:rsid w:val="2F7F45F4"/>
    <w:rsid w:val="2F7F7DB9"/>
    <w:rsid w:val="2F82D262"/>
    <w:rsid w:val="2F86225B"/>
    <w:rsid w:val="2F87BCF4"/>
    <w:rsid w:val="2F89E269"/>
    <w:rsid w:val="2F8BCE05"/>
    <w:rsid w:val="2F913DA3"/>
    <w:rsid w:val="2F92371E"/>
    <w:rsid w:val="2F970AD7"/>
    <w:rsid w:val="2F9C2CFA"/>
    <w:rsid w:val="2F9CF923"/>
    <w:rsid w:val="2F9DDF17"/>
    <w:rsid w:val="2F9E6C45"/>
    <w:rsid w:val="2FA17525"/>
    <w:rsid w:val="2FA4F50C"/>
    <w:rsid w:val="2FA81FD7"/>
    <w:rsid w:val="2FA83068"/>
    <w:rsid w:val="2FA9A81F"/>
    <w:rsid w:val="2FB0AD07"/>
    <w:rsid w:val="2FB80691"/>
    <w:rsid w:val="2FBA4F87"/>
    <w:rsid w:val="2FC15F4B"/>
    <w:rsid w:val="2FC21EC9"/>
    <w:rsid w:val="2FCD8E0A"/>
    <w:rsid w:val="2FD7065A"/>
    <w:rsid w:val="2FD7DEE9"/>
    <w:rsid w:val="2FDB0AA3"/>
    <w:rsid w:val="2FDD5BFD"/>
    <w:rsid w:val="2FE39D95"/>
    <w:rsid w:val="2FE4EF85"/>
    <w:rsid w:val="2FE58E64"/>
    <w:rsid w:val="2FE8EB7B"/>
    <w:rsid w:val="2FEA1829"/>
    <w:rsid w:val="2FEAA4ED"/>
    <w:rsid w:val="2FEFA26A"/>
    <w:rsid w:val="2FF0F455"/>
    <w:rsid w:val="2FF5BC13"/>
    <w:rsid w:val="2FFC7F7D"/>
    <w:rsid w:val="2FFD23EF"/>
    <w:rsid w:val="300706A4"/>
    <w:rsid w:val="300C9075"/>
    <w:rsid w:val="300D930F"/>
    <w:rsid w:val="300FCE28"/>
    <w:rsid w:val="301075DE"/>
    <w:rsid w:val="30151873"/>
    <w:rsid w:val="301AA76E"/>
    <w:rsid w:val="301DD6DD"/>
    <w:rsid w:val="30220B6C"/>
    <w:rsid w:val="3022AD92"/>
    <w:rsid w:val="302A4267"/>
    <w:rsid w:val="302BE47B"/>
    <w:rsid w:val="302D79A9"/>
    <w:rsid w:val="3031A4BF"/>
    <w:rsid w:val="3038DEEF"/>
    <w:rsid w:val="303EEB90"/>
    <w:rsid w:val="303FA74F"/>
    <w:rsid w:val="3041EA8A"/>
    <w:rsid w:val="3041F464"/>
    <w:rsid w:val="30454E8D"/>
    <w:rsid w:val="3045A195"/>
    <w:rsid w:val="3046A1D4"/>
    <w:rsid w:val="3048ED19"/>
    <w:rsid w:val="304911BC"/>
    <w:rsid w:val="3049F776"/>
    <w:rsid w:val="304D97F9"/>
    <w:rsid w:val="304DF3D6"/>
    <w:rsid w:val="304FEDCB"/>
    <w:rsid w:val="305167C4"/>
    <w:rsid w:val="305A1FEB"/>
    <w:rsid w:val="305C02DC"/>
    <w:rsid w:val="305F0A10"/>
    <w:rsid w:val="305FC450"/>
    <w:rsid w:val="30640DEB"/>
    <w:rsid w:val="30647437"/>
    <w:rsid w:val="30647A9B"/>
    <w:rsid w:val="30653925"/>
    <w:rsid w:val="306859EC"/>
    <w:rsid w:val="3068B26B"/>
    <w:rsid w:val="306FE489"/>
    <w:rsid w:val="30718AB8"/>
    <w:rsid w:val="3072F7E7"/>
    <w:rsid w:val="307739D9"/>
    <w:rsid w:val="307CFE0B"/>
    <w:rsid w:val="30807519"/>
    <w:rsid w:val="30809B18"/>
    <w:rsid w:val="3081413F"/>
    <w:rsid w:val="30844915"/>
    <w:rsid w:val="30849DD0"/>
    <w:rsid w:val="308D5A36"/>
    <w:rsid w:val="308E7C0F"/>
    <w:rsid w:val="308E9A72"/>
    <w:rsid w:val="308ED6B6"/>
    <w:rsid w:val="309101D3"/>
    <w:rsid w:val="3091EB7F"/>
    <w:rsid w:val="3094C8AA"/>
    <w:rsid w:val="30997C55"/>
    <w:rsid w:val="309A436E"/>
    <w:rsid w:val="309BFA2C"/>
    <w:rsid w:val="309E36D7"/>
    <w:rsid w:val="309EF52D"/>
    <w:rsid w:val="309F7234"/>
    <w:rsid w:val="30A16BBF"/>
    <w:rsid w:val="30A1E544"/>
    <w:rsid w:val="30A3895A"/>
    <w:rsid w:val="30A6D5E1"/>
    <w:rsid w:val="30AC9756"/>
    <w:rsid w:val="30ADA0B1"/>
    <w:rsid w:val="30AEF759"/>
    <w:rsid w:val="30B48588"/>
    <w:rsid w:val="30B52E01"/>
    <w:rsid w:val="30B6DD8B"/>
    <w:rsid w:val="30B9820B"/>
    <w:rsid w:val="30BA0B93"/>
    <w:rsid w:val="30BF4DB1"/>
    <w:rsid w:val="30C0E12B"/>
    <w:rsid w:val="30C19B63"/>
    <w:rsid w:val="30C3239E"/>
    <w:rsid w:val="30C39FAC"/>
    <w:rsid w:val="30C52284"/>
    <w:rsid w:val="30C75B2B"/>
    <w:rsid w:val="30C81114"/>
    <w:rsid w:val="30CD5D9D"/>
    <w:rsid w:val="30CED6F8"/>
    <w:rsid w:val="30D4CAEC"/>
    <w:rsid w:val="30D59523"/>
    <w:rsid w:val="30DD44FE"/>
    <w:rsid w:val="30E71264"/>
    <w:rsid w:val="30E72F26"/>
    <w:rsid w:val="30E798A4"/>
    <w:rsid w:val="30ECDE1E"/>
    <w:rsid w:val="30EE5542"/>
    <w:rsid w:val="30F08ED9"/>
    <w:rsid w:val="30F40ED1"/>
    <w:rsid w:val="30F696A4"/>
    <w:rsid w:val="30F81FE6"/>
    <w:rsid w:val="30FA6596"/>
    <w:rsid w:val="30FD08D6"/>
    <w:rsid w:val="31030CBA"/>
    <w:rsid w:val="31038E15"/>
    <w:rsid w:val="310913C2"/>
    <w:rsid w:val="310D0202"/>
    <w:rsid w:val="3111507A"/>
    <w:rsid w:val="31146B22"/>
    <w:rsid w:val="3114A842"/>
    <w:rsid w:val="31150513"/>
    <w:rsid w:val="311AF2AF"/>
    <w:rsid w:val="311F725C"/>
    <w:rsid w:val="311FCB6D"/>
    <w:rsid w:val="3120EDF6"/>
    <w:rsid w:val="31227515"/>
    <w:rsid w:val="3126AA81"/>
    <w:rsid w:val="312A5B2A"/>
    <w:rsid w:val="312F42AD"/>
    <w:rsid w:val="31314DF5"/>
    <w:rsid w:val="3132F570"/>
    <w:rsid w:val="3137E9FC"/>
    <w:rsid w:val="3137F076"/>
    <w:rsid w:val="313912E8"/>
    <w:rsid w:val="313BA76D"/>
    <w:rsid w:val="314037B5"/>
    <w:rsid w:val="314347F1"/>
    <w:rsid w:val="31449515"/>
    <w:rsid w:val="31474486"/>
    <w:rsid w:val="314B01C4"/>
    <w:rsid w:val="314DBCD5"/>
    <w:rsid w:val="31506A59"/>
    <w:rsid w:val="3156D50F"/>
    <w:rsid w:val="3158F0BA"/>
    <w:rsid w:val="315D1AB9"/>
    <w:rsid w:val="315D2CFA"/>
    <w:rsid w:val="316169B4"/>
    <w:rsid w:val="3162A0AD"/>
    <w:rsid w:val="3162F50A"/>
    <w:rsid w:val="316411F0"/>
    <w:rsid w:val="3167FD2B"/>
    <w:rsid w:val="316917E5"/>
    <w:rsid w:val="316DDC34"/>
    <w:rsid w:val="317001F7"/>
    <w:rsid w:val="3171A3AE"/>
    <w:rsid w:val="3172D6BB"/>
    <w:rsid w:val="31733716"/>
    <w:rsid w:val="31740FED"/>
    <w:rsid w:val="31799522"/>
    <w:rsid w:val="31805053"/>
    <w:rsid w:val="31830EBF"/>
    <w:rsid w:val="31925449"/>
    <w:rsid w:val="3196B50A"/>
    <w:rsid w:val="319744D7"/>
    <w:rsid w:val="31979121"/>
    <w:rsid w:val="31996713"/>
    <w:rsid w:val="319D93EA"/>
    <w:rsid w:val="319F7EA7"/>
    <w:rsid w:val="31A17A0F"/>
    <w:rsid w:val="31A27CEC"/>
    <w:rsid w:val="31A34961"/>
    <w:rsid w:val="31A39F96"/>
    <w:rsid w:val="31A45F5B"/>
    <w:rsid w:val="31A4946A"/>
    <w:rsid w:val="31A63614"/>
    <w:rsid w:val="31A763F1"/>
    <w:rsid w:val="31AA00A5"/>
    <w:rsid w:val="31AC9EA4"/>
    <w:rsid w:val="31AED344"/>
    <w:rsid w:val="31AF0336"/>
    <w:rsid w:val="31B1E530"/>
    <w:rsid w:val="31B27655"/>
    <w:rsid w:val="31C2144F"/>
    <w:rsid w:val="31C4DC84"/>
    <w:rsid w:val="31C5508D"/>
    <w:rsid w:val="31C69AF1"/>
    <w:rsid w:val="31C6CF5A"/>
    <w:rsid w:val="31CD1CFB"/>
    <w:rsid w:val="31CFCA95"/>
    <w:rsid w:val="31D00B28"/>
    <w:rsid w:val="31D0C554"/>
    <w:rsid w:val="31D3FD72"/>
    <w:rsid w:val="31D47792"/>
    <w:rsid w:val="31D4AE52"/>
    <w:rsid w:val="31D83549"/>
    <w:rsid w:val="31DB7CCA"/>
    <w:rsid w:val="31DF3DA1"/>
    <w:rsid w:val="31E1CB2A"/>
    <w:rsid w:val="31E2AD1F"/>
    <w:rsid w:val="31E44523"/>
    <w:rsid w:val="31E97F47"/>
    <w:rsid w:val="31EEBCA8"/>
    <w:rsid w:val="31EF3020"/>
    <w:rsid w:val="31F2B6B4"/>
    <w:rsid w:val="31F883AE"/>
    <w:rsid w:val="31F89EC1"/>
    <w:rsid w:val="31F9ADD8"/>
    <w:rsid w:val="31FA6445"/>
    <w:rsid w:val="31FAFC26"/>
    <w:rsid w:val="320522E4"/>
    <w:rsid w:val="320C6151"/>
    <w:rsid w:val="320CE216"/>
    <w:rsid w:val="320DE0DC"/>
    <w:rsid w:val="320EFC9E"/>
    <w:rsid w:val="32128536"/>
    <w:rsid w:val="32174038"/>
    <w:rsid w:val="3217BD09"/>
    <w:rsid w:val="3217CA7B"/>
    <w:rsid w:val="32184211"/>
    <w:rsid w:val="321BE6AD"/>
    <w:rsid w:val="32291AF3"/>
    <w:rsid w:val="322F312E"/>
    <w:rsid w:val="3232E03F"/>
    <w:rsid w:val="3237736E"/>
    <w:rsid w:val="3237A0EE"/>
    <w:rsid w:val="323A7828"/>
    <w:rsid w:val="323A9751"/>
    <w:rsid w:val="323B4ED9"/>
    <w:rsid w:val="323BCA79"/>
    <w:rsid w:val="323D7387"/>
    <w:rsid w:val="32404B69"/>
    <w:rsid w:val="32424F3D"/>
    <w:rsid w:val="32428212"/>
    <w:rsid w:val="32438310"/>
    <w:rsid w:val="3248E445"/>
    <w:rsid w:val="324DB920"/>
    <w:rsid w:val="3256EEA8"/>
    <w:rsid w:val="3257C657"/>
    <w:rsid w:val="3259482D"/>
    <w:rsid w:val="325A5EA0"/>
    <w:rsid w:val="32656A8F"/>
    <w:rsid w:val="3265B22F"/>
    <w:rsid w:val="3266663E"/>
    <w:rsid w:val="3268341A"/>
    <w:rsid w:val="326A8AF0"/>
    <w:rsid w:val="326AFB84"/>
    <w:rsid w:val="326B2D56"/>
    <w:rsid w:val="326E283A"/>
    <w:rsid w:val="32707776"/>
    <w:rsid w:val="32724168"/>
    <w:rsid w:val="32754799"/>
    <w:rsid w:val="3276E08A"/>
    <w:rsid w:val="3277FE3A"/>
    <w:rsid w:val="32792E7D"/>
    <w:rsid w:val="327C68A9"/>
    <w:rsid w:val="3280B58F"/>
    <w:rsid w:val="32829DF8"/>
    <w:rsid w:val="328622F6"/>
    <w:rsid w:val="328697AB"/>
    <w:rsid w:val="328A4DCD"/>
    <w:rsid w:val="328ABF4C"/>
    <w:rsid w:val="328B1827"/>
    <w:rsid w:val="328C1A02"/>
    <w:rsid w:val="329102BE"/>
    <w:rsid w:val="3294407A"/>
    <w:rsid w:val="329518F6"/>
    <w:rsid w:val="3295F55F"/>
    <w:rsid w:val="329A6F34"/>
    <w:rsid w:val="32A0E4EB"/>
    <w:rsid w:val="32A3CE05"/>
    <w:rsid w:val="32A7AE53"/>
    <w:rsid w:val="32A947F0"/>
    <w:rsid w:val="32AD6A2A"/>
    <w:rsid w:val="32ADF75A"/>
    <w:rsid w:val="32AF186C"/>
    <w:rsid w:val="32B9072F"/>
    <w:rsid w:val="32BAD98E"/>
    <w:rsid w:val="32BFBD73"/>
    <w:rsid w:val="32C3B764"/>
    <w:rsid w:val="32C44732"/>
    <w:rsid w:val="32C4EA93"/>
    <w:rsid w:val="32C89419"/>
    <w:rsid w:val="32C9ED38"/>
    <w:rsid w:val="32D12861"/>
    <w:rsid w:val="32D1D91D"/>
    <w:rsid w:val="32D8D366"/>
    <w:rsid w:val="32DCF3B1"/>
    <w:rsid w:val="32DE1B6F"/>
    <w:rsid w:val="32DE94AA"/>
    <w:rsid w:val="32DF2A30"/>
    <w:rsid w:val="32DF7BA5"/>
    <w:rsid w:val="32E06BC5"/>
    <w:rsid w:val="32E5C8F7"/>
    <w:rsid w:val="32E64344"/>
    <w:rsid w:val="32E643F6"/>
    <w:rsid w:val="32E67C69"/>
    <w:rsid w:val="32E95FDE"/>
    <w:rsid w:val="32EBEC22"/>
    <w:rsid w:val="32F3FCCA"/>
    <w:rsid w:val="32F5FE7A"/>
    <w:rsid w:val="32FAB7EC"/>
    <w:rsid w:val="3305E365"/>
    <w:rsid w:val="33060415"/>
    <w:rsid w:val="3308D96E"/>
    <w:rsid w:val="330A8726"/>
    <w:rsid w:val="330B07B3"/>
    <w:rsid w:val="330B0BF1"/>
    <w:rsid w:val="330C1B6D"/>
    <w:rsid w:val="330C4F51"/>
    <w:rsid w:val="33112688"/>
    <w:rsid w:val="3314745A"/>
    <w:rsid w:val="3316F273"/>
    <w:rsid w:val="33173CE6"/>
    <w:rsid w:val="331B9126"/>
    <w:rsid w:val="331D2EED"/>
    <w:rsid w:val="332029CA"/>
    <w:rsid w:val="332121E6"/>
    <w:rsid w:val="3321BBCC"/>
    <w:rsid w:val="33231CEE"/>
    <w:rsid w:val="332338FB"/>
    <w:rsid w:val="33322200"/>
    <w:rsid w:val="3335527C"/>
    <w:rsid w:val="33364A5C"/>
    <w:rsid w:val="33386AA9"/>
    <w:rsid w:val="333B0258"/>
    <w:rsid w:val="333FD830"/>
    <w:rsid w:val="3344BBA3"/>
    <w:rsid w:val="33453EE7"/>
    <w:rsid w:val="3345C9EE"/>
    <w:rsid w:val="3346A6D6"/>
    <w:rsid w:val="33479185"/>
    <w:rsid w:val="334C1C03"/>
    <w:rsid w:val="33512127"/>
    <w:rsid w:val="335241D5"/>
    <w:rsid w:val="335B8AFD"/>
    <w:rsid w:val="335DE4B0"/>
    <w:rsid w:val="335E2E19"/>
    <w:rsid w:val="3361913A"/>
    <w:rsid w:val="3362E8DE"/>
    <w:rsid w:val="33639423"/>
    <w:rsid w:val="3364F633"/>
    <w:rsid w:val="33685792"/>
    <w:rsid w:val="336B9800"/>
    <w:rsid w:val="337186AD"/>
    <w:rsid w:val="3376AA92"/>
    <w:rsid w:val="337916D1"/>
    <w:rsid w:val="337A738D"/>
    <w:rsid w:val="337B10D0"/>
    <w:rsid w:val="337C915D"/>
    <w:rsid w:val="337C934E"/>
    <w:rsid w:val="337D4191"/>
    <w:rsid w:val="33838621"/>
    <w:rsid w:val="33849E21"/>
    <w:rsid w:val="3385F1D9"/>
    <w:rsid w:val="338930DB"/>
    <w:rsid w:val="338AF864"/>
    <w:rsid w:val="3390FDF7"/>
    <w:rsid w:val="339BD5D1"/>
    <w:rsid w:val="339CC758"/>
    <w:rsid w:val="339FC7E0"/>
    <w:rsid w:val="33A1789A"/>
    <w:rsid w:val="33A4AFC4"/>
    <w:rsid w:val="33A58C18"/>
    <w:rsid w:val="33A5D64D"/>
    <w:rsid w:val="33A6B211"/>
    <w:rsid w:val="33A98A42"/>
    <w:rsid w:val="33AE6C02"/>
    <w:rsid w:val="33B0A7EC"/>
    <w:rsid w:val="33B75DFA"/>
    <w:rsid w:val="33B7B70E"/>
    <w:rsid w:val="33B895D6"/>
    <w:rsid w:val="33B8DB4D"/>
    <w:rsid w:val="33C4DCB6"/>
    <w:rsid w:val="33C63EEB"/>
    <w:rsid w:val="33C6854B"/>
    <w:rsid w:val="33C7DFDD"/>
    <w:rsid w:val="33C8AAE0"/>
    <w:rsid w:val="33C8C03C"/>
    <w:rsid w:val="33D08573"/>
    <w:rsid w:val="33D3C3EB"/>
    <w:rsid w:val="33D96173"/>
    <w:rsid w:val="33DC445A"/>
    <w:rsid w:val="33DC9C1C"/>
    <w:rsid w:val="33DDFF75"/>
    <w:rsid w:val="33DE8812"/>
    <w:rsid w:val="33E6018E"/>
    <w:rsid w:val="33E635CE"/>
    <w:rsid w:val="33EDB6EB"/>
    <w:rsid w:val="33F529BF"/>
    <w:rsid w:val="33F6F4AE"/>
    <w:rsid w:val="33F8B190"/>
    <w:rsid w:val="33F9C10E"/>
    <w:rsid w:val="34008BCB"/>
    <w:rsid w:val="34012F8F"/>
    <w:rsid w:val="34045676"/>
    <w:rsid w:val="3406F94A"/>
    <w:rsid w:val="3409F89B"/>
    <w:rsid w:val="3409FAA7"/>
    <w:rsid w:val="34172CD1"/>
    <w:rsid w:val="3417B169"/>
    <w:rsid w:val="3418D7C2"/>
    <w:rsid w:val="341AFF1F"/>
    <w:rsid w:val="341FCFD2"/>
    <w:rsid w:val="34208599"/>
    <w:rsid w:val="3420E663"/>
    <w:rsid w:val="3420F01E"/>
    <w:rsid w:val="34210F1E"/>
    <w:rsid w:val="34223141"/>
    <w:rsid w:val="3426A586"/>
    <w:rsid w:val="34285FCD"/>
    <w:rsid w:val="342AE01D"/>
    <w:rsid w:val="342C11E1"/>
    <w:rsid w:val="342E3D8A"/>
    <w:rsid w:val="342EA75A"/>
    <w:rsid w:val="342EDA5B"/>
    <w:rsid w:val="3431BED2"/>
    <w:rsid w:val="3433213B"/>
    <w:rsid w:val="343502F0"/>
    <w:rsid w:val="343629A5"/>
    <w:rsid w:val="3437170D"/>
    <w:rsid w:val="343D57D6"/>
    <w:rsid w:val="343DB57C"/>
    <w:rsid w:val="343E5B76"/>
    <w:rsid w:val="344C1083"/>
    <w:rsid w:val="3456CCA8"/>
    <w:rsid w:val="34589E19"/>
    <w:rsid w:val="346DF6D0"/>
    <w:rsid w:val="347239EC"/>
    <w:rsid w:val="34757CBD"/>
    <w:rsid w:val="3477D70A"/>
    <w:rsid w:val="347D1942"/>
    <w:rsid w:val="3480DA5F"/>
    <w:rsid w:val="3482F016"/>
    <w:rsid w:val="34864E95"/>
    <w:rsid w:val="3486F23A"/>
    <w:rsid w:val="3486F97E"/>
    <w:rsid w:val="348A82F6"/>
    <w:rsid w:val="348B31A2"/>
    <w:rsid w:val="348D471B"/>
    <w:rsid w:val="348DC5AF"/>
    <w:rsid w:val="3496AD74"/>
    <w:rsid w:val="34976B07"/>
    <w:rsid w:val="34994024"/>
    <w:rsid w:val="34997097"/>
    <w:rsid w:val="349BE6F2"/>
    <w:rsid w:val="349CADDA"/>
    <w:rsid w:val="349CC8D5"/>
    <w:rsid w:val="34A0DCE4"/>
    <w:rsid w:val="34A20601"/>
    <w:rsid w:val="34A628AB"/>
    <w:rsid w:val="34AED69E"/>
    <w:rsid w:val="34AF0E88"/>
    <w:rsid w:val="34AF1779"/>
    <w:rsid w:val="34AF4E01"/>
    <w:rsid w:val="34AFCE63"/>
    <w:rsid w:val="34B4F837"/>
    <w:rsid w:val="34BE3408"/>
    <w:rsid w:val="34C01E6E"/>
    <w:rsid w:val="34C14801"/>
    <w:rsid w:val="34C44519"/>
    <w:rsid w:val="34C709C5"/>
    <w:rsid w:val="34C957B4"/>
    <w:rsid w:val="34CC80E4"/>
    <w:rsid w:val="34CEEBD1"/>
    <w:rsid w:val="34CFC1D7"/>
    <w:rsid w:val="34D31019"/>
    <w:rsid w:val="34D602F7"/>
    <w:rsid w:val="34D69BD2"/>
    <w:rsid w:val="34D8FBB6"/>
    <w:rsid w:val="34DAEE52"/>
    <w:rsid w:val="34DE1D78"/>
    <w:rsid w:val="34E5D8B2"/>
    <w:rsid w:val="34E67156"/>
    <w:rsid w:val="34E9970B"/>
    <w:rsid w:val="34E9EFF4"/>
    <w:rsid w:val="34EBBE7E"/>
    <w:rsid w:val="34ED22CA"/>
    <w:rsid w:val="34EDD70F"/>
    <w:rsid w:val="34F01CA5"/>
    <w:rsid w:val="34F0CF99"/>
    <w:rsid w:val="34F36439"/>
    <w:rsid w:val="34F42B1C"/>
    <w:rsid w:val="34F81E8E"/>
    <w:rsid w:val="34F942AF"/>
    <w:rsid w:val="34FB9382"/>
    <w:rsid w:val="34FC5450"/>
    <w:rsid w:val="34FCF47E"/>
    <w:rsid w:val="35061787"/>
    <w:rsid w:val="3507727B"/>
    <w:rsid w:val="35098C3E"/>
    <w:rsid w:val="350BDC40"/>
    <w:rsid w:val="350CED95"/>
    <w:rsid w:val="350DEBFE"/>
    <w:rsid w:val="350F10B0"/>
    <w:rsid w:val="350F6736"/>
    <w:rsid w:val="35159D2D"/>
    <w:rsid w:val="35185C7E"/>
    <w:rsid w:val="351AA56B"/>
    <w:rsid w:val="351B7E65"/>
    <w:rsid w:val="351DB5A0"/>
    <w:rsid w:val="35222183"/>
    <w:rsid w:val="3523EEBA"/>
    <w:rsid w:val="3525DADB"/>
    <w:rsid w:val="35261105"/>
    <w:rsid w:val="35281E6E"/>
    <w:rsid w:val="35292D43"/>
    <w:rsid w:val="352C4934"/>
    <w:rsid w:val="352FA507"/>
    <w:rsid w:val="35317F14"/>
    <w:rsid w:val="3531BC02"/>
    <w:rsid w:val="35333573"/>
    <w:rsid w:val="353563E5"/>
    <w:rsid w:val="3538613B"/>
    <w:rsid w:val="353897B9"/>
    <w:rsid w:val="3538AA3D"/>
    <w:rsid w:val="353A476F"/>
    <w:rsid w:val="353B87F9"/>
    <w:rsid w:val="353CB080"/>
    <w:rsid w:val="353D2C5D"/>
    <w:rsid w:val="353EC2DA"/>
    <w:rsid w:val="354A25F7"/>
    <w:rsid w:val="354BB7AD"/>
    <w:rsid w:val="354D712B"/>
    <w:rsid w:val="354D7FDE"/>
    <w:rsid w:val="354F80DE"/>
    <w:rsid w:val="354FB3DC"/>
    <w:rsid w:val="35504A15"/>
    <w:rsid w:val="3557A1F6"/>
    <w:rsid w:val="355804A3"/>
    <w:rsid w:val="3559C50F"/>
    <w:rsid w:val="355FC65C"/>
    <w:rsid w:val="35611628"/>
    <w:rsid w:val="35649134"/>
    <w:rsid w:val="3566324C"/>
    <w:rsid w:val="3567FF16"/>
    <w:rsid w:val="3571A7FA"/>
    <w:rsid w:val="35754AC1"/>
    <w:rsid w:val="3575F957"/>
    <w:rsid w:val="3578A5C6"/>
    <w:rsid w:val="357AC5D0"/>
    <w:rsid w:val="357B6E31"/>
    <w:rsid w:val="357C3D6A"/>
    <w:rsid w:val="357DEC6B"/>
    <w:rsid w:val="35806C2C"/>
    <w:rsid w:val="35842E4E"/>
    <w:rsid w:val="3587EA96"/>
    <w:rsid w:val="358B7752"/>
    <w:rsid w:val="358C563C"/>
    <w:rsid w:val="35967FF7"/>
    <w:rsid w:val="359E8678"/>
    <w:rsid w:val="35A14362"/>
    <w:rsid w:val="35A161AA"/>
    <w:rsid w:val="35A44FFF"/>
    <w:rsid w:val="35A717E3"/>
    <w:rsid w:val="35A96175"/>
    <w:rsid w:val="35AB303C"/>
    <w:rsid w:val="35AB52B5"/>
    <w:rsid w:val="35ABFE6F"/>
    <w:rsid w:val="35AE338B"/>
    <w:rsid w:val="35AF59FF"/>
    <w:rsid w:val="35B46D9B"/>
    <w:rsid w:val="35B538C7"/>
    <w:rsid w:val="35B7993C"/>
    <w:rsid w:val="35B7FF82"/>
    <w:rsid w:val="35BB263C"/>
    <w:rsid w:val="35BCA701"/>
    <w:rsid w:val="35BF55A4"/>
    <w:rsid w:val="35BF717E"/>
    <w:rsid w:val="35C1A2B6"/>
    <w:rsid w:val="35C71476"/>
    <w:rsid w:val="35CAD8CB"/>
    <w:rsid w:val="35CB191B"/>
    <w:rsid w:val="35CC9F33"/>
    <w:rsid w:val="35D27965"/>
    <w:rsid w:val="35D2BF38"/>
    <w:rsid w:val="35DC91D7"/>
    <w:rsid w:val="35DF3BE2"/>
    <w:rsid w:val="35E356F1"/>
    <w:rsid w:val="35E4C19D"/>
    <w:rsid w:val="35E57BD6"/>
    <w:rsid w:val="35E7BFB8"/>
    <w:rsid w:val="35E815AD"/>
    <w:rsid w:val="35ECB478"/>
    <w:rsid w:val="35ED90E7"/>
    <w:rsid w:val="35EFB6BF"/>
    <w:rsid w:val="35F398DC"/>
    <w:rsid w:val="35F76A02"/>
    <w:rsid w:val="35FB5B90"/>
    <w:rsid w:val="35FB7086"/>
    <w:rsid w:val="35FBFB4E"/>
    <w:rsid w:val="35FCE101"/>
    <w:rsid w:val="35FEACF5"/>
    <w:rsid w:val="36029E44"/>
    <w:rsid w:val="3603004C"/>
    <w:rsid w:val="360D4ED4"/>
    <w:rsid w:val="360F20B6"/>
    <w:rsid w:val="361515C1"/>
    <w:rsid w:val="3615F147"/>
    <w:rsid w:val="361A1D22"/>
    <w:rsid w:val="361A9EBF"/>
    <w:rsid w:val="3622EF8F"/>
    <w:rsid w:val="3623698D"/>
    <w:rsid w:val="3623A72F"/>
    <w:rsid w:val="3626F026"/>
    <w:rsid w:val="3629F502"/>
    <w:rsid w:val="362D7626"/>
    <w:rsid w:val="362E5049"/>
    <w:rsid w:val="362F94FC"/>
    <w:rsid w:val="36302D77"/>
    <w:rsid w:val="363732FE"/>
    <w:rsid w:val="3639A4DB"/>
    <w:rsid w:val="363AF918"/>
    <w:rsid w:val="363E4489"/>
    <w:rsid w:val="36489205"/>
    <w:rsid w:val="364B3131"/>
    <w:rsid w:val="364B9655"/>
    <w:rsid w:val="364CBA3B"/>
    <w:rsid w:val="36590237"/>
    <w:rsid w:val="365A445A"/>
    <w:rsid w:val="36634A75"/>
    <w:rsid w:val="366933D8"/>
    <w:rsid w:val="366D4A33"/>
    <w:rsid w:val="366E4138"/>
    <w:rsid w:val="366F5ED7"/>
    <w:rsid w:val="36733733"/>
    <w:rsid w:val="3676D5FA"/>
    <w:rsid w:val="36784860"/>
    <w:rsid w:val="367D8E35"/>
    <w:rsid w:val="367E29AD"/>
    <w:rsid w:val="36811820"/>
    <w:rsid w:val="36873AE7"/>
    <w:rsid w:val="36884B90"/>
    <w:rsid w:val="368947A9"/>
    <w:rsid w:val="368CB576"/>
    <w:rsid w:val="36903D76"/>
    <w:rsid w:val="3690AF6F"/>
    <w:rsid w:val="36919A65"/>
    <w:rsid w:val="3691F6BF"/>
    <w:rsid w:val="3692E38E"/>
    <w:rsid w:val="36997713"/>
    <w:rsid w:val="369B3D0E"/>
    <w:rsid w:val="369DA3AC"/>
    <w:rsid w:val="369F2B2F"/>
    <w:rsid w:val="36A15C15"/>
    <w:rsid w:val="36A3785B"/>
    <w:rsid w:val="36A95B91"/>
    <w:rsid w:val="36AECA43"/>
    <w:rsid w:val="36B2E3E6"/>
    <w:rsid w:val="36B4642B"/>
    <w:rsid w:val="36B6A14C"/>
    <w:rsid w:val="36BBFD85"/>
    <w:rsid w:val="36BC382F"/>
    <w:rsid w:val="36BC418E"/>
    <w:rsid w:val="36BD2F22"/>
    <w:rsid w:val="36C2B0E6"/>
    <w:rsid w:val="36C31F9C"/>
    <w:rsid w:val="36C4E01F"/>
    <w:rsid w:val="36C799A5"/>
    <w:rsid w:val="36D07C49"/>
    <w:rsid w:val="36D1EE1D"/>
    <w:rsid w:val="36D37C0F"/>
    <w:rsid w:val="36D88D69"/>
    <w:rsid w:val="36DAEB24"/>
    <w:rsid w:val="36DB5D94"/>
    <w:rsid w:val="36DB8427"/>
    <w:rsid w:val="36DC03DF"/>
    <w:rsid w:val="36DE9F28"/>
    <w:rsid w:val="36E0B75D"/>
    <w:rsid w:val="36E16223"/>
    <w:rsid w:val="36E363B9"/>
    <w:rsid w:val="36E47401"/>
    <w:rsid w:val="36E93650"/>
    <w:rsid w:val="36E96313"/>
    <w:rsid w:val="36EDF08F"/>
    <w:rsid w:val="36EF57D0"/>
    <w:rsid w:val="36F25B80"/>
    <w:rsid w:val="36F316CA"/>
    <w:rsid w:val="36F77C04"/>
    <w:rsid w:val="36F9D5D1"/>
    <w:rsid w:val="36F9F29F"/>
    <w:rsid w:val="370254F7"/>
    <w:rsid w:val="3702CB1E"/>
    <w:rsid w:val="3708493F"/>
    <w:rsid w:val="3708DA82"/>
    <w:rsid w:val="370B6E55"/>
    <w:rsid w:val="370B93BB"/>
    <w:rsid w:val="370D6A46"/>
    <w:rsid w:val="3722C23C"/>
    <w:rsid w:val="372943B2"/>
    <w:rsid w:val="372CB64F"/>
    <w:rsid w:val="372F042F"/>
    <w:rsid w:val="3736DECA"/>
    <w:rsid w:val="373C4469"/>
    <w:rsid w:val="373E32A3"/>
    <w:rsid w:val="373F8A76"/>
    <w:rsid w:val="37406491"/>
    <w:rsid w:val="374457D8"/>
    <w:rsid w:val="374ADB7C"/>
    <w:rsid w:val="374B39D4"/>
    <w:rsid w:val="374F2035"/>
    <w:rsid w:val="375A831F"/>
    <w:rsid w:val="375E1124"/>
    <w:rsid w:val="375E575B"/>
    <w:rsid w:val="3761207B"/>
    <w:rsid w:val="376228FB"/>
    <w:rsid w:val="37630425"/>
    <w:rsid w:val="37635C7F"/>
    <w:rsid w:val="376454BC"/>
    <w:rsid w:val="3764755D"/>
    <w:rsid w:val="37681652"/>
    <w:rsid w:val="37686F03"/>
    <w:rsid w:val="376AC3A0"/>
    <w:rsid w:val="37701644"/>
    <w:rsid w:val="3770AF25"/>
    <w:rsid w:val="377951F4"/>
    <w:rsid w:val="377E8778"/>
    <w:rsid w:val="377F944D"/>
    <w:rsid w:val="378001E9"/>
    <w:rsid w:val="3780CE73"/>
    <w:rsid w:val="3781D16A"/>
    <w:rsid w:val="37856FBA"/>
    <w:rsid w:val="378A7766"/>
    <w:rsid w:val="378DDF90"/>
    <w:rsid w:val="378E1803"/>
    <w:rsid w:val="378F26BD"/>
    <w:rsid w:val="37937248"/>
    <w:rsid w:val="3793E569"/>
    <w:rsid w:val="37955C15"/>
    <w:rsid w:val="3798D544"/>
    <w:rsid w:val="379C6D35"/>
    <w:rsid w:val="379D6A6D"/>
    <w:rsid w:val="379DFE5A"/>
    <w:rsid w:val="379EF82C"/>
    <w:rsid w:val="37AD4306"/>
    <w:rsid w:val="37B7BE35"/>
    <w:rsid w:val="37B8323B"/>
    <w:rsid w:val="37BE4138"/>
    <w:rsid w:val="37C29ED3"/>
    <w:rsid w:val="37C53247"/>
    <w:rsid w:val="37CCD594"/>
    <w:rsid w:val="37D4154F"/>
    <w:rsid w:val="37D6AD89"/>
    <w:rsid w:val="37D6B73E"/>
    <w:rsid w:val="37D7FB66"/>
    <w:rsid w:val="37DC3657"/>
    <w:rsid w:val="37DDEDE2"/>
    <w:rsid w:val="37E0CEBE"/>
    <w:rsid w:val="37E10AB1"/>
    <w:rsid w:val="37E1F0E6"/>
    <w:rsid w:val="37E3B0EB"/>
    <w:rsid w:val="37E49777"/>
    <w:rsid w:val="37E86D70"/>
    <w:rsid w:val="37ED7F8C"/>
    <w:rsid w:val="37EF9D1F"/>
    <w:rsid w:val="37EFBF5E"/>
    <w:rsid w:val="37F2A1E7"/>
    <w:rsid w:val="37F35991"/>
    <w:rsid w:val="37FAC6FA"/>
    <w:rsid w:val="37FB64BD"/>
    <w:rsid w:val="380189E0"/>
    <w:rsid w:val="380536D4"/>
    <w:rsid w:val="3808214F"/>
    <w:rsid w:val="38082CAD"/>
    <w:rsid w:val="3808BBEB"/>
    <w:rsid w:val="38099C67"/>
    <w:rsid w:val="380A9A20"/>
    <w:rsid w:val="380F7EE1"/>
    <w:rsid w:val="38102225"/>
    <w:rsid w:val="381406D2"/>
    <w:rsid w:val="38165BFC"/>
    <w:rsid w:val="381D175C"/>
    <w:rsid w:val="381D9A4B"/>
    <w:rsid w:val="381EBC5B"/>
    <w:rsid w:val="3820ECF9"/>
    <w:rsid w:val="38244C55"/>
    <w:rsid w:val="3825AA08"/>
    <w:rsid w:val="38277D1E"/>
    <w:rsid w:val="3829A84D"/>
    <w:rsid w:val="382CC215"/>
    <w:rsid w:val="3831FA7B"/>
    <w:rsid w:val="3832EBD8"/>
    <w:rsid w:val="38385261"/>
    <w:rsid w:val="383AE3BD"/>
    <w:rsid w:val="383D8889"/>
    <w:rsid w:val="38446C42"/>
    <w:rsid w:val="38456986"/>
    <w:rsid w:val="3846E1CC"/>
    <w:rsid w:val="384AC2B1"/>
    <w:rsid w:val="385071F7"/>
    <w:rsid w:val="3851FE47"/>
    <w:rsid w:val="38528F98"/>
    <w:rsid w:val="38549478"/>
    <w:rsid w:val="3854AA96"/>
    <w:rsid w:val="3857A786"/>
    <w:rsid w:val="385D0635"/>
    <w:rsid w:val="386038A8"/>
    <w:rsid w:val="3862E66E"/>
    <w:rsid w:val="3863D405"/>
    <w:rsid w:val="38687BE8"/>
    <w:rsid w:val="38689ECC"/>
    <w:rsid w:val="38695461"/>
    <w:rsid w:val="3869DE8C"/>
    <w:rsid w:val="386D5A04"/>
    <w:rsid w:val="3876B1C8"/>
    <w:rsid w:val="387BBCDE"/>
    <w:rsid w:val="387D4598"/>
    <w:rsid w:val="387F4963"/>
    <w:rsid w:val="3880460C"/>
    <w:rsid w:val="38818CFB"/>
    <w:rsid w:val="38853374"/>
    <w:rsid w:val="388AA395"/>
    <w:rsid w:val="388B238F"/>
    <w:rsid w:val="388CEBE4"/>
    <w:rsid w:val="388DE62B"/>
    <w:rsid w:val="3891AA6A"/>
    <w:rsid w:val="389286BF"/>
    <w:rsid w:val="3892F795"/>
    <w:rsid w:val="3894D763"/>
    <w:rsid w:val="38955238"/>
    <w:rsid w:val="3898EBAC"/>
    <w:rsid w:val="389965F1"/>
    <w:rsid w:val="389C3536"/>
    <w:rsid w:val="38A54BFE"/>
    <w:rsid w:val="38A78D5E"/>
    <w:rsid w:val="38A8DAF6"/>
    <w:rsid w:val="38B9A446"/>
    <w:rsid w:val="38BB9F3A"/>
    <w:rsid w:val="38BD79C5"/>
    <w:rsid w:val="38C0134F"/>
    <w:rsid w:val="38C1FC1F"/>
    <w:rsid w:val="38C51413"/>
    <w:rsid w:val="38C5D6F2"/>
    <w:rsid w:val="38C80BC4"/>
    <w:rsid w:val="38C962BE"/>
    <w:rsid w:val="38CA8589"/>
    <w:rsid w:val="38CD1DCE"/>
    <w:rsid w:val="38D08889"/>
    <w:rsid w:val="38D0AB27"/>
    <w:rsid w:val="38D8BDCD"/>
    <w:rsid w:val="38DD4EAA"/>
    <w:rsid w:val="38DF761C"/>
    <w:rsid w:val="38DFDACE"/>
    <w:rsid w:val="38E03852"/>
    <w:rsid w:val="38E05BEC"/>
    <w:rsid w:val="38E11AE8"/>
    <w:rsid w:val="38E147C3"/>
    <w:rsid w:val="38E2B0EE"/>
    <w:rsid w:val="38E3CA56"/>
    <w:rsid w:val="38E5C668"/>
    <w:rsid w:val="38E6E8E1"/>
    <w:rsid w:val="38EE732F"/>
    <w:rsid w:val="38F1E1B6"/>
    <w:rsid w:val="38F29917"/>
    <w:rsid w:val="38F6D685"/>
    <w:rsid w:val="39005FED"/>
    <w:rsid w:val="39068F83"/>
    <w:rsid w:val="3906D183"/>
    <w:rsid w:val="39091F70"/>
    <w:rsid w:val="390F0C2E"/>
    <w:rsid w:val="3910773D"/>
    <w:rsid w:val="39125950"/>
    <w:rsid w:val="39152255"/>
    <w:rsid w:val="391A2733"/>
    <w:rsid w:val="391A3BE8"/>
    <w:rsid w:val="391C51EB"/>
    <w:rsid w:val="391C96EF"/>
    <w:rsid w:val="391CE0C9"/>
    <w:rsid w:val="39227A08"/>
    <w:rsid w:val="39252FC3"/>
    <w:rsid w:val="39286BDF"/>
    <w:rsid w:val="39297487"/>
    <w:rsid w:val="392AA231"/>
    <w:rsid w:val="3932634B"/>
    <w:rsid w:val="39343A71"/>
    <w:rsid w:val="393768E2"/>
    <w:rsid w:val="393F5B55"/>
    <w:rsid w:val="3940B6A8"/>
    <w:rsid w:val="3942176C"/>
    <w:rsid w:val="39466DE5"/>
    <w:rsid w:val="39471A1D"/>
    <w:rsid w:val="3948C5CF"/>
    <w:rsid w:val="394949DE"/>
    <w:rsid w:val="39496E4B"/>
    <w:rsid w:val="394DE0C3"/>
    <w:rsid w:val="39508A65"/>
    <w:rsid w:val="3953EB51"/>
    <w:rsid w:val="3953ECE9"/>
    <w:rsid w:val="3955168F"/>
    <w:rsid w:val="395739AA"/>
    <w:rsid w:val="3959456F"/>
    <w:rsid w:val="3961F51D"/>
    <w:rsid w:val="396298C4"/>
    <w:rsid w:val="3962F1A2"/>
    <w:rsid w:val="3967F682"/>
    <w:rsid w:val="3968FD41"/>
    <w:rsid w:val="3969157F"/>
    <w:rsid w:val="3969BED3"/>
    <w:rsid w:val="396A1A50"/>
    <w:rsid w:val="396A9C8D"/>
    <w:rsid w:val="396C1E0C"/>
    <w:rsid w:val="396C5992"/>
    <w:rsid w:val="396F05FA"/>
    <w:rsid w:val="3971EDFB"/>
    <w:rsid w:val="39728A89"/>
    <w:rsid w:val="397354F5"/>
    <w:rsid w:val="3976CD30"/>
    <w:rsid w:val="3977F3AA"/>
    <w:rsid w:val="397952CC"/>
    <w:rsid w:val="397D6E43"/>
    <w:rsid w:val="397FF078"/>
    <w:rsid w:val="3980E71A"/>
    <w:rsid w:val="398114B2"/>
    <w:rsid w:val="3984C6FE"/>
    <w:rsid w:val="3986A646"/>
    <w:rsid w:val="398C789C"/>
    <w:rsid w:val="399047BA"/>
    <w:rsid w:val="39908447"/>
    <w:rsid w:val="3997226A"/>
    <w:rsid w:val="399C2E15"/>
    <w:rsid w:val="39A3F1B0"/>
    <w:rsid w:val="39A8AB56"/>
    <w:rsid w:val="39AB0AC1"/>
    <w:rsid w:val="39AC4973"/>
    <w:rsid w:val="39AF3ECB"/>
    <w:rsid w:val="39B30FB0"/>
    <w:rsid w:val="39B6C376"/>
    <w:rsid w:val="39BB88E5"/>
    <w:rsid w:val="39C645C5"/>
    <w:rsid w:val="39C723F1"/>
    <w:rsid w:val="39CBA6F2"/>
    <w:rsid w:val="39CE8763"/>
    <w:rsid w:val="39D203A9"/>
    <w:rsid w:val="39D34D52"/>
    <w:rsid w:val="39D651F7"/>
    <w:rsid w:val="39D96E4C"/>
    <w:rsid w:val="39D9E501"/>
    <w:rsid w:val="39DADE39"/>
    <w:rsid w:val="39E1CAAD"/>
    <w:rsid w:val="39E7B9AF"/>
    <w:rsid w:val="39EC50F1"/>
    <w:rsid w:val="39EC656D"/>
    <w:rsid w:val="39ED1467"/>
    <w:rsid w:val="39EE588B"/>
    <w:rsid w:val="39F017DC"/>
    <w:rsid w:val="39F193C2"/>
    <w:rsid w:val="39F317B0"/>
    <w:rsid w:val="39FAE228"/>
    <w:rsid w:val="39FF64F1"/>
    <w:rsid w:val="39FFCD48"/>
    <w:rsid w:val="39FFEB55"/>
    <w:rsid w:val="3A02B020"/>
    <w:rsid w:val="3A0B9C75"/>
    <w:rsid w:val="3A10394B"/>
    <w:rsid w:val="3A13882A"/>
    <w:rsid w:val="3A14F205"/>
    <w:rsid w:val="3A15A93E"/>
    <w:rsid w:val="3A1775DB"/>
    <w:rsid w:val="3A22A462"/>
    <w:rsid w:val="3A24CC66"/>
    <w:rsid w:val="3A2675ED"/>
    <w:rsid w:val="3A2AB9C7"/>
    <w:rsid w:val="3A2CB405"/>
    <w:rsid w:val="3A31800D"/>
    <w:rsid w:val="3A31F26B"/>
    <w:rsid w:val="3A3225FC"/>
    <w:rsid w:val="3A333868"/>
    <w:rsid w:val="3A356AD9"/>
    <w:rsid w:val="3A3C49B9"/>
    <w:rsid w:val="3A3DEC6B"/>
    <w:rsid w:val="3A3FE7CD"/>
    <w:rsid w:val="3A4221A1"/>
    <w:rsid w:val="3A455E1D"/>
    <w:rsid w:val="3A46074F"/>
    <w:rsid w:val="3A46DF81"/>
    <w:rsid w:val="3A49AD8C"/>
    <w:rsid w:val="3A4A6D38"/>
    <w:rsid w:val="3A4BF46E"/>
    <w:rsid w:val="3A4F01CB"/>
    <w:rsid w:val="3A50F8F4"/>
    <w:rsid w:val="3A5617FD"/>
    <w:rsid w:val="3A57E0FF"/>
    <w:rsid w:val="3A58405B"/>
    <w:rsid w:val="3A59AA08"/>
    <w:rsid w:val="3A5CBAC0"/>
    <w:rsid w:val="3A6189DB"/>
    <w:rsid w:val="3A6D4A3E"/>
    <w:rsid w:val="3A72D525"/>
    <w:rsid w:val="3A7600CF"/>
    <w:rsid w:val="3A773D3F"/>
    <w:rsid w:val="3A796A4F"/>
    <w:rsid w:val="3A7AB200"/>
    <w:rsid w:val="3A7AF247"/>
    <w:rsid w:val="3A7FF3B6"/>
    <w:rsid w:val="3A8093EE"/>
    <w:rsid w:val="3A8104D9"/>
    <w:rsid w:val="3A826777"/>
    <w:rsid w:val="3A85BE7C"/>
    <w:rsid w:val="3A884B0C"/>
    <w:rsid w:val="3A8AD76E"/>
    <w:rsid w:val="3A8B0C58"/>
    <w:rsid w:val="3A91EE4F"/>
    <w:rsid w:val="3A9AC663"/>
    <w:rsid w:val="3A9D27CD"/>
    <w:rsid w:val="3A9D5260"/>
    <w:rsid w:val="3A9FB772"/>
    <w:rsid w:val="3AA5F304"/>
    <w:rsid w:val="3AA9DF26"/>
    <w:rsid w:val="3AAAB91D"/>
    <w:rsid w:val="3AAD487A"/>
    <w:rsid w:val="3AB217C1"/>
    <w:rsid w:val="3AB366E8"/>
    <w:rsid w:val="3AB38D12"/>
    <w:rsid w:val="3AB46861"/>
    <w:rsid w:val="3AB47D2D"/>
    <w:rsid w:val="3AB4BACB"/>
    <w:rsid w:val="3AB93AE1"/>
    <w:rsid w:val="3ABCC141"/>
    <w:rsid w:val="3ABDAB18"/>
    <w:rsid w:val="3AC37082"/>
    <w:rsid w:val="3AC6E177"/>
    <w:rsid w:val="3AC82FF2"/>
    <w:rsid w:val="3ACC45E3"/>
    <w:rsid w:val="3AD5F39F"/>
    <w:rsid w:val="3ADB6C3C"/>
    <w:rsid w:val="3ADC6FBB"/>
    <w:rsid w:val="3ADDE206"/>
    <w:rsid w:val="3AE0A64C"/>
    <w:rsid w:val="3AEC2A72"/>
    <w:rsid w:val="3AEFF808"/>
    <w:rsid w:val="3AF19D70"/>
    <w:rsid w:val="3AF31056"/>
    <w:rsid w:val="3AFA8470"/>
    <w:rsid w:val="3AFEF3F0"/>
    <w:rsid w:val="3B00DE9A"/>
    <w:rsid w:val="3B03938F"/>
    <w:rsid w:val="3B058323"/>
    <w:rsid w:val="3B062497"/>
    <w:rsid w:val="3B0A0CA4"/>
    <w:rsid w:val="3B0FC0C2"/>
    <w:rsid w:val="3B121352"/>
    <w:rsid w:val="3B122C3A"/>
    <w:rsid w:val="3B17AE26"/>
    <w:rsid w:val="3B1A729F"/>
    <w:rsid w:val="3B1B7B13"/>
    <w:rsid w:val="3B1B8E4E"/>
    <w:rsid w:val="3B267740"/>
    <w:rsid w:val="3B2ABC5F"/>
    <w:rsid w:val="3B2C1D16"/>
    <w:rsid w:val="3B2DA029"/>
    <w:rsid w:val="3B2E88CC"/>
    <w:rsid w:val="3B31372A"/>
    <w:rsid w:val="3B32EB68"/>
    <w:rsid w:val="3B35E866"/>
    <w:rsid w:val="3B373E51"/>
    <w:rsid w:val="3B3DB353"/>
    <w:rsid w:val="3B443976"/>
    <w:rsid w:val="3B44C21F"/>
    <w:rsid w:val="3B45B9C5"/>
    <w:rsid w:val="3B4660ED"/>
    <w:rsid w:val="3B4718B5"/>
    <w:rsid w:val="3B4819D4"/>
    <w:rsid w:val="3B4A6946"/>
    <w:rsid w:val="3B4AA84F"/>
    <w:rsid w:val="3B4E3E15"/>
    <w:rsid w:val="3B50DE2E"/>
    <w:rsid w:val="3B5500CA"/>
    <w:rsid w:val="3B550DFA"/>
    <w:rsid w:val="3B576301"/>
    <w:rsid w:val="3B57B352"/>
    <w:rsid w:val="3B57FBBE"/>
    <w:rsid w:val="3B582D7A"/>
    <w:rsid w:val="3B5B0FDC"/>
    <w:rsid w:val="3B5DC121"/>
    <w:rsid w:val="3B5EDEFE"/>
    <w:rsid w:val="3B6237BF"/>
    <w:rsid w:val="3B63613D"/>
    <w:rsid w:val="3B63E2AB"/>
    <w:rsid w:val="3B640CE4"/>
    <w:rsid w:val="3B65CED6"/>
    <w:rsid w:val="3B67F982"/>
    <w:rsid w:val="3B694CCA"/>
    <w:rsid w:val="3B6A4741"/>
    <w:rsid w:val="3B6B8271"/>
    <w:rsid w:val="3B6C243E"/>
    <w:rsid w:val="3B6CF78A"/>
    <w:rsid w:val="3B72FE3F"/>
    <w:rsid w:val="3B778C0A"/>
    <w:rsid w:val="3B91BE41"/>
    <w:rsid w:val="3B92603C"/>
    <w:rsid w:val="3B9CB563"/>
    <w:rsid w:val="3BA08CA3"/>
    <w:rsid w:val="3BA11BB9"/>
    <w:rsid w:val="3BA9134E"/>
    <w:rsid w:val="3BAB66B8"/>
    <w:rsid w:val="3BAFDF09"/>
    <w:rsid w:val="3BB0AAF3"/>
    <w:rsid w:val="3BB2801F"/>
    <w:rsid w:val="3BB45DAF"/>
    <w:rsid w:val="3BB598F9"/>
    <w:rsid w:val="3BB810C2"/>
    <w:rsid w:val="3BBE53B0"/>
    <w:rsid w:val="3BC0B22A"/>
    <w:rsid w:val="3BC0BC38"/>
    <w:rsid w:val="3BC5716B"/>
    <w:rsid w:val="3BCC6640"/>
    <w:rsid w:val="3BCD6914"/>
    <w:rsid w:val="3BD49E26"/>
    <w:rsid w:val="3BD53C35"/>
    <w:rsid w:val="3BD5D330"/>
    <w:rsid w:val="3BD76D81"/>
    <w:rsid w:val="3BDCD1C4"/>
    <w:rsid w:val="3BE172AE"/>
    <w:rsid w:val="3BE40681"/>
    <w:rsid w:val="3BE80327"/>
    <w:rsid w:val="3BEA229B"/>
    <w:rsid w:val="3BEB58F0"/>
    <w:rsid w:val="3BEE6E5B"/>
    <w:rsid w:val="3BF0CD89"/>
    <w:rsid w:val="3BF30772"/>
    <w:rsid w:val="3BF46F92"/>
    <w:rsid w:val="3BFDD127"/>
    <w:rsid w:val="3C00A5F0"/>
    <w:rsid w:val="3C040378"/>
    <w:rsid w:val="3C049725"/>
    <w:rsid w:val="3C06785F"/>
    <w:rsid w:val="3C094EEC"/>
    <w:rsid w:val="3C0EAB6A"/>
    <w:rsid w:val="3C12413D"/>
    <w:rsid w:val="3C165001"/>
    <w:rsid w:val="3C195630"/>
    <w:rsid w:val="3C197F80"/>
    <w:rsid w:val="3C199239"/>
    <w:rsid w:val="3C19B6BA"/>
    <w:rsid w:val="3C1AD351"/>
    <w:rsid w:val="3C219D90"/>
    <w:rsid w:val="3C21D811"/>
    <w:rsid w:val="3C250E70"/>
    <w:rsid w:val="3C25F63C"/>
    <w:rsid w:val="3C27B392"/>
    <w:rsid w:val="3C29F9DA"/>
    <w:rsid w:val="3C2AF1D4"/>
    <w:rsid w:val="3C2C214A"/>
    <w:rsid w:val="3C2C2C73"/>
    <w:rsid w:val="3C2DB94D"/>
    <w:rsid w:val="3C2EDA1E"/>
    <w:rsid w:val="3C2F4D05"/>
    <w:rsid w:val="3C34686B"/>
    <w:rsid w:val="3C356351"/>
    <w:rsid w:val="3C36A088"/>
    <w:rsid w:val="3C37A94C"/>
    <w:rsid w:val="3C384DC1"/>
    <w:rsid w:val="3C393364"/>
    <w:rsid w:val="3C3A2A2F"/>
    <w:rsid w:val="3C3BAF21"/>
    <w:rsid w:val="3C405C81"/>
    <w:rsid w:val="3C436D35"/>
    <w:rsid w:val="3C4408A9"/>
    <w:rsid w:val="3C4DE9D8"/>
    <w:rsid w:val="3C526F1D"/>
    <w:rsid w:val="3C5480F3"/>
    <w:rsid w:val="3C568FC9"/>
    <w:rsid w:val="3C5868D9"/>
    <w:rsid w:val="3C6098F1"/>
    <w:rsid w:val="3C60A6B5"/>
    <w:rsid w:val="3C64FBC5"/>
    <w:rsid w:val="3C67CDD9"/>
    <w:rsid w:val="3C6A9A37"/>
    <w:rsid w:val="3C6BB0F0"/>
    <w:rsid w:val="3C6C9AFB"/>
    <w:rsid w:val="3C6CD814"/>
    <w:rsid w:val="3C6DB458"/>
    <w:rsid w:val="3C6E3FA0"/>
    <w:rsid w:val="3C6E4EF0"/>
    <w:rsid w:val="3C7046F9"/>
    <w:rsid w:val="3C741FC5"/>
    <w:rsid w:val="3C74F812"/>
    <w:rsid w:val="3C758DDF"/>
    <w:rsid w:val="3C773C9D"/>
    <w:rsid w:val="3C79C056"/>
    <w:rsid w:val="3C7A864D"/>
    <w:rsid w:val="3C7D4351"/>
    <w:rsid w:val="3C7FAFA0"/>
    <w:rsid w:val="3C80A779"/>
    <w:rsid w:val="3C869A14"/>
    <w:rsid w:val="3C8772A1"/>
    <w:rsid w:val="3C8B30BF"/>
    <w:rsid w:val="3C9387FA"/>
    <w:rsid w:val="3C9510EA"/>
    <w:rsid w:val="3C9665A5"/>
    <w:rsid w:val="3C970D0F"/>
    <w:rsid w:val="3CA24142"/>
    <w:rsid w:val="3CA460F0"/>
    <w:rsid w:val="3CADBCB4"/>
    <w:rsid w:val="3CADE470"/>
    <w:rsid w:val="3CAF1836"/>
    <w:rsid w:val="3CAFDE19"/>
    <w:rsid w:val="3CB33DBD"/>
    <w:rsid w:val="3CB4297A"/>
    <w:rsid w:val="3CBA92AD"/>
    <w:rsid w:val="3CBBAB55"/>
    <w:rsid w:val="3CBED56C"/>
    <w:rsid w:val="3CBF3E59"/>
    <w:rsid w:val="3CC214C4"/>
    <w:rsid w:val="3CC50574"/>
    <w:rsid w:val="3CCDAD05"/>
    <w:rsid w:val="3CCF6EA9"/>
    <w:rsid w:val="3CD323E2"/>
    <w:rsid w:val="3CD524BF"/>
    <w:rsid w:val="3CD9D93C"/>
    <w:rsid w:val="3CDA446A"/>
    <w:rsid w:val="3CE230AF"/>
    <w:rsid w:val="3CE304E7"/>
    <w:rsid w:val="3CE3BC68"/>
    <w:rsid w:val="3CEB3476"/>
    <w:rsid w:val="3CF50CB2"/>
    <w:rsid w:val="3CFA8DD0"/>
    <w:rsid w:val="3CFAAF5F"/>
    <w:rsid w:val="3CFD7ADF"/>
    <w:rsid w:val="3CFD9047"/>
    <w:rsid w:val="3CFDDC39"/>
    <w:rsid w:val="3CFEBC81"/>
    <w:rsid w:val="3CFFBBC7"/>
    <w:rsid w:val="3D09A499"/>
    <w:rsid w:val="3D0D8BA8"/>
    <w:rsid w:val="3D0E5F34"/>
    <w:rsid w:val="3D0ECFEF"/>
    <w:rsid w:val="3D103F00"/>
    <w:rsid w:val="3D1953DB"/>
    <w:rsid w:val="3D197A5C"/>
    <w:rsid w:val="3D198FBA"/>
    <w:rsid w:val="3D19C2DF"/>
    <w:rsid w:val="3D19FA02"/>
    <w:rsid w:val="3D2275F5"/>
    <w:rsid w:val="3D22BEDB"/>
    <w:rsid w:val="3D250E04"/>
    <w:rsid w:val="3D299218"/>
    <w:rsid w:val="3D29947D"/>
    <w:rsid w:val="3D2ADA01"/>
    <w:rsid w:val="3D2FB04B"/>
    <w:rsid w:val="3D3006E1"/>
    <w:rsid w:val="3D30B945"/>
    <w:rsid w:val="3D32C070"/>
    <w:rsid w:val="3D3403C1"/>
    <w:rsid w:val="3D36EE25"/>
    <w:rsid w:val="3D3ABFF9"/>
    <w:rsid w:val="3D3C5822"/>
    <w:rsid w:val="3D4384BD"/>
    <w:rsid w:val="3D43E5C6"/>
    <w:rsid w:val="3D4545E7"/>
    <w:rsid w:val="3D457B1D"/>
    <w:rsid w:val="3D4C7B54"/>
    <w:rsid w:val="3D5974E6"/>
    <w:rsid w:val="3D5A92C3"/>
    <w:rsid w:val="3D5D22CC"/>
    <w:rsid w:val="3D63E747"/>
    <w:rsid w:val="3D63EE75"/>
    <w:rsid w:val="3D647BA1"/>
    <w:rsid w:val="3D65D8A9"/>
    <w:rsid w:val="3D6E0B6F"/>
    <w:rsid w:val="3D6FDB3D"/>
    <w:rsid w:val="3D705D1A"/>
    <w:rsid w:val="3D72F5DB"/>
    <w:rsid w:val="3D805332"/>
    <w:rsid w:val="3D8297E0"/>
    <w:rsid w:val="3D88B2CE"/>
    <w:rsid w:val="3D8E5CEE"/>
    <w:rsid w:val="3D8EB4AD"/>
    <w:rsid w:val="3D8F13D9"/>
    <w:rsid w:val="3D8F7659"/>
    <w:rsid w:val="3D929AE2"/>
    <w:rsid w:val="3D9648CD"/>
    <w:rsid w:val="3D96AE1D"/>
    <w:rsid w:val="3D97811E"/>
    <w:rsid w:val="3D9A3FCB"/>
    <w:rsid w:val="3D9A5BCF"/>
    <w:rsid w:val="3D9FEB08"/>
    <w:rsid w:val="3DA2AB6B"/>
    <w:rsid w:val="3DA5BF6F"/>
    <w:rsid w:val="3DA5F65D"/>
    <w:rsid w:val="3DA74EF7"/>
    <w:rsid w:val="3DABD8D6"/>
    <w:rsid w:val="3DB0EA7B"/>
    <w:rsid w:val="3DB33756"/>
    <w:rsid w:val="3DB71917"/>
    <w:rsid w:val="3DBBC376"/>
    <w:rsid w:val="3DC29E1A"/>
    <w:rsid w:val="3DC89BB7"/>
    <w:rsid w:val="3DCC222F"/>
    <w:rsid w:val="3DCC8F2B"/>
    <w:rsid w:val="3DCE30F6"/>
    <w:rsid w:val="3DCE80B0"/>
    <w:rsid w:val="3DD10F97"/>
    <w:rsid w:val="3DD54E35"/>
    <w:rsid w:val="3DDCEC78"/>
    <w:rsid w:val="3DE0903C"/>
    <w:rsid w:val="3DE465BA"/>
    <w:rsid w:val="3DE98942"/>
    <w:rsid w:val="3DEC23CB"/>
    <w:rsid w:val="3DEE21B6"/>
    <w:rsid w:val="3DF0166E"/>
    <w:rsid w:val="3DF17412"/>
    <w:rsid w:val="3DF5424F"/>
    <w:rsid w:val="3DF54682"/>
    <w:rsid w:val="3DF8FB1C"/>
    <w:rsid w:val="3DF9E4A1"/>
    <w:rsid w:val="3DFB1202"/>
    <w:rsid w:val="3DFD1DDD"/>
    <w:rsid w:val="3DFFDEFC"/>
    <w:rsid w:val="3E00DF3E"/>
    <w:rsid w:val="3E02BC94"/>
    <w:rsid w:val="3E0A9C6F"/>
    <w:rsid w:val="3E0A9F51"/>
    <w:rsid w:val="3E0FBF1E"/>
    <w:rsid w:val="3E11CD63"/>
    <w:rsid w:val="3E17897C"/>
    <w:rsid w:val="3E184E35"/>
    <w:rsid w:val="3E18D6E5"/>
    <w:rsid w:val="3E1AB42F"/>
    <w:rsid w:val="3E1AEFAB"/>
    <w:rsid w:val="3E1C156F"/>
    <w:rsid w:val="3E201455"/>
    <w:rsid w:val="3E30D1C8"/>
    <w:rsid w:val="3E3242C2"/>
    <w:rsid w:val="3E337835"/>
    <w:rsid w:val="3E36DA8A"/>
    <w:rsid w:val="3E3B3451"/>
    <w:rsid w:val="3E3F13A9"/>
    <w:rsid w:val="3E4A484A"/>
    <w:rsid w:val="3E514367"/>
    <w:rsid w:val="3E536079"/>
    <w:rsid w:val="3E53990F"/>
    <w:rsid w:val="3E540A6C"/>
    <w:rsid w:val="3E5F0D12"/>
    <w:rsid w:val="3E60AC17"/>
    <w:rsid w:val="3E65C0BB"/>
    <w:rsid w:val="3E67ABE3"/>
    <w:rsid w:val="3E6C4E95"/>
    <w:rsid w:val="3E6E1080"/>
    <w:rsid w:val="3E6EE922"/>
    <w:rsid w:val="3E707327"/>
    <w:rsid w:val="3E73C191"/>
    <w:rsid w:val="3E7628D5"/>
    <w:rsid w:val="3E7BCEA7"/>
    <w:rsid w:val="3E7CF9DA"/>
    <w:rsid w:val="3E7DFC4A"/>
    <w:rsid w:val="3E7E810E"/>
    <w:rsid w:val="3E820291"/>
    <w:rsid w:val="3E82562D"/>
    <w:rsid w:val="3E84652D"/>
    <w:rsid w:val="3E86AF2A"/>
    <w:rsid w:val="3E885C24"/>
    <w:rsid w:val="3E8A3D71"/>
    <w:rsid w:val="3E8A762E"/>
    <w:rsid w:val="3E8C4D5E"/>
    <w:rsid w:val="3E8CAEBC"/>
    <w:rsid w:val="3E92AA30"/>
    <w:rsid w:val="3E9575C4"/>
    <w:rsid w:val="3E982A5A"/>
    <w:rsid w:val="3E9B4C5E"/>
    <w:rsid w:val="3E9EFAC2"/>
    <w:rsid w:val="3EA0C979"/>
    <w:rsid w:val="3EA0DE06"/>
    <w:rsid w:val="3EA80143"/>
    <w:rsid w:val="3EB3D427"/>
    <w:rsid w:val="3EB3D751"/>
    <w:rsid w:val="3EB45BA7"/>
    <w:rsid w:val="3EB60A84"/>
    <w:rsid w:val="3EB7FD24"/>
    <w:rsid w:val="3EB8954E"/>
    <w:rsid w:val="3EBA7D4E"/>
    <w:rsid w:val="3EBCDAB7"/>
    <w:rsid w:val="3EBE4656"/>
    <w:rsid w:val="3EC15934"/>
    <w:rsid w:val="3EC327EE"/>
    <w:rsid w:val="3EC9ADA3"/>
    <w:rsid w:val="3ECBAA73"/>
    <w:rsid w:val="3ECC1E1E"/>
    <w:rsid w:val="3ECD6F72"/>
    <w:rsid w:val="3ECF7CFD"/>
    <w:rsid w:val="3ED20516"/>
    <w:rsid w:val="3ED6CDE3"/>
    <w:rsid w:val="3ED9155A"/>
    <w:rsid w:val="3ED9265E"/>
    <w:rsid w:val="3EE038F9"/>
    <w:rsid w:val="3EE26413"/>
    <w:rsid w:val="3EE4FC7B"/>
    <w:rsid w:val="3EE704B1"/>
    <w:rsid w:val="3EE79CF5"/>
    <w:rsid w:val="3EEA79FA"/>
    <w:rsid w:val="3EF2084A"/>
    <w:rsid w:val="3EF36AED"/>
    <w:rsid w:val="3EF66324"/>
    <w:rsid w:val="3EF96DAC"/>
    <w:rsid w:val="3EFBCB27"/>
    <w:rsid w:val="3F028A7C"/>
    <w:rsid w:val="3F0B9753"/>
    <w:rsid w:val="3F0F031A"/>
    <w:rsid w:val="3F13DEE5"/>
    <w:rsid w:val="3F15293D"/>
    <w:rsid w:val="3F1646F1"/>
    <w:rsid w:val="3F182BD7"/>
    <w:rsid w:val="3F1ED642"/>
    <w:rsid w:val="3F2179CD"/>
    <w:rsid w:val="3F250822"/>
    <w:rsid w:val="3F2B6EA1"/>
    <w:rsid w:val="3F2CBB49"/>
    <w:rsid w:val="3F32B2C0"/>
    <w:rsid w:val="3F359F3F"/>
    <w:rsid w:val="3F367B87"/>
    <w:rsid w:val="3F3BEE31"/>
    <w:rsid w:val="3F3D7341"/>
    <w:rsid w:val="3F3D8DE1"/>
    <w:rsid w:val="3F3DBD73"/>
    <w:rsid w:val="3F3ECB9E"/>
    <w:rsid w:val="3F4143B4"/>
    <w:rsid w:val="3F467132"/>
    <w:rsid w:val="3F4764D4"/>
    <w:rsid w:val="3F4964CD"/>
    <w:rsid w:val="3F4E0E01"/>
    <w:rsid w:val="3F52AE23"/>
    <w:rsid w:val="3F53E470"/>
    <w:rsid w:val="3F584560"/>
    <w:rsid w:val="3F597FA1"/>
    <w:rsid w:val="3F5B9E55"/>
    <w:rsid w:val="3F62DBBD"/>
    <w:rsid w:val="3F633840"/>
    <w:rsid w:val="3F64085C"/>
    <w:rsid w:val="3F655F72"/>
    <w:rsid w:val="3F6C042D"/>
    <w:rsid w:val="3F6CB192"/>
    <w:rsid w:val="3F776702"/>
    <w:rsid w:val="3F784A00"/>
    <w:rsid w:val="3F78DC4C"/>
    <w:rsid w:val="3F79C1BA"/>
    <w:rsid w:val="3F816CCD"/>
    <w:rsid w:val="3F83A021"/>
    <w:rsid w:val="3F871E99"/>
    <w:rsid w:val="3F8796C1"/>
    <w:rsid w:val="3F88707D"/>
    <w:rsid w:val="3F88A05B"/>
    <w:rsid w:val="3F8D429E"/>
    <w:rsid w:val="3F9747BD"/>
    <w:rsid w:val="3F9C6C85"/>
    <w:rsid w:val="3F9E33E4"/>
    <w:rsid w:val="3F9F85AA"/>
    <w:rsid w:val="3FAC7748"/>
    <w:rsid w:val="3FB0956A"/>
    <w:rsid w:val="3FB25D0D"/>
    <w:rsid w:val="3FB4142F"/>
    <w:rsid w:val="3FB57517"/>
    <w:rsid w:val="3FB5882B"/>
    <w:rsid w:val="3FB63931"/>
    <w:rsid w:val="3FBB6848"/>
    <w:rsid w:val="3FBC40B1"/>
    <w:rsid w:val="3FC2A600"/>
    <w:rsid w:val="3FC7C0D5"/>
    <w:rsid w:val="3FC8A759"/>
    <w:rsid w:val="3FCA8975"/>
    <w:rsid w:val="3FCC604E"/>
    <w:rsid w:val="3FCD206C"/>
    <w:rsid w:val="3FCE0BE7"/>
    <w:rsid w:val="3FCE4E5E"/>
    <w:rsid w:val="3FD48174"/>
    <w:rsid w:val="3FD4DEE2"/>
    <w:rsid w:val="3FD8EB33"/>
    <w:rsid w:val="3FE02420"/>
    <w:rsid w:val="3FE58DBF"/>
    <w:rsid w:val="3FE78F30"/>
    <w:rsid w:val="3FEB425A"/>
    <w:rsid w:val="3FEC7182"/>
    <w:rsid w:val="3FED1EA9"/>
    <w:rsid w:val="3FEFA310"/>
    <w:rsid w:val="3FF9E747"/>
    <w:rsid w:val="3FFB411A"/>
    <w:rsid w:val="3FFB47DF"/>
    <w:rsid w:val="3FFD7D5C"/>
    <w:rsid w:val="3FFDF51D"/>
    <w:rsid w:val="3FFE0000"/>
    <w:rsid w:val="3FFFB452"/>
    <w:rsid w:val="40033869"/>
    <w:rsid w:val="40064C5C"/>
    <w:rsid w:val="40084210"/>
    <w:rsid w:val="4008C5C1"/>
    <w:rsid w:val="40091C25"/>
    <w:rsid w:val="4011E52C"/>
    <w:rsid w:val="40133334"/>
    <w:rsid w:val="40145600"/>
    <w:rsid w:val="40155A66"/>
    <w:rsid w:val="4015D941"/>
    <w:rsid w:val="4016A21D"/>
    <w:rsid w:val="40179F08"/>
    <w:rsid w:val="40188F0B"/>
    <w:rsid w:val="402121D5"/>
    <w:rsid w:val="4022630E"/>
    <w:rsid w:val="4023E1E0"/>
    <w:rsid w:val="4024591E"/>
    <w:rsid w:val="402B5B07"/>
    <w:rsid w:val="402C70B2"/>
    <w:rsid w:val="402D0538"/>
    <w:rsid w:val="403353A2"/>
    <w:rsid w:val="40354EFC"/>
    <w:rsid w:val="40386708"/>
    <w:rsid w:val="403AA126"/>
    <w:rsid w:val="403CE3ED"/>
    <w:rsid w:val="4041AF12"/>
    <w:rsid w:val="40425B7F"/>
    <w:rsid w:val="40431836"/>
    <w:rsid w:val="404471B2"/>
    <w:rsid w:val="4044E651"/>
    <w:rsid w:val="40482881"/>
    <w:rsid w:val="4048E786"/>
    <w:rsid w:val="404A5E91"/>
    <w:rsid w:val="404FE389"/>
    <w:rsid w:val="4051B166"/>
    <w:rsid w:val="40521A39"/>
    <w:rsid w:val="4055BC74"/>
    <w:rsid w:val="405F10BA"/>
    <w:rsid w:val="40657E04"/>
    <w:rsid w:val="40664A8A"/>
    <w:rsid w:val="4066A9D1"/>
    <w:rsid w:val="40683F48"/>
    <w:rsid w:val="406BF140"/>
    <w:rsid w:val="406CA0BB"/>
    <w:rsid w:val="406CBDB0"/>
    <w:rsid w:val="406D11D5"/>
    <w:rsid w:val="406E34D8"/>
    <w:rsid w:val="40709586"/>
    <w:rsid w:val="40763158"/>
    <w:rsid w:val="407658EB"/>
    <w:rsid w:val="4076BC31"/>
    <w:rsid w:val="4077D506"/>
    <w:rsid w:val="40843634"/>
    <w:rsid w:val="40865827"/>
    <w:rsid w:val="408944BA"/>
    <w:rsid w:val="408AAD6F"/>
    <w:rsid w:val="408B3A58"/>
    <w:rsid w:val="408BBBBD"/>
    <w:rsid w:val="408BCA77"/>
    <w:rsid w:val="408D35B7"/>
    <w:rsid w:val="40943892"/>
    <w:rsid w:val="409E4DF3"/>
    <w:rsid w:val="40A292F9"/>
    <w:rsid w:val="40A87122"/>
    <w:rsid w:val="40AB8885"/>
    <w:rsid w:val="40AFBBD8"/>
    <w:rsid w:val="40B1FCD7"/>
    <w:rsid w:val="40B2B95C"/>
    <w:rsid w:val="40B2DC48"/>
    <w:rsid w:val="40B495F2"/>
    <w:rsid w:val="40B72B59"/>
    <w:rsid w:val="40B74EE3"/>
    <w:rsid w:val="40C82088"/>
    <w:rsid w:val="40C90F0C"/>
    <w:rsid w:val="40CDA05E"/>
    <w:rsid w:val="40D17C74"/>
    <w:rsid w:val="40D565A4"/>
    <w:rsid w:val="40D65DCD"/>
    <w:rsid w:val="40DBD521"/>
    <w:rsid w:val="40DFC64B"/>
    <w:rsid w:val="40E1D179"/>
    <w:rsid w:val="40E203CA"/>
    <w:rsid w:val="40EC23DF"/>
    <w:rsid w:val="40EC62AC"/>
    <w:rsid w:val="40EDF99E"/>
    <w:rsid w:val="40EF439C"/>
    <w:rsid w:val="40F00BC4"/>
    <w:rsid w:val="40F5E2BB"/>
    <w:rsid w:val="40F641F9"/>
    <w:rsid w:val="40FA77D2"/>
    <w:rsid w:val="40FB08F8"/>
    <w:rsid w:val="40FC9723"/>
    <w:rsid w:val="410539A1"/>
    <w:rsid w:val="4107AA2A"/>
    <w:rsid w:val="4109EB0A"/>
    <w:rsid w:val="4109FFF9"/>
    <w:rsid w:val="410B278A"/>
    <w:rsid w:val="410F1580"/>
    <w:rsid w:val="4113214C"/>
    <w:rsid w:val="4114B8D5"/>
    <w:rsid w:val="41188F36"/>
    <w:rsid w:val="411D2C93"/>
    <w:rsid w:val="411D4046"/>
    <w:rsid w:val="411EEA0A"/>
    <w:rsid w:val="411F3C27"/>
    <w:rsid w:val="412294BB"/>
    <w:rsid w:val="41280CCB"/>
    <w:rsid w:val="412A2D72"/>
    <w:rsid w:val="412B393B"/>
    <w:rsid w:val="412BDE18"/>
    <w:rsid w:val="412E48F2"/>
    <w:rsid w:val="41307B4A"/>
    <w:rsid w:val="41337476"/>
    <w:rsid w:val="41350511"/>
    <w:rsid w:val="41375EF2"/>
    <w:rsid w:val="413A3255"/>
    <w:rsid w:val="413A9DA6"/>
    <w:rsid w:val="413DCC42"/>
    <w:rsid w:val="4142D0A0"/>
    <w:rsid w:val="4144C335"/>
    <w:rsid w:val="4144CBFD"/>
    <w:rsid w:val="41483050"/>
    <w:rsid w:val="414A932A"/>
    <w:rsid w:val="414FD6CC"/>
    <w:rsid w:val="41594810"/>
    <w:rsid w:val="415A6454"/>
    <w:rsid w:val="415AFD87"/>
    <w:rsid w:val="415B8D3A"/>
    <w:rsid w:val="415C41FF"/>
    <w:rsid w:val="415ECB42"/>
    <w:rsid w:val="41644093"/>
    <w:rsid w:val="416C52EC"/>
    <w:rsid w:val="416F8995"/>
    <w:rsid w:val="41742764"/>
    <w:rsid w:val="4178757B"/>
    <w:rsid w:val="417BA54C"/>
    <w:rsid w:val="417E9057"/>
    <w:rsid w:val="41802AE5"/>
    <w:rsid w:val="4181A169"/>
    <w:rsid w:val="4183189D"/>
    <w:rsid w:val="41837F89"/>
    <w:rsid w:val="41873106"/>
    <w:rsid w:val="4187600A"/>
    <w:rsid w:val="41899A21"/>
    <w:rsid w:val="4189D7A0"/>
    <w:rsid w:val="418D2DD1"/>
    <w:rsid w:val="41914DA8"/>
    <w:rsid w:val="41921F01"/>
    <w:rsid w:val="41926CA5"/>
    <w:rsid w:val="41970A67"/>
    <w:rsid w:val="41988849"/>
    <w:rsid w:val="419B0940"/>
    <w:rsid w:val="41A01096"/>
    <w:rsid w:val="41A2D724"/>
    <w:rsid w:val="41A4E210"/>
    <w:rsid w:val="41A5E8E0"/>
    <w:rsid w:val="41A68E04"/>
    <w:rsid w:val="41A8B11D"/>
    <w:rsid w:val="41AD97D2"/>
    <w:rsid w:val="41AED42B"/>
    <w:rsid w:val="41B8FFCC"/>
    <w:rsid w:val="41B97A64"/>
    <w:rsid w:val="41BCC9B5"/>
    <w:rsid w:val="41C1635B"/>
    <w:rsid w:val="41C1DA1E"/>
    <w:rsid w:val="41C20474"/>
    <w:rsid w:val="41C84925"/>
    <w:rsid w:val="41CD11EF"/>
    <w:rsid w:val="41CD4067"/>
    <w:rsid w:val="41CE5675"/>
    <w:rsid w:val="41D183CD"/>
    <w:rsid w:val="41D39217"/>
    <w:rsid w:val="41D70C37"/>
    <w:rsid w:val="41D85280"/>
    <w:rsid w:val="41D8794B"/>
    <w:rsid w:val="41DA70E7"/>
    <w:rsid w:val="41DF48E0"/>
    <w:rsid w:val="41E12BE3"/>
    <w:rsid w:val="41E5F0BD"/>
    <w:rsid w:val="41E696D6"/>
    <w:rsid w:val="41E6C40F"/>
    <w:rsid w:val="41E7ED2B"/>
    <w:rsid w:val="41EAB06C"/>
    <w:rsid w:val="41EAEE7C"/>
    <w:rsid w:val="41EC5918"/>
    <w:rsid w:val="41ECC34D"/>
    <w:rsid w:val="41EEA0E2"/>
    <w:rsid w:val="41EEADE0"/>
    <w:rsid w:val="41F61666"/>
    <w:rsid w:val="41FC839E"/>
    <w:rsid w:val="41FCCEE9"/>
    <w:rsid w:val="41FD001E"/>
    <w:rsid w:val="4200C6B7"/>
    <w:rsid w:val="42017C24"/>
    <w:rsid w:val="42047B88"/>
    <w:rsid w:val="4206A902"/>
    <w:rsid w:val="4207BD39"/>
    <w:rsid w:val="42103F1A"/>
    <w:rsid w:val="42185CC6"/>
    <w:rsid w:val="421A13C4"/>
    <w:rsid w:val="421B3737"/>
    <w:rsid w:val="421EBF60"/>
    <w:rsid w:val="42201AC8"/>
    <w:rsid w:val="4220AA37"/>
    <w:rsid w:val="42236A04"/>
    <w:rsid w:val="42251CB9"/>
    <w:rsid w:val="42255CC3"/>
    <w:rsid w:val="42268B83"/>
    <w:rsid w:val="42272867"/>
    <w:rsid w:val="422B42B1"/>
    <w:rsid w:val="422B9A34"/>
    <w:rsid w:val="422E0FD3"/>
    <w:rsid w:val="422E86B7"/>
    <w:rsid w:val="4230D35F"/>
    <w:rsid w:val="42323397"/>
    <w:rsid w:val="4239A52D"/>
    <w:rsid w:val="42407E7D"/>
    <w:rsid w:val="42421EDD"/>
    <w:rsid w:val="4245C83D"/>
    <w:rsid w:val="424ABB8D"/>
    <w:rsid w:val="424FF8FF"/>
    <w:rsid w:val="4250BCE8"/>
    <w:rsid w:val="4258B192"/>
    <w:rsid w:val="42626649"/>
    <w:rsid w:val="4263951B"/>
    <w:rsid w:val="4264B67A"/>
    <w:rsid w:val="42659AB3"/>
    <w:rsid w:val="426886B7"/>
    <w:rsid w:val="426D375B"/>
    <w:rsid w:val="426F11F0"/>
    <w:rsid w:val="426F5FC7"/>
    <w:rsid w:val="42741595"/>
    <w:rsid w:val="42785D45"/>
    <w:rsid w:val="427894FD"/>
    <w:rsid w:val="427F49DD"/>
    <w:rsid w:val="427FAB95"/>
    <w:rsid w:val="42822898"/>
    <w:rsid w:val="42824780"/>
    <w:rsid w:val="4282F849"/>
    <w:rsid w:val="42913B84"/>
    <w:rsid w:val="42996A3F"/>
    <w:rsid w:val="429A423F"/>
    <w:rsid w:val="429CDF0B"/>
    <w:rsid w:val="429FAB56"/>
    <w:rsid w:val="42A02129"/>
    <w:rsid w:val="42A2A12A"/>
    <w:rsid w:val="42A3A4EF"/>
    <w:rsid w:val="42A57A0F"/>
    <w:rsid w:val="42A7B3BF"/>
    <w:rsid w:val="42A98EB8"/>
    <w:rsid w:val="42AB0EE1"/>
    <w:rsid w:val="42AF3844"/>
    <w:rsid w:val="42AF8DD7"/>
    <w:rsid w:val="42B36767"/>
    <w:rsid w:val="42B58800"/>
    <w:rsid w:val="42B59EE2"/>
    <w:rsid w:val="42B75983"/>
    <w:rsid w:val="42BA288C"/>
    <w:rsid w:val="42BF9F7F"/>
    <w:rsid w:val="42C2EB6E"/>
    <w:rsid w:val="42C3569D"/>
    <w:rsid w:val="42D057A5"/>
    <w:rsid w:val="42D064C5"/>
    <w:rsid w:val="42D0E78B"/>
    <w:rsid w:val="42D301DC"/>
    <w:rsid w:val="42D66DEE"/>
    <w:rsid w:val="42D9E63C"/>
    <w:rsid w:val="42DA15E0"/>
    <w:rsid w:val="42DA776E"/>
    <w:rsid w:val="42DD91B8"/>
    <w:rsid w:val="42DDA956"/>
    <w:rsid w:val="42E3E121"/>
    <w:rsid w:val="42E55542"/>
    <w:rsid w:val="42E70FBE"/>
    <w:rsid w:val="42E91FF2"/>
    <w:rsid w:val="42EA5C91"/>
    <w:rsid w:val="42EB05AB"/>
    <w:rsid w:val="42EB57ED"/>
    <w:rsid w:val="42EC43E9"/>
    <w:rsid w:val="42F10310"/>
    <w:rsid w:val="42F178E1"/>
    <w:rsid w:val="42FAD0AD"/>
    <w:rsid w:val="430538D3"/>
    <w:rsid w:val="430C0ACB"/>
    <w:rsid w:val="430DEC8B"/>
    <w:rsid w:val="430EDCF4"/>
    <w:rsid w:val="43119D83"/>
    <w:rsid w:val="4314D4CA"/>
    <w:rsid w:val="43199F99"/>
    <w:rsid w:val="431C44E9"/>
    <w:rsid w:val="431E3E29"/>
    <w:rsid w:val="43246629"/>
    <w:rsid w:val="43265C7C"/>
    <w:rsid w:val="432676ED"/>
    <w:rsid w:val="43284B6F"/>
    <w:rsid w:val="432867CE"/>
    <w:rsid w:val="432DABF0"/>
    <w:rsid w:val="432FDFCF"/>
    <w:rsid w:val="43320A13"/>
    <w:rsid w:val="4335090B"/>
    <w:rsid w:val="43390122"/>
    <w:rsid w:val="433CC9E8"/>
    <w:rsid w:val="433D099A"/>
    <w:rsid w:val="433D2B29"/>
    <w:rsid w:val="433F6010"/>
    <w:rsid w:val="43418F3C"/>
    <w:rsid w:val="4342294C"/>
    <w:rsid w:val="43488FA8"/>
    <w:rsid w:val="434D1B51"/>
    <w:rsid w:val="434D892D"/>
    <w:rsid w:val="43540BA7"/>
    <w:rsid w:val="435552AE"/>
    <w:rsid w:val="435C5525"/>
    <w:rsid w:val="435E13B3"/>
    <w:rsid w:val="435FE44B"/>
    <w:rsid w:val="43610DEA"/>
    <w:rsid w:val="4361E360"/>
    <w:rsid w:val="43652B2B"/>
    <w:rsid w:val="436665F1"/>
    <w:rsid w:val="436A472A"/>
    <w:rsid w:val="436E0E1F"/>
    <w:rsid w:val="4371B447"/>
    <w:rsid w:val="4373482F"/>
    <w:rsid w:val="43734B0B"/>
    <w:rsid w:val="43744F29"/>
    <w:rsid w:val="4380ECC9"/>
    <w:rsid w:val="43836276"/>
    <w:rsid w:val="43851884"/>
    <w:rsid w:val="43898D85"/>
    <w:rsid w:val="438AAF75"/>
    <w:rsid w:val="438FB6EB"/>
    <w:rsid w:val="43945E4F"/>
    <w:rsid w:val="439A11E7"/>
    <w:rsid w:val="439EE935"/>
    <w:rsid w:val="439FD6CC"/>
    <w:rsid w:val="43A31F36"/>
    <w:rsid w:val="43A48657"/>
    <w:rsid w:val="43A99B2E"/>
    <w:rsid w:val="43ABA1E1"/>
    <w:rsid w:val="43B091F4"/>
    <w:rsid w:val="43B0BB23"/>
    <w:rsid w:val="43B3A803"/>
    <w:rsid w:val="43B458F7"/>
    <w:rsid w:val="43B8D3A4"/>
    <w:rsid w:val="43B8FF29"/>
    <w:rsid w:val="43BAA307"/>
    <w:rsid w:val="43BB988A"/>
    <w:rsid w:val="43BE06A1"/>
    <w:rsid w:val="43C0ACA3"/>
    <w:rsid w:val="43C1E6C1"/>
    <w:rsid w:val="43C59C47"/>
    <w:rsid w:val="43C62F11"/>
    <w:rsid w:val="43C83DDA"/>
    <w:rsid w:val="43CC9989"/>
    <w:rsid w:val="43CD32EF"/>
    <w:rsid w:val="43CD66F3"/>
    <w:rsid w:val="43CE352D"/>
    <w:rsid w:val="43CE7309"/>
    <w:rsid w:val="43CF29A5"/>
    <w:rsid w:val="43D3A2CF"/>
    <w:rsid w:val="43D45AC3"/>
    <w:rsid w:val="43D4A4D7"/>
    <w:rsid w:val="43D94477"/>
    <w:rsid w:val="43DC0BF0"/>
    <w:rsid w:val="43ED45C0"/>
    <w:rsid w:val="43EF2AAE"/>
    <w:rsid w:val="43EFAF3F"/>
    <w:rsid w:val="43F03613"/>
    <w:rsid w:val="43F0DC5B"/>
    <w:rsid w:val="43F5D278"/>
    <w:rsid w:val="43F6232D"/>
    <w:rsid w:val="43F7E517"/>
    <w:rsid w:val="43F91D4B"/>
    <w:rsid w:val="43FB0427"/>
    <w:rsid w:val="43FB9BBA"/>
    <w:rsid w:val="43FF4FC2"/>
    <w:rsid w:val="440357BB"/>
    <w:rsid w:val="4407E51F"/>
    <w:rsid w:val="4409814F"/>
    <w:rsid w:val="440987CD"/>
    <w:rsid w:val="440CB464"/>
    <w:rsid w:val="440E2CC3"/>
    <w:rsid w:val="440E60EF"/>
    <w:rsid w:val="4410CBDA"/>
    <w:rsid w:val="44123D33"/>
    <w:rsid w:val="44153583"/>
    <w:rsid w:val="44164853"/>
    <w:rsid w:val="441904B4"/>
    <w:rsid w:val="441C6AFB"/>
    <w:rsid w:val="442071FE"/>
    <w:rsid w:val="44216EE3"/>
    <w:rsid w:val="4421A564"/>
    <w:rsid w:val="44297815"/>
    <w:rsid w:val="4429D008"/>
    <w:rsid w:val="442BA856"/>
    <w:rsid w:val="442C4DFB"/>
    <w:rsid w:val="442D5C12"/>
    <w:rsid w:val="442FED84"/>
    <w:rsid w:val="44305279"/>
    <w:rsid w:val="4432F269"/>
    <w:rsid w:val="443330C1"/>
    <w:rsid w:val="4433330E"/>
    <w:rsid w:val="443C8B6A"/>
    <w:rsid w:val="44419C5F"/>
    <w:rsid w:val="44446154"/>
    <w:rsid w:val="4449FE75"/>
    <w:rsid w:val="444BA230"/>
    <w:rsid w:val="444D133F"/>
    <w:rsid w:val="444EA310"/>
    <w:rsid w:val="444F9CCE"/>
    <w:rsid w:val="4450B19B"/>
    <w:rsid w:val="44561C34"/>
    <w:rsid w:val="445C5566"/>
    <w:rsid w:val="44608E04"/>
    <w:rsid w:val="446576B2"/>
    <w:rsid w:val="44663F6A"/>
    <w:rsid w:val="4466E1F9"/>
    <w:rsid w:val="44671994"/>
    <w:rsid w:val="44682874"/>
    <w:rsid w:val="446C5CDC"/>
    <w:rsid w:val="446D5D82"/>
    <w:rsid w:val="446FDC3B"/>
    <w:rsid w:val="44734440"/>
    <w:rsid w:val="447961B5"/>
    <w:rsid w:val="4479F20D"/>
    <w:rsid w:val="447C5602"/>
    <w:rsid w:val="447CA87E"/>
    <w:rsid w:val="44841279"/>
    <w:rsid w:val="44894768"/>
    <w:rsid w:val="448AB857"/>
    <w:rsid w:val="448C9431"/>
    <w:rsid w:val="448CA3DF"/>
    <w:rsid w:val="44901B53"/>
    <w:rsid w:val="4491C7E2"/>
    <w:rsid w:val="44998326"/>
    <w:rsid w:val="4499BCF0"/>
    <w:rsid w:val="44A5BC8E"/>
    <w:rsid w:val="44A70E30"/>
    <w:rsid w:val="44A8EB71"/>
    <w:rsid w:val="44A97612"/>
    <w:rsid w:val="44B23AA9"/>
    <w:rsid w:val="44B26088"/>
    <w:rsid w:val="44B8A71C"/>
    <w:rsid w:val="44B8DB9F"/>
    <w:rsid w:val="44B98F1F"/>
    <w:rsid w:val="44BA0E8A"/>
    <w:rsid w:val="44C4382F"/>
    <w:rsid w:val="44C69E5F"/>
    <w:rsid w:val="44C7ED4C"/>
    <w:rsid w:val="44C96213"/>
    <w:rsid w:val="44CF8F6E"/>
    <w:rsid w:val="44D0740F"/>
    <w:rsid w:val="44D08337"/>
    <w:rsid w:val="44D2FE64"/>
    <w:rsid w:val="44D43651"/>
    <w:rsid w:val="44D79807"/>
    <w:rsid w:val="44DA7279"/>
    <w:rsid w:val="44EADA3C"/>
    <w:rsid w:val="44EB4FD3"/>
    <w:rsid w:val="44ED982A"/>
    <w:rsid w:val="44EFF523"/>
    <w:rsid w:val="44F4C7FB"/>
    <w:rsid w:val="44F88F42"/>
    <w:rsid w:val="44FB04FC"/>
    <w:rsid w:val="44FE5A8E"/>
    <w:rsid w:val="44FEE3FD"/>
    <w:rsid w:val="44FF6A79"/>
    <w:rsid w:val="4504E129"/>
    <w:rsid w:val="450A3BFF"/>
    <w:rsid w:val="450D530F"/>
    <w:rsid w:val="450F6BDD"/>
    <w:rsid w:val="4511DED8"/>
    <w:rsid w:val="451531D6"/>
    <w:rsid w:val="45197EAD"/>
    <w:rsid w:val="451CB085"/>
    <w:rsid w:val="4524A158"/>
    <w:rsid w:val="45252398"/>
    <w:rsid w:val="4528BE95"/>
    <w:rsid w:val="4528D907"/>
    <w:rsid w:val="452A1929"/>
    <w:rsid w:val="452A6C56"/>
    <w:rsid w:val="45307243"/>
    <w:rsid w:val="45337E00"/>
    <w:rsid w:val="4533EC91"/>
    <w:rsid w:val="4540E414"/>
    <w:rsid w:val="45439F8E"/>
    <w:rsid w:val="454B9F76"/>
    <w:rsid w:val="454C4C34"/>
    <w:rsid w:val="454C7C4B"/>
    <w:rsid w:val="454D9665"/>
    <w:rsid w:val="454EC61B"/>
    <w:rsid w:val="4551E5E7"/>
    <w:rsid w:val="45540D0A"/>
    <w:rsid w:val="45576191"/>
    <w:rsid w:val="45588402"/>
    <w:rsid w:val="45590640"/>
    <w:rsid w:val="455B4EB7"/>
    <w:rsid w:val="4562BA39"/>
    <w:rsid w:val="45695D03"/>
    <w:rsid w:val="456FC65C"/>
    <w:rsid w:val="4572499E"/>
    <w:rsid w:val="4572E423"/>
    <w:rsid w:val="45733022"/>
    <w:rsid w:val="457611D2"/>
    <w:rsid w:val="4576E0D9"/>
    <w:rsid w:val="457754A2"/>
    <w:rsid w:val="4581AE21"/>
    <w:rsid w:val="4581B2EB"/>
    <w:rsid w:val="45853711"/>
    <w:rsid w:val="45858C1C"/>
    <w:rsid w:val="458C1B96"/>
    <w:rsid w:val="458C5878"/>
    <w:rsid w:val="458E0A2D"/>
    <w:rsid w:val="4594FDFD"/>
    <w:rsid w:val="459C467C"/>
    <w:rsid w:val="459F1CCB"/>
    <w:rsid w:val="459F4AD5"/>
    <w:rsid w:val="45A8092A"/>
    <w:rsid w:val="45A984AA"/>
    <w:rsid w:val="45B0551E"/>
    <w:rsid w:val="45BA3ECE"/>
    <w:rsid w:val="45BACC1D"/>
    <w:rsid w:val="45BBA2D4"/>
    <w:rsid w:val="45BBE73E"/>
    <w:rsid w:val="45BC1131"/>
    <w:rsid w:val="45BF30B4"/>
    <w:rsid w:val="45C27A6F"/>
    <w:rsid w:val="45C2E712"/>
    <w:rsid w:val="45C5CD46"/>
    <w:rsid w:val="45C9580C"/>
    <w:rsid w:val="45D0A193"/>
    <w:rsid w:val="45D6443E"/>
    <w:rsid w:val="45DB1D8A"/>
    <w:rsid w:val="45DF3BE3"/>
    <w:rsid w:val="45E031B5"/>
    <w:rsid w:val="45E4653A"/>
    <w:rsid w:val="45E6DDDC"/>
    <w:rsid w:val="45E919AF"/>
    <w:rsid w:val="45EA43D0"/>
    <w:rsid w:val="45EA705C"/>
    <w:rsid w:val="45EF693A"/>
    <w:rsid w:val="45EF90DC"/>
    <w:rsid w:val="45EFB5FF"/>
    <w:rsid w:val="45F46E0E"/>
    <w:rsid w:val="45FD0E26"/>
    <w:rsid w:val="45FFC323"/>
    <w:rsid w:val="4602ADEE"/>
    <w:rsid w:val="460653B8"/>
    <w:rsid w:val="46085E35"/>
    <w:rsid w:val="460DD153"/>
    <w:rsid w:val="460F407C"/>
    <w:rsid w:val="4618F46B"/>
    <w:rsid w:val="46195CAE"/>
    <w:rsid w:val="461CA262"/>
    <w:rsid w:val="461F85B7"/>
    <w:rsid w:val="4620A29C"/>
    <w:rsid w:val="4622DED7"/>
    <w:rsid w:val="4625D6DF"/>
    <w:rsid w:val="4627D434"/>
    <w:rsid w:val="4631DBD9"/>
    <w:rsid w:val="4634E0F7"/>
    <w:rsid w:val="46396200"/>
    <w:rsid w:val="463B82E7"/>
    <w:rsid w:val="463D251A"/>
    <w:rsid w:val="463EE274"/>
    <w:rsid w:val="463F3044"/>
    <w:rsid w:val="4646801E"/>
    <w:rsid w:val="4647ADE7"/>
    <w:rsid w:val="46483A00"/>
    <w:rsid w:val="4648E469"/>
    <w:rsid w:val="464E4E8A"/>
    <w:rsid w:val="46507BFA"/>
    <w:rsid w:val="46511B59"/>
    <w:rsid w:val="46517A15"/>
    <w:rsid w:val="4652034B"/>
    <w:rsid w:val="465227CA"/>
    <w:rsid w:val="4652EFA7"/>
    <w:rsid w:val="4655695E"/>
    <w:rsid w:val="465689C0"/>
    <w:rsid w:val="4656FFD6"/>
    <w:rsid w:val="4660B68A"/>
    <w:rsid w:val="4663299F"/>
    <w:rsid w:val="46649EE8"/>
    <w:rsid w:val="4664F5E3"/>
    <w:rsid w:val="46659A43"/>
    <w:rsid w:val="466626BF"/>
    <w:rsid w:val="466661E0"/>
    <w:rsid w:val="4667E2FA"/>
    <w:rsid w:val="466CF151"/>
    <w:rsid w:val="46725456"/>
    <w:rsid w:val="46738E2C"/>
    <w:rsid w:val="46774045"/>
    <w:rsid w:val="4677A809"/>
    <w:rsid w:val="4678A287"/>
    <w:rsid w:val="46799BED"/>
    <w:rsid w:val="467D7C3B"/>
    <w:rsid w:val="467E7595"/>
    <w:rsid w:val="467F0093"/>
    <w:rsid w:val="46849525"/>
    <w:rsid w:val="4688E5A3"/>
    <w:rsid w:val="468BFDC9"/>
    <w:rsid w:val="468DCFFA"/>
    <w:rsid w:val="4692D7D3"/>
    <w:rsid w:val="46940499"/>
    <w:rsid w:val="46975E82"/>
    <w:rsid w:val="46A009F5"/>
    <w:rsid w:val="46A072F7"/>
    <w:rsid w:val="46A2A3E5"/>
    <w:rsid w:val="46A41165"/>
    <w:rsid w:val="46A4182D"/>
    <w:rsid w:val="46A5E252"/>
    <w:rsid w:val="46A6A863"/>
    <w:rsid w:val="46A896DC"/>
    <w:rsid w:val="46A9A5C7"/>
    <w:rsid w:val="46AD019C"/>
    <w:rsid w:val="46AECBC7"/>
    <w:rsid w:val="46AF2533"/>
    <w:rsid w:val="46B4F54F"/>
    <w:rsid w:val="46B7013A"/>
    <w:rsid w:val="46B87E72"/>
    <w:rsid w:val="46BB7968"/>
    <w:rsid w:val="46BCBFD0"/>
    <w:rsid w:val="46BD4308"/>
    <w:rsid w:val="46BE51BE"/>
    <w:rsid w:val="46C1709E"/>
    <w:rsid w:val="46C2006E"/>
    <w:rsid w:val="46C8A34B"/>
    <w:rsid w:val="46CE27C1"/>
    <w:rsid w:val="46CE8672"/>
    <w:rsid w:val="46D0DF0F"/>
    <w:rsid w:val="46D1411C"/>
    <w:rsid w:val="46D21C34"/>
    <w:rsid w:val="46DA9312"/>
    <w:rsid w:val="46DC1529"/>
    <w:rsid w:val="46E30B6F"/>
    <w:rsid w:val="46E3EA59"/>
    <w:rsid w:val="46E48612"/>
    <w:rsid w:val="46E5109E"/>
    <w:rsid w:val="46E7843E"/>
    <w:rsid w:val="46E787D7"/>
    <w:rsid w:val="46EA6416"/>
    <w:rsid w:val="46EA967C"/>
    <w:rsid w:val="46EC35D3"/>
    <w:rsid w:val="46F38616"/>
    <w:rsid w:val="46F7DDC1"/>
    <w:rsid w:val="47000DF8"/>
    <w:rsid w:val="4700BAF9"/>
    <w:rsid w:val="47017509"/>
    <w:rsid w:val="47052C12"/>
    <w:rsid w:val="47059B27"/>
    <w:rsid w:val="470AAE7E"/>
    <w:rsid w:val="470BF017"/>
    <w:rsid w:val="4711A337"/>
    <w:rsid w:val="471D224F"/>
    <w:rsid w:val="47210E2E"/>
    <w:rsid w:val="47215C7D"/>
    <w:rsid w:val="47227E21"/>
    <w:rsid w:val="472413BC"/>
    <w:rsid w:val="4724DC8E"/>
    <w:rsid w:val="4728E4A9"/>
    <w:rsid w:val="47298F3C"/>
    <w:rsid w:val="472F526C"/>
    <w:rsid w:val="47312456"/>
    <w:rsid w:val="4732F6BE"/>
    <w:rsid w:val="4735B672"/>
    <w:rsid w:val="4737063E"/>
    <w:rsid w:val="473AC8EF"/>
    <w:rsid w:val="473AEC4F"/>
    <w:rsid w:val="473CD362"/>
    <w:rsid w:val="473F131F"/>
    <w:rsid w:val="4745B289"/>
    <w:rsid w:val="4748DB48"/>
    <w:rsid w:val="474AA4D1"/>
    <w:rsid w:val="474ABC98"/>
    <w:rsid w:val="474B72CF"/>
    <w:rsid w:val="474C8A33"/>
    <w:rsid w:val="474E813C"/>
    <w:rsid w:val="47510728"/>
    <w:rsid w:val="4751630B"/>
    <w:rsid w:val="47577FC1"/>
    <w:rsid w:val="475BC0A4"/>
    <w:rsid w:val="475CB6E7"/>
    <w:rsid w:val="475D0F4E"/>
    <w:rsid w:val="47607E66"/>
    <w:rsid w:val="47623588"/>
    <w:rsid w:val="47629618"/>
    <w:rsid w:val="4762A7E3"/>
    <w:rsid w:val="4765E2B2"/>
    <w:rsid w:val="47691A5D"/>
    <w:rsid w:val="476D4832"/>
    <w:rsid w:val="4771D183"/>
    <w:rsid w:val="477241D1"/>
    <w:rsid w:val="47724F9E"/>
    <w:rsid w:val="47739036"/>
    <w:rsid w:val="47783012"/>
    <w:rsid w:val="4779532F"/>
    <w:rsid w:val="477AEA74"/>
    <w:rsid w:val="4783CAF5"/>
    <w:rsid w:val="47854EF7"/>
    <w:rsid w:val="4786958E"/>
    <w:rsid w:val="4788AC27"/>
    <w:rsid w:val="478ACAA6"/>
    <w:rsid w:val="478AD7C6"/>
    <w:rsid w:val="478EC576"/>
    <w:rsid w:val="479392F8"/>
    <w:rsid w:val="479436BB"/>
    <w:rsid w:val="47992815"/>
    <w:rsid w:val="4799D6D7"/>
    <w:rsid w:val="479EA34E"/>
    <w:rsid w:val="479F9E08"/>
    <w:rsid w:val="47A25B3E"/>
    <w:rsid w:val="47A2B79A"/>
    <w:rsid w:val="47A65D08"/>
    <w:rsid w:val="47A7F10F"/>
    <w:rsid w:val="47AC2B82"/>
    <w:rsid w:val="47B4B5C0"/>
    <w:rsid w:val="47B9D41D"/>
    <w:rsid w:val="47BA03E0"/>
    <w:rsid w:val="47C0BDFA"/>
    <w:rsid w:val="47C58CB1"/>
    <w:rsid w:val="47C91035"/>
    <w:rsid w:val="47CBBEFA"/>
    <w:rsid w:val="47CC1200"/>
    <w:rsid w:val="47CF099D"/>
    <w:rsid w:val="47D07C57"/>
    <w:rsid w:val="47D53261"/>
    <w:rsid w:val="47D66A89"/>
    <w:rsid w:val="47D80323"/>
    <w:rsid w:val="47DBB5C0"/>
    <w:rsid w:val="47DD5D50"/>
    <w:rsid w:val="47DDDCAF"/>
    <w:rsid w:val="47DED8EF"/>
    <w:rsid w:val="47E4F3E9"/>
    <w:rsid w:val="47E8CEDC"/>
    <w:rsid w:val="47EB2B69"/>
    <w:rsid w:val="47ED0E1F"/>
    <w:rsid w:val="47ED22BF"/>
    <w:rsid w:val="47EDE386"/>
    <w:rsid w:val="47EF96A4"/>
    <w:rsid w:val="47F14B87"/>
    <w:rsid w:val="47F725EE"/>
    <w:rsid w:val="47F848C7"/>
    <w:rsid w:val="47F8BFEA"/>
    <w:rsid w:val="47FA2389"/>
    <w:rsid w:val="47FB562B"/>
    <w:rsid w:val="4801E719"/>
    <w:rsid w:val="48034D64"/>
    <w:rsid w:val="480435B6"/>
    <w:rsid w:val="4804FC38"/>
    <w:rsid w:val="4807B1D6"/>
    <w:rsid w:val="480846A1"/>
    <w:rsid w:val="48085F79"/>
    <w:rsid w:val="4809B12B"/>
    <w:rsid w:val="480E60B0"/>
    <w:rsid w:val="48101414"/>
    <w:rsid w:val="48151F70"/>
    <w:rsid w:val="4816AED4"/>
    <w:rsid w:val="48173D2E"/>
    <w:rsid w:val="4818892E"/>
    <w:rsid w:val="481CF9C3"/>
    <w:rsid w:val="4826642F"/>
    <w:rsid w:val="4828F5EA"/>
    <w:rsid w:val="482A5190"/>
    <w:rsid w:val="482AF6EA"/>
    <w:rsid w:val="482B2595"/>
    <w:rsid w:val="482D1CFA"/>
    <w:rsid w:val="482F693F"/>
    <w:rsid w:val="4835212F"/>
    <w:rsid w:val="483E4F23"/>
    <w:rsid w:val="483F4BFC"/>
    <w:rsid w:val="48425DB9"/>
    <w:rsid w:val="4843612E"/>
    <w:rsid w:val="48442B31"/>
    <w:rsid w:val="484C8E08"/>
    <w:rsid w:val="4851DD2A"/>
    <w:rsid w:val="4851EF3C"/>
    <w:rsid w:val="485A373A"/>
    <w:rsid w:val="485F229D"/>
    <w:rsid w:val="4860D33E"/>
    <w:rsid w:val="4863C6AF"/>
    <w:rsid w:val="4868BD20"/>
    <w:rsid w:val="486AD905"/>
    <w:rsid w:val="486BC84E"/>
    <w:rsid w:val="486DBCEA"/>
    <w:rsid w:val="4871C738"/>
    <w:rsid w:val="4872F2AF"/>
    <w:rsid w:val="4875778A"/>
    <w:rsid w:val="487790EB"/>
    <w:rsid w:val="487891F6"/>
    <w:rsid w:val="487C116D"/>
    <w:rsid w:val="487E8047"/>
    <w:rsid w:val="48800630"/>
    <w:rsid w:val="4881A5E0"/>
    <w:rsid w:val="48823270"/>
    <w:rsid w:val="4887CA1A"/>
    <w:rsid w:val="488DF4A5"/>
    <w:rsid w:val="489557E4"/>
    <w:rsid w:val="4896AFF5"/>
    <w:rsid w:val="489DBE25"/>
    <w:rsid w:val="48A50976"/>
    <w:rsid w:val="48A64429"/>
    <w:rsid w:val="48A9B410"/>
    <w:rsid w:val="48AC14BB"/>
    <w:rsid w:val="48AD4060"/>
    <w:rsid w:val="48ADEA45"/>
    <w:rsid w:val="48AE31AF"/>
    <w:rsid w:val="48B2245B"/>
    <w:rsid w:val="48C9E58C"/>
    <w:rsid w:val="48CFFCEE"/>
    <w:rsid w:val="48D0C705"/>
    <w:rsid w:val="48DA526A"/>
    <w:rsid w:val="48DB4158"/>
    <w:rsid w:val="48DD1B6C"/>
    <w:rsid w:val="48DF486C"/>
    <w:rsid w:val="48E02422"/>
    <w:rsid w:val="48E0357A"/>
    <w:rsid w:val="48E109FB"/>
    <w:rsid w:val="48E30EF7"/>
    <w:rsid w:val="48E3FBA7"/>
    <w:rsid w:val="48E56A97"/>
    <w:rsid w:val="48EA139D"/>
    <w:rsid w:val="48F070BA"/>
    <w:rsid w:val="48F08D6B"/>
    <w:rsid w:val="48F33D79"/>
    <w:rsid w:val="48F3EB09"/>
    <w:rsid w:val="48F8DFAC"/>
    <w:rsid w:val="48FB436E"/>
    <w:rsid w:val="48FB7586"/>
    <w:rsid w:val="48FD2970"/>
    <w:rsid w:val="490071A0"/>
    <w:rsid w:val="49007D08"/>
    <w:rsid w:val="4900876A"/>
    <w:rsid w:val="4904418A"/>
    <w:rsid w:val="49045990"/>
    <w:rsid w:val="4906E8D6"/>
    <w:rsid w:val="4909FF1B"/>
    <w:rsid w:val="490CE85A"/>
    <w:rsid w:val="490E0F0B"/>
    <w:rsid w:val="491133D4"/>
    <w:rsid w:val="4912A8D1"/>
    <w:rsid w:val="49135945"/>
    <w:rsid w:val="49159421"/>
    <w:rsid w:val="4915D928"/>
    <w:rsid w:val="491B6B9C"/>
    <w:rsid w:val="491C9E28"/>
    <w:rsid w:val="491EE2EF"/>
    <w:rsid w:val="491F9A63"/>
    <w:rsid w:val="49225F97"/>
    <w:rsid w:val="49282628"/>
    <w:rsid w:val="49289923"/>
    <w:rsid w:val="4928B33F"/>
    <w:rsid w:val="492C2C0A"/>
    <w:rsid w:val="492C5771"/>
    <w:rsid w:val="492F4350"/>
    <w:rsid w:val="4930DD4C"/>
    <w:rsid w:val="4930FDDF"/>
    <w:rsid w:val="493A3C6A"/>
    <w:rsid w:val="493FC332"/>
    <w:rsid w:val="493FEDF6"/>
    <w:rsid w:val="49407CEA"/>
    <w:rsid w:val="49461069"/>
    <w:rsid w:val="494C227A"/>
    <w:rsid w:val="494C570D"/>
    <w:rsid w:val="494CB100"/>
    <w:rsid w:val="49559292"/>
    <w:rsid w:val="4957F119"/>
    <w:rsid w:val="4958D9DD"/>
    <w:rsid w:val="495ADB76"/>
    <w:rsid w:val="495BDB8D"/>
    <w:rsid w:val="49609436"/>
    <w:rsid w:val="49620DAF"/>
    <w:rsid w:val="4963AACC"/>
    <w:rsid w:val="49643A83"/>
    <w:rsid w:val="496B5432"/>
    <w:rsid w:val="497146ED"/>
    <w:rsid w:val="49716BBB"/>
    <w:rsid w:val="49734294"/>
    <w:rsid w:val="4977162C"/>
    <w:rsid w:val="4977E000"/>
    <w:rsid w:val="497BBC75"/>
    <w:rsid w:val="497C0E9D"/>
    <w:rsid w:val="4980D24E"/>
    <w:rsid w:val="4983AB73"/>
    <w:rsid w:val="4984C1D8"/>
    <w:rsid w:val="498723EB"/>
    <w:rsid w:val="4989FD4B"/>
    <w:rsid w:val="498ADF7D"/>
    <w:rsid w:val="498CD4A9"/>
    <w:rsid w:val="498E4728"/>
    <w:rsid w:val="49954E6C"/>
    <w:rsid w:val="49963C9B"/>
    <w:rsid w:val="499878CE"/>
    <w:rsid w:val="499BCA5D"/>
    <w:rsid w:val="49A0B216"/>
    <w:rsid w:val="49A14CF1"/>
    <w:rsid w:val="49A33E8A"/>
    <w:rsid w:val="49A5B683"/>
    <w:rsid w:val="49A60328"/>
    <w:rsid w:val="49A8823C"/>
    <w:rsid w:val="49A92972"/>
    <w:rsid w:val="49AA0CE4"/>
    <w:rsid w:val="49B04C01"/>
    <w:rsid w:val="49B277A9"/>
    <w:rsid w:val="49B42959"/>
    <w:rsid w:val="49B6B4E4"/>
    <w:rsid w:val="49B9805E"/>
    <w:rsid w:val="49BDB2DA"/>
    <w:rsid w:val="49BEC923"/>
    <w:rsid w:val="49C0F7DE"/>
    <w:rsid w:val="49C4F1EB"/>
    <w:rsid w:val="49C6A468"/>
    <w:rsid w:val="49C81529"/>
    <w:rsid w:val="49CA1900"/>
    <w:rsid w:val="49CB5546"/>
    <w:rsid w:val="49CBDD71"/>
    <w:rsid w:val="49CF8983"/>
    <w:rsid w:val="49D13696"/>
    <w:rsid w:val="49D43F1C"/>
    <w:rsid w:val="49D6E98D"/>
    <w:rsid w:val="49D71355"/>
    <w:rsid w:val="49D7935D"/>
    <w:rsid w:val="49D79D68"/>
    <w:rsid w:val="49D95FA4"/>
    <w:rsid w:val="49D9AC99"/>
    <w:rsid w:val="49DC32AB"/>
    <w:rsid w:val="49E07787"/>
    <w:rsid w:val="49E2B80E"/>
    <w:rsid w:val="49E38E04"/>
    <w:rsid w:val="49EB9B54"/>
    <w:rsid w:val="49F34A8F"/>
    <w:rsid w:val="49F499AE"/>
    <w:rsid w:val="49F5B420"/>
    <w:rsid w:val="49F6A4C6"/>
    <w:rsid w:val="49F6C72F"/>
    <w:rsid w:val="49F9A130"/>
    <w:rsid w:val="49FE07B5"/>
    <w:rsid w:val="4A01FD6A"/>
    <w:rsid w:val="4A05C9DA"/>
    <w:rsid w:val="4A07B8D3"/>
    <w:rsid w:val="4A0ECB3A"/>
    <w:rsid w:val="4A15CA66"/>
    <w:rsid w:val="4A15D3C1"/>
    <w:rsid w:val="4A1A5653"/>
    <w:rsid w:val="4A1D921D"/>
    <w:rsid w:val="4A241792"/>
    <w:rsid w:val="4A2C498A"/>
    <w:rsid w:val="4A2CA07E"/>
    <w:rsid w:val="4A312D60"/>
    <w:rsid w:val="4A327FB4"/>
    <w:rsid w:val="4A3638D3"/>
    <w:rsid w:val="4A375B48"/>
    <w:rsid w:val="4A37C674"/>
    <w:rsid w:val="4A386A62"/>
    <w:rsid w:val="4A39072D"/>
    <w:rsid w:val="4A39BBA9"/>
    <w:rsid w:val="4A39EEC2"/>
    <w:rsid w:val="4A3A00EC"/>
    <w:rsid w:val="4A3A448C"/>
    <w:rsid w:val="4A3C244F"/>
    <w:rsid w:val="4A4010CF"/>
    <w:rsid w:val="4A420FFD"/>
    <w:rsid w:val="4A42BB64"/>
    <w:rsid w:val="4A433995"/>
    <w:rsid w:val="4A473E6C"/>
    <w:rsid w:val="4A4C95C6"/>
    <w:rsid w:val="4A4EE0EE"/>
    <w:rsid w:val="4A4EFEB5"/>
    <w:rsid w:val="4A4F8AD9"/>
    <w:rsid w:val="4A56BB37"/>
    <w:rsid w:val="4A5769EA"/>
    <w:rsid w:val="4A58F723"/>
    <w:rsid w:val="4A59F61C"/>
    <w:rsid w:val="4A5A7644"/>
    <w:rsid w:val="4A5A8E80"/>
    <w:rsid w:val="4A5B13F6"/>
    <w:rsid w:val="4A5B6429"/>
    <w:rsid w:val="4A5C82A5"/>
    <w:rsid w:val="4A5D6F99"/>
    <w:rsid w:val="4A5E8A01"/>
    <w:rsid w:val="4A5F018A"/>
    <w:rsid w:val="4A5F44F6"/>
    <w:rsid w:val="4A61A61F"/>
    <w:rsid w:val="4A65B5ED"/>
    <w:rsid w:val="4A6A507C"/>
    <w:rsid w:val="4A6E7514"/>
    <w:rsid w:val="4A784DE3"/>
    <w:rsid w:val="4A824593"/>
    <w:rsid w:val="4A8643EA"/>
    <w:rsid w:val="4A869E52"/>
    <w:rsid w:val="4A8CEC30"/>
    <w:rsid w:val="4A94A221"/>
    <w:rsid w:val="4A96AE5C"/>
    <w:rsid w:val="4A99E19C"/>
    <w:rsid w:val="4AA0DCB3"/>
    <w:rsid w:val="4AA6C257"/>
    <w:rsid w:val="4AAA6799"/>
    <w:rsid w:val="4AB06255"/>
    <w:rsid w:val="4AB0D1F0"/>
    <w:rsid w:val="4AB27F8C"/>
    <w:rsid w:val="4AB2E96F"/>
    <w:rsid w:val="4AB65D9B"/>
    <w:rsid w:val="4AB8DB1D"/>
    <w:rsid w:val="4ABD7749"/>
    <w:rsid w:val="4ABF0AE7"/>
    <w:rsid w:val="4AC5B389"/>
    <w:rsid w:val="4AC7C379"/>
    <w:rsid w:val="4AC9C44D"/>
    <w:rsid w:val="4ACB002E"/>
    <w:rsid w:val="4ACD9712"/>
    <w:rsid w:val="4ACF254D"/>
    <w:rsid w:val="4AD1F847"/>
    <w:rsid w:val="4AD47B90"/>
    <w:rsid w:val="4AD60380"/>
    <w:rsid w:val="4AD9F50A"/>
    <w:rsid w:val="4ADDD771"/>
    <w:rsid w:val="4AE04B4A"/>
    <w:rsid w:val="4AE254CD"/>
    <w:rsid w:val="4AE2A422"/>
    <w:rsid w:val="4AE68136"/>
    <w:rsid w:val="4AED87A8"/>
    <w:rsid w:val="4AF0BF88"/>
    <w:rsid w:val="4AF1CEFC"/>
    <w:rsid w:val="4AF39FA3"/>
    <w:rsid w:val="4AFC3FD3"/>
    <w:rsid w:val="4AFC7084"/>
    <w:rsid w:val="4AFCEAAF"/>
    <w:rsid w:val="4AFD1952"/>
    <w:rsid w:val="4B01CE1F"/>
    <w:rsid w:val="4B0BA730"/>
    <w:rsid w:val="4B118B59"/>
    <w:rsid w:val="4B132657"/>
    <w:rsid w:val="4B186853"/>
    <w:rsid w:val="4B195CB9"/>
    <w:rsid w:val="4B1B3CE5"/>
    <w:rsid w:val="4B1D33A4"/>
    <w:rsid w:val="4B1F3EA9"/>
    <w:rsid w:val="4B260050"/>
    <w:rsid w:val="4B2D64AB"/>
    <w:rsid w:val="4B2DD603"/>
    <w:rsid w:val="4B32F174"/>
    <w:rsid w:val="4B33A2C9"/>
    <w:rsid w:val="4B358939"/>
    <w:rsid w:val="4B36BE11"/>
    <w:rsid w:val="4B3816AF"/>
    <w:rsid w:val="4B39F403"/>
    <w:rsid w:val="4B4017A3"/>
    <w:rsid w:val="4B460172"/>
    <w:rsid w:val="4B54763B"/>
    <w:rsid w:val="4B5A8A98"/>
    <w:rsid w:val="4B5C0B16"/>
    <w:rsid w:val="4B5E4273"/>
    <w:rsid w:val="4B5E6710"/>
    <w:rsid w:val="4B5E695D"/>
    <w:rsid w:val="4B60BF58"/>
    <w:rsid w:val="4B6A1614"/>
    <w:rsid w:val="4B756BFE"/>
    <w:rsid w:val="4B7813A8"/>
    <w:rsid w:val="4B793240"/>
    <w:rsid w:val="4B7DB6B5"/>
    <w:rsid w:val="4B7F6F72"/>
    <w:rsid w:val="4B80F982"/>
    <w:rsid w:val="4B83C2EF"/>
    <w:rsid w:val="4B8BAF77"/>
    <w:rsid w:val="4B8C8399"/>
    <w:rsid w:val="4B8D0BDE"/>
    <w:rsid w:val="4B8E13DC"/>
    <w:rsid w:val="4B8ED7D7"/>
    <w:rsid w:val="4B937776"/>
    <w:rsid w:val="4B946152"/>
    <w:rsid w:val="4B953097"/>
    <w:rsid w:val="4B95EBE2"/>
    <w:rsid w:val="4B990830"/>
    <w:rsid w:val="4B9A34EC"/>
    <w:rsid w:val="4B9BF563"/>
    <w:rsid w:val="4BA43CD3"/>
    <w:rsid w:val="4BA46DA5"/>
    <w:rsid w:val="4BA98EA6"/>
    <w:rsid w:val="4BB28824"/>
    <w:rsid w:val="4BB3C5E3"/>
    <w:rsid w:val="4BB490C6"/>
    <w:rsid w:val="4BB7FB52"/>
    <w:rsid w:val="4BBA4DF4"/>
    <w:rsid w:val="4BBA86C1"/>
    <w:rsid w:val="4BBAF8FA"/>
    <w:rsid w:val="4BBBD5D2"/>
    <w:rsid w:val="4BBD7950"/>
    <w:rsid w:val="4BBF13B9"/>
    <w:rsid w:val="4BC2500D"/>
    <w:rsid w:val="4BCA2100"/>
    <w:rsid w:val="4BCC855E"/>
    <w:rsid w:val="4BCE9ECC"/>
    <w:rsid w:val="4BD4F4EF"/>
    <w:rsid w:val="4BD51F97"/>
    <w:rsid w:val="4BD6BE93"/>
    <w:rsid w:val="4BDBE142"/>
    <w:rsid w:val="4BDD0A87"/>
    <w:rsid w:val="4BDF87EC"/>
    <w:rsid w:val="4BE039AB"/>
    <w:rsid w:val="4BE1AD34"/>
    <w:rsid w:val="4BE3EF3A"/>
    <w:rsid w:val="4BE5865F"/>
    <w:rsid w:val="4BE67BC8"/>
    <w:rsid w:val="4BEB6A6A"/>
    <w:rsid w:val="4BECFC3A"/>
    <w:rsid w:val="4BF12B30"/>
    <w:rsid w:val="4BF4B1E1"/>
    <w:rsid w:val="4BFBF876"/>
    <w:rsid w:val="4BFDFEDC"/>
    <w:rsid w:val="4C03600F"/>
    <w:rsid w:val="4C0CD45F"/>
    <w:rsid w:val="4C0DD7DB"/>
    <w:rsid w:val="4C13EF7A"/>
    <w:rsid w:val="4C153D6A"/>
    <w:rsid w:val="4C1813E5"/>
    <w:rsid w:val="4C19540F"/>
    <w:rsid w:val="4C1B8830"/>
    <w:rsid w:val="4C1FF634"/>
    <w:rsid w:val="4C221688"/>
    <w:rsid w:val="4C29E902"/>
    <w:rsid w:val="4C2BED61"/>
    <w:rsid w:val="4C2D4F4B"/>
    <w:rsid w:val="4C32B71C"/>
    <w:rsid w:val="4C37B8D1"/>
    <w:rsid w:val="4C39837C"/>
    <w:rsid w:val="4C3CD294"/>
    <w:rsid w:val="4C3F54BF"/>
    <w:rsid w:val="4C418B04"/>
    <w:rsid w:val="4C42B838"/>
    <w:rsid w:val="4C4B47B7"/>
    <w:rsid w:val="4C541FA1"/>
    <w:rsid w:val="4C546280"/>
    <w:rsid w:val="4C5607AF"/>
    <w:rsid w:val="4C585B33"/>
    <w:rsid w:val="4C5A44DD"/>
    <w:rsid w:val="4C5A63A9"/>
    <w:rsid w:val="4C6116ED"/>
    <w:rsid w:val="4C61C407"/>
    <w:rsid w:val="4C698664"/>
    <w:rsid w:val="4C6D47FA"/>
    <w:rsid w:val="4C703E2F"/>
    <w:rsid w:val="4C7070C5"/>
    <w:rsid w:val="4C71A830"/>
    <w:rsid w:val="4C72DE5E"/>
    <w:rsid w:val="4C782312"/>
    <w:rsid w:val="4C7945E1"/>
    <w:rsid w:val="4C79CF3A"/>
    <w:rsid w:val="4C7BA9B7"/>
    <w:rsid w:val="4C7BE5C9"/>
    <w:rsid w:val="4C7CD0D9"/>
    <w:rsid w:val="4C7CEB5B"/>
    <w:rsid w:val="4C7E4E19"/>
    <w:rsid w:val="4C7ECCF0"/>
    <w:rsid w:val="4C7FB8C6"/>
    <w:rsid w:val="4C817BE0"/>
    <w:rsid w:val="4C84BDFF"/>
    <w:rsid w:val="4C8539D6"/>
    <w:rsid w:val="4C8B749E"/>
    <w:rsid w:val="4C8BB910"/>
    <w:rsid w:val="4C8F58FB"/>
    <w:rsid w:val="4C9130F9"/>
    <w:rsid w:val="4C923A33"/>
    <w:rsid w:val="4C97039F"/>
    <w:rsid w:val="4C98623F"/>
    <w:rsid w:val="4C9BC5AE"/>
    <w:rsid w:val="4CA0AFA0"/>
    <w:rsid w:val="4CA34FF3"/>
    <w:rsid w:val="4CA36697"/>
    <w:rsid w:val="4CA578D8"/>
    <w:rsid w:val="4CA5C0E4"/>
    <w:rsid w:val="4CA6ADC2"/>
    <w:rsid w:val="4CAEDDE9"/>
    <w:rsid w:val="4CB013D7"/>
    <w:rsid w:val="4CB17A98"/>
    <w:rsid w:val="4CBA86CE"/>
    <w:rsid w:val="4CC38CDF"/>
    <w:rsid w:val="4CC446E8"/>
    <w:rsid w:val="4CC4FE17"/>
    <w:rsid w:val="4CC6B2C5"/>
    <w:rsid w:val="4CC6F843"/>
    <w:rsid w:val="4CC87760"/>
    <w:rsid w:val="4CC8A5E3"/>
    <w:rsid w:val="4CC9602B"/>
    <w:rsid w:val="4CCC6BEB"/>
    <w:rsid w:val="4CCD8724"/>
    <w:rsid w:val="4CD204D1"/>
    <w:rsid w:val="4CD2C9D6"/>
    <w:rsid w:val="4CD7672E"/>
    <w:rsid w:val="4CD7EC0F"/>
    <w:rsid w:val="4CD93BAE"/>
    <w:rsid w:val="4CDEECE5"/>
    <w:rsid w:val="4CE1BC71"/>
    <w:rsid w:val="4CEE9B58"/>
    <w:rsid w:val="4CEF5813"/>
    <w:rsid w:val="4CF1D011"/>
    <w:rsid w:val="4CF82E4A"/>
    <w:rsid w:val="4D01EC1B"/>
    <w:rsid w:val="4D07A765"/>
    <w:rsid w:val="4D083F13"/>
    <w:rsid w:val="4D0B2F6A"/>
    <w:rsid w:val="4D0CA219"/>
    <w:rsid w:val="4D108AB4"/>
    <w:rsid w:val="4D1162FE"/>
    <w:rsid w:val="4D12A2D4"/>
    <w:rsid w:val="4D13567F"/>
    <w:rsid w:val="4D1590D8"/>
    <w:rsid w:val="4D16E9A3"/>
    <w:rsid w:val="4D17476E"/>
    <w:rsid w:val="4D17945B"/>
    <w:rsid w:val="4D184472"/>
    <w:rsid w:val="4D1A36D0"/>
    <w:rsid w:val="4D1BD080"/>
    <w:rsid w:val="4D1F3F9E"/>
    <w:rsid w:val="4D216D07"/>
    <w:rsid w:val="4D2306E7"/>
    <w:rsid w:val="4D378C66"/>
    <w:rsid w:val="4D3AA6C0"/>
    <w:rsid w:val="4D3C47AE"/>
    <w:rsid w:val="4D3DDAD3"/>
    <w:rsid w:val="4D3EB3C4"/>
    <w:rsid w:val="4D4212E0"/>
    <w:rsid w:val="4D423971"/>
    <w:rsid w:val="4D43F977"/>
    <w:rsid w:val="4D49A469"/>
    <w:rsid w:val="4D49C358"/>
    <w:rsid w:val="4D4C2DCF"/>
    <w:rsid w:val="4D4CE6EB"/>
    <w:rsid w:val="4D4D2170"/>
    <w:rsid w:val="4D4EABAC"/>
    <w:rsid w:val="4D515751"/>
    <w:rsid w:val="4D51E339"/>
    <w:rsid w:val="4D5D0A30"/>
    <w:rsid w:val="4D5E1FFF"/>
    <w:rsid w:val="4D5EB077"/>
    <w:rsid w:val="4D616F12"/>
    <w:rsid w:val="4D62C8D6"/>
    <w:rsid w:val="4D690D71"/>
    <w:rsid w:val="4D6B4D77"/>
    <w:rsid w:val="4D7034F1"/>
    <w:rsid w:val="4D72DC41"/>
    <w:rsid w:val="4D734ABC"/>
    <w:rsid w:val="4D7698FD"/>
    <w:rsid w:val="4D77C76E"/>
    <w:rsid w:val="4D78479C"/>
    <w:rsid w:val="4D7B4456"/>
    <w:rsid w:val="4D7BB97E"/>
    <w:rsid w:val="4D846D0A"/>
    <w:rsid w:val="4D8E7FD7"/>
    <w:rsid w:val="4D90F439"/>
    <w:rsid w:val="4D92DEA3"/>
    <w:rsid w:val="4D9799E7"/>
    <w:rsid w:val="4D9A4D4A"/>
    <w:rsid w:val="4D9AC3FE"/>
    <w:rsid w:val="4D9C0BD9"/>
    <w:rsid w:val="4D9DB82F"/>
    <w:rsid w:val="4DA121C5"/>
    <w:rsid w:val="4DA74391"/>
    <w:rsid w:val="4DA977B3"/>
    <w:rsid w:val="4DAC7923"/>
    <w:rsid w:val="4DB0FE5A"/>
    <w:rsid w:val="4DB12185"/>
    <w:rsid w:val="4DB3F44D"/>
    <w:rsid w:val="4DB74BD8"/>
    <w:rsid w:val="4DB7E058"/>
    <w:rsid w:val="4DB9740F"/>
    <w:rsid w:val="4DC012E4"/>
    <w:rsid w:val="4DC0EFB7"/>
    <w:rsid w:val="4DC1831A"/>
    <w:rsid w:val="4DC240DF"/>
    <w:rsid w:val="4DC28B1B"/>
    <w:rsid w:val="4DC3DED3"/>
    <w:rsid w:val="4DC47473"/>
    <w:rsid w:val="4DC4EDBF"/>
    <w:rsid w:val="4DCCDF44"/>
    <w:rsid w:val="4DCE62E5"/>
    <w:rsid w:val="4DD034F5"/>
    <w:rsid w:val="4DD0FF24"/>
    <w:rsid w:val="4DD21B3D"/>
    <w:rsid w:val="4DD583AA"/>
    <w:rsid w:val="4DDACC3D"/>
    <w:rsid w:val="4DDB4A62"/>
    <w:rsid w:val="4DDBB909"/>
    <w:rsid w:val="4DE0583B"/>
    <w:rsid w:val="4DE2DE7E"/>
    <w:rsid w:val="4DE79AFE"/>
    <w:rsid w:val="4DE84B74"/>
    <w:rsid w:val="4DE8DCB4"/>
    <w:rsid w:val="4DEAD3BF"/>
    <w:rsid w:val="4DEEF96A"/>
    <w:rsid w:val="4DF0AF53"/>
    <w:rsid w:val="4DF0D000"/>
    <w:rsid w:val="4DF2B8CB"/>
    <w:rsid w:val="4DF2D7A8"/>
    <w:rsid w:val="4DF3D747"/>
    <w:rsid w:val="4DF44F55"/>
    <w:rsid w:val="4DF68D5A"/>
    <w:rsid w:val="4DF74F6B"/>
    <w:rsid w:val="4DFA5622"/>
    <w:rsid w:val="4DFAE584"/>
    <w:rsid w:val="4DFD5A8D"/>
    <w:rsid w:val="4DFED2BC"/>
    <w:rsid w:val="4E027D16"/>
    <w:rsid w:val="4E0491AA"/>
    <w:rsid w:val="4E051B6D"/>
    <w:rsid w:val="4E091F16"/>
    <w:rsid w:val="4E0C7EF4"/>
    <w:rsid w:val="4E0F30F3"/>
    <w:rsid w:val="4E0FA5C9"/>
    <w:rsid w:val="4E108356"/>
    <w:rsid w:val="4E11CAA3"/>
    <w:rsid w:val="4E134120"/>
    <w:rsid w:val="4E13BA34"/>
    <w:rsid w:val="4E141BE3"/>
    <w:rsid w:val="4E14FFA8"/>
    <w:rsid w:val="4E172FDE"/>
    <w:rsid w:val="4E181547"/>
    <w:rsid w:val="4E1E47C4"/>
    <w:rsid w:val="4E1E9C4E"/>
    <w:rsid w:val="4E20DA68"/>
    <w:rsid w:val="4E227FCA"/>
    <w:rsid w:val="4E243C0A"/>
    <w:rsid w:val="4E24777A"/>
    <w:rsid w:val="4E24D9C5"/>
    <w:rsid w:val="4E2969FF"/>
    <w:rsid w:val="4E2A2C1A"/>
    <w:rsid w:val="4E2B5341"/>
    <w:rsid w:val="4E2FFB38"/>
    <w:rsid w:val="4E315091"/>
    <w:rsid w:val="4E32C72E"/>
    <w:rsid w:val="4E33A930"/>
    <w:rsid w:val="4E34123C"/>
    <w:rsid w:val="4E357928"/>
    <w:rsid w:val="4E358277"/>
    <w:rsid w:val="4E365763"/>
    <w:rsid w:val="4E3C1672"/>
    <w:rsid w:val="4E3E0268"/>
    <w:rsid w:val="4E3F34EF"/>
    <w:rsid w:val="4E46C91C"/>
    <w:rsid w:val="4E49223D"/>
    <w:rsid w:val="4E4F33E0"/>
    <w:rsid w:val="4E4FBCB8"/>
    <w:rsid w:val="4E580433"/>
    <w:rsid w:val="4E5A6E27"/>
    <w:rsid w:val="4E5C0DD7"/>
    <w:rsid w:val="4E5C427A"/>
    <w:rsid w:val="4E5D011D"/>
    <w:rsid w:val="4E5F8860"/>
    <w:rsid w:val="4E601EA6"/>
    <w:rsid w:val="4E6E1C3B"/>
    <w:rsid w:val="4E6F4680"/>
    <w:rsid w:val="4E6F6698"/>
    <w:rsid w:val="4E6FD912"/>
    <w:rsid w:val="4E73378F"/>
    <w:rsid w:val="4E7472DE"/>
    <w:rsid w:val="4E758688"/>
    <w:rsid w:val="4E76D7F3"/>
    <w:rsid w:val="4E7A7DEA"/>
    <w:rsid w:val="4E7C0B06"/>
    <w:rsid w:val="4E7C44D8"/>
    <w:rsid w:val="4E7EFE22"/>
    <w:rsid w:val="4E7FFACD"/>
    <w:rsid w:val="4E83D281"/>
    <w:rsid w:val="4E8690D1"/>
    <w:rsid w:val="4E8B96F5"/>
    <w:rsid w:val="4E8F2647"/>
    <w:rsid w:val="4E8F6F44"/>
    <w:rsid w:val="4E8F8E4D"/>
    <w:rsid w:val="4E902293"/>
    <w:rsid w:val="4E9058E2"/>
    <w:rsid w:val="4E940D60"/>
    <w:rsid w:val="4E999634"/>
    <w:rsid w:val="4E9A0E33"/>
    <w:rsid w:val="4E9B8E89"/>
    <w:rsid w:val="4E9BCC84"/>
    <w:rsid w:val="4E9D2395"/>
    <w:rsid w:val="4E9D3185"/>
    <w:rsid w:val="4E9DBC7C"/>
    <w:rsid w:val="4EA4A2FD"/>
    <w:rsid w:val="4EB03169"/>
    <w:rsid w:val="4EB3068D"/>
    <w:rsid w:val="4EB35716"/>
    <w:rsid w:val="4EB3EA83"/>
    <w:rsid w:val="4EB8E9D7"/>
    <w:rsid w:val="4EBDCD83"/>
    <w:rsid w:val="4EC31CDF"/>
    <w:rsid w:val="4EC3B9C2"/>
    <w:rsid w:val="4EC92824"/>
    <w:rsid w:val="4ECAE35E"/>
    <w:rsid w:val="4ED1BF16"/>
    <w:rsid w:val="4ED2E74B"/>
    <w:rsid w:val="4ED338D2"/>
    <w:rsid w:val="4ED53886"/>
    <w:rsid w:val="4ED68629"/>
    <w:rsid w:val="4EDA5BA5"/>
    <w:rsid w:val="4EE0F485"/>
    <w:rsid w:val="4EE1F489"/>
    <w:rsid w:val="4EE345E4"/>
    <w:rsid w:val="4EE3A6EF"/>
    <w:rsid w:val="4EE76DA7"/>
    <w:rsid w:val="4EE8F1D1"/>
    <w:rsid w:val="4EE98E9F"/>
    <w:rsid w:val="4EED9BBE"/>
    <w:rsid w:val="4EF81890"/>
    <w:rsid w:val="4EF82E9E"/>
    <w:rsid w:val="4EFDA5AB"/>
    <w:rsid w:val="4EFF265C"/>
    <w:rsid w:val="4F01FEA5"/>
    <w:rsid w:val="4F049968"/>
    <w:rsid w:val="4F08779E"/>
    <w:rsid w:val="4F0B1DF4"/>
    <w:rsid w:val="4F0C86EE"/>
    <w:rsid w:val="4F0CD3CD"/>
    <w:rsid w:val="4F125130"/>
    <w:rsid w:val="4F14AA97"/>
    <w:rsid w:val="4F1C404A"/>
    <w:rsid w:val="4F1F389F"/>
    <w:rsid w:val="4F210857"/>
    <w:rsid w:val="4F216EB9"/>
    <w:rsid w:val="4F228DCC"/>
    <w:rsid w:val="4F254C7A"/>
    <w:rsid w:val="4F2AF810"/>
    <w:rsid w:val="4F2E49D3"/>
    <w:rsid w:val="4F32277C"/>
    <w:rsid w:val="4F33B5CF"/>
    <w:rsid w:val="4F33F6C7"/>
    <w:rsid w:val="4F364413"/>
    <w:rsid w:val="4F3662E9"/>
    <w:rsid w:val="4F369A03"/>
    <w:rsid w:val="4F39626F"/>
    <w:rsid w:val="4F3A5F31"/>
    <w:rsid w:val="4F3BCE14"/>
    <w:rsid w:val="4F40B39B"/>
    <w:rsid w:val="4F4117D1"/>
    <w:rsid w:val="4F443C88"/>
    <w:rsid w:val="4F45F6AF"/>
    <w:rsid w:val="4F4AA62C"/>
    <w:rsid w:val="4F4F7255"/>
    <w:rsid w:val="4F50671A"/>
    <w:rsid w:val="4F50BD33"/>
    <w:rsid w:val="4F54916B"/>
    <w:rsid w:val="4F586C73"/>
    <w:rsid w:val="4F5B96D1"/>
    <w:rsid w:val="4F5C36A7"/>
    <w:rsid w:val="4F6536B8"/>
    <w:rsid w:val="4F666523"/>
    <w:rsid w:val="4F66B077"/>
    <w:rsid w:val="4F6DAA19"/>
    <w:rsid w:val="4F6DC8C3"/>
    <w:rsid w:val="4F732364"/>
    <w:rsid w:val="4F776429"/>
    <w:rsid w:val="4F7D605F"/>
    <w:rsid w:val="4F867A51"/>
    <w:rsid w:val="4F8954BC"/>
    <w:rsid w:val="4F8D0C29"/>
    <w:rsid w:val="4F949A85"/>
    <w:rsid w:val="4F98596A"/>
    <w:rsid w:val="4FA024B2"/>
    <w:rsid w:val="4FA0C0CB"/>
    <w:rsid w:val="4FA186AD"/>
    <w:rsid w:val="4FA3CC31"/>
    <w:rsid w:val="4FA64D19"/>
    <w:rsid w:val="4FA90856"/>
    <w:rsid w:val="4FB3DA98"/>
    <w:rsid w:val="4FB58FB2"/>
    <w:rsid w:val="4FBCE45B"/>
    <w:rsid w:val="4FC44DF0"/>
    <w:rsid w:val="4FC45394"/>
    <w:rsid w:val="4FC45577"/>
    <w:rsid w:val="4FC69FB8"/>
    <w:rsid w:val="4FC70180"/>
    <w:rsid w:val="4FD0532A"/>
    <w:rsid w:val="4FD454D5"/>
    <w:rsid w:val="4FDD60A9"/>
    <w:rsid w:val="4FE72184"/>
    <w:rsid w:val="4FE9297B"/>
    <w:rsid w:val="4FE9B0F9"/>
    <w:rsid w:val="4FEAF499"/>
    <w:rsid w:val="4FEAFB3E"/>
    <w:rsid w:val="4FEB8D25"/>
    <w:rsid w:val="4FED93CB"/>
    <w:rsid w:val="4FF01BB6"/>
    <w:rsid w:val="4FF182C7"/>
    <w:rsid w:val="4FF7BFE7"/>
    <w:rsid w:val="4FF951E7"/>
    <w:rsid w:val="4FFB0DFF"/>
    <w:rsid w:val="4FFBFD07"/>
    <w:rsid w:val="4FFEDDB3"/>
    <w:rsid w:val="50049D45"/>
    <w:rsid w:val="5008DADA"/>
    <w:rsid w:val="500C623C"/>
    <w:rsid w:val="501190A5"/>
    <w:rsid w:val="5014356A"/>
    <w:rsid w:val="50185164"/>
    <w:rsid w:val="501ADD30"/>
    <w:rsid w:val="501B008D"/>
    <w:rsid w:val="501F0FFA"/>
    <w:rsid w:val="501FC148"/>
    <w:rsid w:val="50215F7C"/>
    <w:rsid w:val="5028CAD3"/>
    <w:rsid w:val="502FA3FB"/>
    <w:rsid w:val="502FBE59"/>
    <w:rsid w:val="5032B94B"/>
    <w:rsid w:val="5034DAC4"/>
    <w:rsid w:val="50384A60"/>
    <w:rsid w:val="503BBA4D"/>
    <w:rsid w:val="503C79AE"/>
    <w:rsid w:val="503F4E2E"/>
    <w:rsid w:val="50440623"/>
    <w:rsid w:val="50448F2C"/>
    <w:rsid w:val="50490144"/>
    <w:rsid w:val="504ADF2B"/>
    <w:rsid w:val="504CCCDF"/>
    <w:rsid w:val="504CE8AF"/>
    <w:rsid w:val="504E05ED"/>
    <w:rsid w:val="504EABBD"/>
    <w:rsid w:val="504F06F1"/>
    <w:rsid w:val="5051E3D6"/>
    <w:rsid w:val="5052D6C3"/>
    <w:rsid w:val="5053E765"/>
    <w:rsid w:val="50561DD2"/>
    <w:rsid w:val="50584CD3"/>
    <w:rsid w:val="50596CF6"/>
    <w:rsid w:val="50596DA9"/>
    <w:rsid w:val="505ABFB7"/>
    <w:rsid w:val="505BD5AF"/>
    <w:rsid w:val="505C9DA0"/>
    <w:rsid w:val="506145CD"/>
    <w:rsid w:val="50635ED4"/>
    <w:rsid w:val="50640439"/>
    <w:rsid w:val="50689D14"/>
    <w:rsid w:val="506C5E9B"/>
    <w:rsid w:val="50707721"/>
    <w:rsid w:val="5070E3D8"/>
    <w:rsid w:val="507377DA"/>
    <w:rsid w:val="5074997B"/>
    <w:rsid w:val="5075ECEC"/>
    <w:rsid w:val="5076B762"/>
    <w:rsid w:val="507AEEC0"/>
    <w:rsid w:val="507BE51B"/>
    <w:rsid w:val="507EB8FD"/>
    <w:rsid w:val="5082E9C1"/>
    <w:rsid w:val="508E0496"/>
    <w:rsid w:val="508E9F47"/>
    <w:rsid w:val="5091D9A5"/>
    <w:rsid w:val="50982924"/>
    <w:rsid w:val="509C44EA"/>
    <w:rsid w:val="50A21189"/>
    <w:rsid w:val="50A2ACA3"/>
    <w:rsid w:val="50A4C9D8"/>
    <w:rsid w:val="50A4D5CF"/>
    <w:rsid w:val="50A5C54D"/>
    <w:rsid w:val="50A923A0"/>
    <w:rsid w:val="50A9A7ED"/>
    <w:rsid w:val="50A9AB09"/>
    <w:rsid w:val="50AD3FF0"/>
    <w:rsid w:val="50AEF0DF"/>
    <w:rsid w:val="50B4E5C2"/>
    <w:rsid w:val="50B53414"/>
    <w:rsid w:val="50B6E108"/>
    <w:rsid w:val="50C2E48F"/>
    <w:rsid w:val="50C4C027"/>
    <w:rsid w:val="50C74DF1"/>
    <w:rsid w:val="50CDBF73"/>
    <w:rsid w:val="50CFA0BB"/>
    <w:rsid w:val="50D088AE"/>
    <w:rsid w:val="50D1026F"/>
    <w:rsid w:val="50D526F7"/>
    <w:rsid w:val="50D74D9F"/>
    <w:rsid w:val="50D81BDB"/>
    <w:rsid w:val="50D8F975"/>
    <w:rsid w:val="50DE770D"/>
    <w:rsid w:val="50DF21B6"/>
    <w:rsid w:val="50E8A776"/>
    <w:rsid w:val="50EBE3D1"/>
    <w:rsid w:val="50EEC859"/>
    <w:rsid w:val="50FBF6A8"/>
    <w:rsid w:val="50FD05A4"/>
    <w:rsid w:val="50FF9B1C"/>
    <w:rsid w:val="51056639"/>
    <w:rsid w:val="51084052"/>
    <w:rsid w:val="510B1F17"/>
    <w:rsid w:val="510C340E"/>
    <w:rsid w:val="510E87B0"/>
    <w:rsid w:val="510EB15F"/>
    <w:rsid w:val="510F4087"/>
    <w:rsid w:val="51112CC2"/>
    <w:rsid w:val="5112B53B"/>
    <w:rsid w:val="5117F0C1"/>
    <w:rsid w:val="5119E305"/>
    <w:rsid w:val="511B5D6B"/>
    <w:rsid w:val="511BC17F"/>
    <w:rsid w:val="511C5881"/>
    <w:rsid w:val="512088DA"/>
    <w:rsid w:val="5120B782"/>
    <w:rsid w:val="512388DF"/>
    <w:rsid w:val="5125094F"/>
    <w:rsid w:val="51253CB4"/>
    <w:rsid w:val="51254C38"/>
    <w:rsid w:val="512AC41B"/>
    <w:rsid w:val="512D4FD0"/>
    <w:rsid w:val="5130CE92"/>
    <w:rsid w:val="51363B1B"/>
    <w:rsid w:val="5139FB35"/>
    <w:rsid w:val="513F95C1"/>
    <w:rsid w:val="513FB524"/>
    <w:rsid w:val="514B343D"/>
    <w:rsid w:val="514FC033"/>
    <w:rsid w:val="51531661"/>
    <w:rsid w:val="51536B84"/>
    <w:rsid w:val="5154EB7E"/>
    <w:rsid w:val="51553B96"/>
    <w:rsid w:val="5155DB54"/>
    <w:rsid w:val="5161B013"/>
    <w:rsid w:val="5163C6B9"/>
    <w:rsid w:val="51640371"/>
    <w:rsid w:val="516549DB"/>
    <w:rsid w:val="5165AE91"/>
    <w:rsid w:val="5169ADDD"/>
    <w:rsid w:val="516EC958"/>
    <w:rsid w:val="5170930E"/>
    <w:rsid w:val="51719E24"/>
    <w:rsid w:val="51741DF4"/>
    <w:rsid w:val="5176BC82"/>
    <w:rsid w:val="5177E1CF"/>
    <w:rsid w:val="5179AD9A"/>
    <w:rsid w:val="517C735C"/>
    <w:rsid w:val="517D505E"/>
    <w:rsid w:val="517F0156"/>
    <w:rsid w:val="5182742F"/>
    <w:rsid w:val="5183B97E"/>
    <w:rsid w:val="51853BB5"/>
    <w:rsid w:val="5186BF38"/>
    <w:rsid w:val="51873463"/>
    <w:rsid w:val="518A080E"/>
    <w:rsid w:val="518AC71D"/>
    <w:rsid w:val="518EC093"/>
    <w:rsid w:val="51908EAE"/>
    <w:rsid w:val="519238B4"/>
    <w:rsid w:val="51944545"/>
    <w:rsid w:val="51962E74"/>
    <w:rsid w:val="51972A24"/>
    <w:rsid w:val="5197B5F6"/>
    <w:rsid w:val="5197CD63"/>
    <w:rsid w:val="519882DA"/>
    <w:rsid w:val="519941D6"/>
    <w:rsid w:val="5199E9C7"/>
    <w:rsid w:val="519ED84F"/>
    <w:rsid w:val="519FC43C"/>
    <w:rsid w:val="51A17A13"/>
    <w:rsid w:val="51A4F0F7"/>
    <w:rsid w:val="51A64258"/>
    <w:rsid w:val="51A85F51"/>
    <w:rsid w:val="51A959BD"/>
    <w:rsid w:val="51A9D391"/>
    <w:rsid w:val="51AD2A6F"/>
    <w:rsid w:val="51AF4372"/>
    <w:rsid w:val="51B60A24"/>
    <w:rsid w:val="51B83442"/>
    <w:rsid w:val="51B8A468"/>
    <w:rsid w:val="51C15FF7"/>
    <w:rsid w:val="51C29EED"/>
    <w:rsid w:val="51C7F9A4"/>
    <w:rsid w:val="51D0D547"/>
    <w:rsid w:val="51D43767"/>
    <w:rsid w:val="51D79FD9"/>
    <w:rsid w:val="51DA8C81"/>
    <w:rsid w:val="51DD7A7C"/>
    <w:rsid w:val="51DFA925"/>
    <w:rsid w:val="51E83599"/>
    <w:rsid w:val="51F5B9C4"/>
    <w:rsid w:val="51F614C8"/>
    <w:rsid w:val="51FABE59"/>
    <w:rsid w:val="51FC5581"/>
    <w:rsid w:val="51FC6FD2"/>
    <w:rsid w:val="520078EA"/>
    <w:rsid w:val="5206016E"/>
    <w:rsid w:val="52095692"/>
    <w:rsid w:val="520CF26A"/>
    <w:rsid w:val="520DE91E"/>
    <w:rsid w:val="5212B53C"/>
    <w:rsid w:val="5212BCD9"/>
    <w:rsid w:val="521445DB"/>
    <w:rsid w:val="5214D96B"/>
    <w:rsid w:val="52158403"/>
    <w:rsid w:val="52195D0A"/>
    <w:rsid w:val="521DA40F"/>
    <w:rsid w:val="5223A50E"/>
    <w:rsid w:val="5225B4D3"/>
    <w:rsid w:val="52326FA2"/>
    <w:rsid w:val="52383032"/>
    <w:rsid w:val="52394561"/>
    <w:rsid w:val="523BC99F"/>
    <w:rsid w:val="523C1E7F"/>
    <w:rsid w:val="523E203C"/>
    <w:rsid w:val="5241304D"/>
    <w:rsid w:val="5242B82A"/>
    <w:rsid w:val="5245844F"/>
    <w:rsid w:val="5245CD7D"/>
    <w:rsid w:val="5247B174"/>
    <w:rsid w:val="524EB0A2"/>
    <w:rsid w:val="5250689A"/>
    <w:rsid w:val="5250A53A"/>
    <w:rsid w:val="5256A7F9"/>
    <w:rsid w:val="525E388C"/>
    <w:rsid w:val="5260ADE4"/>
    <w:rsid w:val="5260DF60"/>
    <w:rsid w:val="5261D4C2"/>
    <w:rsid w:val="52645A92"/>
    <w:rsid w:val="5264C9ED"/>
    <w:rsid w:val="526610E3"/>
    <w:rsid w:val="5266B9C1"/>
    <w:rsid w:val="5269268F"/>
    <w:rsid w:val="52692A8C"/>
    <w:rsid w:val="526EB7CD"/>
    <w:rsid w:val="52705C3E"/>
    <w:rsid w:val="52721BE1"/>
    <w:rsid w:val="527D8EA9"/>
    <w:rsid w:val="527DCD31"/>
    <w:rsid w:val="527E8DDC"/>
    <w:rsid w:val="527EAB64"/>
    <w:rsid w:val="527FD2C8"/>
    <w:rsid w:val="52808B0E"/>
    <w:rsid w:val="5286593A"/>
    <w:rsid w:val="5286F217"/>
    <w:rsid w:val="528FA419"/>
    <w:rsid w:val="5290593C"/>
    <w:rsid w:val="529099A4"/>
    <w:rsid w:val="5291EB6F"/>
    <w:rsid w:val="52921379"/>
    <w:rsid w:val="529557D0"/>
    <w:rsid w:val="52973E35"/>
    <w:rsid w:val="52979B49"/>
    <w:rsid w:val="529D968C"/>
    <w:rsid w:val="529E3A34"/>
    <w:rsid w:val="529EAB7E"/>
    <w:rsid w:val="52A0B662"/>
    <w:rsid w:val="52A5D8CE"/>
    <w:rsid w:val="52AB91EF"/>
    <w:rsid w:val="52B28FF6"/>
    <w:rsid w:val="52B42F8D"/>
    <w:rsid w:val="52B783FF"/>
    <w:rsid w:val="52BC8E56"/>
    <w:rsid w:val="52BD9A20"/>
    <w:rsid w:val="52C1B92C"/>
    <w:rsid w:val="52C1BF36"/>
    <w:rsid w:val="52C39CB5"/>
    <w:rsid w:val="52C40509"/>
    <w:rsid w:val="52C6947C"/>
    <w:rsid w:val="52D3B357"/>
    <w:rsid w:val="52D6EA50"/>
    <w:rsid w:val="52D74F9E"/>
    <w:rsid w:val="52D90B20"/>
    <w:rsid w:val="52D9DD3E"/>
    <w:rsid w:val="52DAC3AD"/>
    <w:rsid w:val="52DD51DC"/>
    <w:rsid w:val="52DE8CF3"/>
    <w:rsid w:val="52E03112"/>
    <w:rsid w:val="52E08FA5"/>
    <w:rsid w:val="52E1D17E"/>
    <w:rsid w:val="52E4FC85"/>
    <w:rsid w:val="52E641F0"/>
    <w:rsid w:val="52E801F1"/>
    <w:rsid w:val="52E89BF8"/>
    <w:rsid w:val="52E988C2"/>
    <w:rsid w:val="52EAB4F1"/>
    <w:rsid w:val="52ED4811"/>
    <w:rsid w:val="52EFBCA7"/>
    <w:rsid w:val="52F228C9"/>
    <w:rsid w:val="52F358D2"/>
    <w:rsid w:val="52F68204"/>
    <w:rsid w:val="53016CB4"/>
    <w:rsid w:val="5305D966"/>
    <w:rsid w:val="53074CE0"/>
    <w:rsid w:val="530A1539"/>
    <w:rsid w:val="530AAEF5"/>
    <w:rsid w:val="53182862"/>
    <w:rsid w:val="531BBA49"/>
    <w:rsid w:val="531C4B19"/>
    <w:rsid w:val="5321912D"/>
    <w:rsid w:val="53221260"/>
    <w:rsid w:val="53224436"/>
    <w:rsid w:val="532319E5"/>
    <w:rsid w:val="5324F125"/>
    <w:rsid w:val="5325942B"/>
    <w:rsid w:val="5327399E"/>
    <w:rsid w:val="5330FCE5"/>
    <w:rsid w:val="533280B8"/>
    <w:rsid w:val="5334477B"/>
    <w:rsid w:val="5334C612"/>
    <w:rsid w:val="5335B3F5"/>
    <w:rsid w:val="53375D6A"/>
    <w:rsid w:val="53396449"/>
    <w:rsid w:val="5339999A"/>
    <w:rsid w:val="533A30AA"/>
    <w:rsid w:val="533F38D4"/>
    <w:rsid w:val="53463678"/>
    <w:rsid w:val="5347281F"/>
    <w:rsid w:val="5349F695"/>
    <w:rsid w:val="534EFE33"/>
    <w:rsid w:val="5354EF40"/>
    <w:rsid w:val="53553B8A"/>
    <w:rsid w:val="5359D92F"/>
    <w:rsid w:val="535BB938"/>
    <w:rsid w:val="535CF817"/>
    <w:rsid w:val="5362150D"/>
    <w:rsid w:val="53638CB8"/>
    <w:rsid w:val="5363CA05"/>
    <w:rsid w:val="5368028D"/>
    <w:rsid w:val="536932F7"/>
    <w:rsid w:val="53720491"/>
    <w:rsid w:val="5374DC72"/>
    <w:rsid w:val="5374F552"/>
    <w:rsid w:val="5375B64F"/>
    <w:rsid w:val="53783A4D"/>
    <w:rsid w:val="5378AEA2"/>
    <w:rsid w:val="537A072C"/>
    <w:rsid w:val="537B2162"/>
    <w:rsid w:val="537B6F13"/>
    <w:rsid w:val="537D4B2B"/>
    <w:rsid w:val="5382DDA0"/>
    <w:rsid w:val="5384A338"/>
    <w:rsid w:val="5384D9C4"/>
    <w:rsid w:val="53857E24"/>
    <w:rsid w:val="538983D7"/>
    <w:rsid w:val="538C6634"/>
    <w:rsid w:val="538C6B0D"/>
    <w:rsid w:val="538D629C"/>
    <w:rsid w:val="538F61DB"/>
    <w:rsid w:val="53925A6D"/>
    <w:rsid w:val="5394A1E3"/>
    <w:rsid w:val="53950917"/>
    <w:rsid w:val="5399B048"/>
    <w:rsid w:val="539A23C4"/>
    <w:rsid w:val="53A74C07"/>
    <w:rsid w:val="53AC9E45"/>
    <w:rsid w:val="53B035AF"/>
    <w:rsid w:val="53B8AB7F"/>
    <w:rsid w:val="53B9D867"/>
    <w:rsid w:val="53BB3A24"/>
    <w:rsid w:val="53BBAF6B"/>
    <w:rsid w:val="53BBBC07"/>
    <w:rsid w:val="53C2C55C"/>
    <w:rsid w:val="53C38B5E"/>
    <w:rsid w:val="53C85A01"/>
    <w:rsid w:val="53CA880F"/>
    <w:rsid w:val="53CD8184"/>
    <w:rsid w:val="53CE6F9B"/>
    <w:rsid w:val="53D3A1FC"/>
    <w:rsid w:val="53D7EBE3"/>
    <w:rsid w:val="53D7F3FC"/>
    <w:rsid w:val="53DA875C"/>
    <w:rsid w:val="53DC5ED5"/>
    <w:rsid w:val="53DF7D91"/>
    <w:rsid w:val="53DFF811"/>
    <w:rsid w:val="53DFFB99"/>
    <w:rsid w:val="53E0034B"/>
    <w:rsid w:val="53E3005D"/>
    <w:rsid w:val="53E4E19E"/>
    <w:rsid w:val="53E5E323"/>
    <w:rsid w:val="53E62215"/>
    <w:rsid w:val="53E77E43"/>
    <w:rsid w:val="53EA7B85"/>
    <w:rsid w:val="53EDAF0A"/>
    <w:rsid w:val="53EDED29"/>
    <w:rsid w:val="53F787EF"/>
    <w:rsid w:val="53FB4437"/>
    <w:rsid w:val="53FFC163"/>
    <w:rsid w:val="54024F0E"/>
    <w:rsid w:val="5407CD0B"/>
    <w:rsid w:val="540CB40D"/>
    <w:rsid w:val="540E3ECE"/>
    <w:rsid w:val="540F8343"/>
    <w:rsid w:val="540F86C2"/>
    <w:rsid w:val="5410EFA2"/>
    <w:rsid w:val="54126AF1"/>
    <w:rsid w:val="5413C82D"/>
    <w:rsid w:val="54168F37"/>
    <w:rsid w:val="5416C5DB"/>
    <w:rsid w:val="541B6983"/>
    <w:rsid w:val="541B8ACA"/>
    <w:rsid w:val="541CF094"/>
    <w:rsid w:val="54224671"/>
    <w:rsid w:val="542A0408"/>
    <w:rsid w:val="542C1C87"/>
    <w:rsid w:val="542F598F"/>
    <w:rsid w:val="5430EE1F"/>
    <w:rsid w:val="54338640"/>
    <w:rsid w:val="54352392"/>
    <w:rsid w:val="54385864"/>
    <w:rsid w:val="543ADB89"/>
    <w:rsid w:val="543F1976"/>
    <w:rsid w:val="54414D43"/>
    <w:rsid w:val="544ACD65"/>
    <w:rsid w:val="544BE415"/>
    <w:rsid w:val="54502551"/>
    <w:rsid w:val="5457205C"/>
    <w:rsid w:val="545842AB"/>
    <w:rsid w:val="54599556"/>
    <w:rsid w:val="545F167D"/>
    <w:rsid w:val="54626CC3"/>
    <w:rsid w:val="5462BE66"/>
    <w:rsid w:val="546A21AC"/>
    <w:rsid w:val="5472660F"/>
    <w:rsid w:val="54734C32"/>
    <w:rsid w:val="54744348"/>
    <w:rsid w:val="54759A3D"/>
    <w:rsid w:val="547835EE"/>
    <w:rsid w:val="547A8303"/>
    <w:rsid w:val="547A8676"/>
    <w:rsid w:val="5481C1C7"/>
    <w:rsid w:val="5483B8C9"/>
    <w:rsid w:val="5483B977"/>
    <w:rsid w:val="5484D644"/>
    <w:rsid w:val="5488C500"/>
    <w:rsid w:val="54895925"/>
    <w:rsid w:val="548E4194"/>
    <w:rsid w:val="548FE467"/>
    <w:rsid w:val="54928CAC"/>
    <w:rsid w:val="54946ACE"/>
    <w:rsid w:val="5494D29B"/>
    <w:rsid w:val="5496EE09"/>
    <w:rsid w:val="5498C49F"/>
    <w:rsid w:val="549AA5B7"/>
    <w:rsid w:val="549ABEAF"/>
    <w:rsid w:val="549C4BCC"/>
    <w:rsid w:val="54A69813"/>
    <w:rsid w:val="54A6B091"/>
    <w:rsid w:val="54AAE0A0"/>
    <w:rsid w:val="54ACB378"/>
    <w:rsid w:val="54AFBC57"/>
    <w:rsid w:val="54B54E2C"/>
    <w:rsid w:val="54B5BE0D"/>
    <w:rsid w:val="54B6296F"/>
    <w:rsid w:val="54B6FCED"/>
    <w:rsid w:val="54BA92A7"/>
    <w:rsid w:val="54C7F55C"/>
    <w:rsid w:val="54CB736F"/>
    <w:rsid w:val="54D12246"/>
    <w:rsid w:val="54D61FB6"/>
    <w:rsid w:val="54D8A7E5"/>
    <w:rsid w:val="54DBA600"/>
    <w:rsid w:val="54DE0308"/>
    <w:rsid w:val="54DE7082"/>
    <w:rsid w:val="54DEECFA"/>
    <w:rsid w:val="54DF7BB4"/>
    <w:rsid w:val="54EA6C72"/>
    <w:rsid w:val="54EAECEC"/>
    <w:rsid w:val="54EF9E86"/>
    <w:rsid w:val="54F38A7B"/>
    <w:rsid w:val="54F6EB4B"/>
    <w:rsid w:val="54F9B1FC"/>
    <w:rsid w:val="54F9F148"/>
    <w:rsid w:val="550448A8"/>
    <w:rsid w:val="5507A1D8"/>
    <w:rsid w:val="550C13FD"/>
    <w:rsid w:val="55102002"/>
    <w:rsid w:val="5511E795"/>
    <w:rsid w:val="55135946"/>
    <w:rsid w:val="5514DA05"/>
    <w:rsid w:val="55197381"/>
    <w:rsid w:val="551AE8EC"/>
    <w:rsid w:val="551BE3E9"/>
    <w:rsid w:val="551C1D4F"/>
    <w:rsid w:val="55215894"/>
    <w:rsid w:val="5529B64F"/>
    <w:rsid w:val="5535F611"/>
    <w:rsid w:val="5538905C"/>
    <w:rsid w:val="5538B7E8"/>
    <w:rsid w:val="553CC722"/>
    <w:rsid w:val="55409020"/>
    <w:rsid w:val="55441C7B"/>
    <w:rsid w:val="5547F282"/>
    <w:rsid w:val="5549B5A3"/>
    <w:rsid w:val="554D0489"/>
    <w:rsid w:val="554D7EFE"/>
    <w:rsid w:val="55528861"/>
    <w:rsid w:val="555AA816"/>
    <w:rsid w:val="555C70A7"/>
    <w:rsid w:val="555CB36B"/>
    <w:rsid w:val="555CD967"/>
    <w:rsid w:val="555FF3B9"/>
    <w:rsid w:val="5562D855"/>
    <w:rsid w:val="5563B0FA"/>
    <w:rsid w:val="55714E28"/>
    <w:rsid w:val="55715CFA"/>
    <w:rsid w:val="5571B1D9"/>
    <w:rsid w:val="557D1D54"/>
    <w:rsid w:val="557F8783"/>
    <w:rsid w:val="557FD3DB"/>
    <w:rsid w:val="55801BD6"/>
    <w:rsid w:val="5581074A"/>
    <w:rsid w:val="558598F0"/>
    <w:rsid w:val="558C38AD"/>
    <w:rsid w:val="558EB8F8"/>
    <w:rsid w:val="5592B3B2"/>
    <w:rsid w:val="559405F0"/>
    <w:rsid w:val="5597A137"/>
    <w:rsid w:val="559DA49E"/>
    <w:rsid w:val="559DA877"/>
    <w:rsid w:val="559F462D"/>
    <w:rsid w:val="55AEBB53"/>
    <w:rsid w:val="55AF4FED"/>
    <w:rsid w:val="55B3506C"/>
    <w:rsid w:val="55B53765"/>
    <w:rsid w:val="55B57EE9"/>
    <w:rsid w:val="55B5808E"/>
    <w:rsid w:val="55B64C26"/>
    <w:rsid w:val="55BD7020"/>
    <w:rsid w:val="55BE5E30"/>
    <w:rsid w:val="55C344D2"/>
    <w:rsid w:val="55CC937E"/>
    <w:rsid w:val="55D525C5"/>
    <w:rsid w:val="55D672F1"/>
    <w:rsid w:val="55D762B7"/>
    <w:rsid w:val="55D7AACF"/>
    <w:rsid w:val="55D9A1E6"/>
    <w:rsid w:val="55DD3DB2"/>
    <w:rsid w:val="55E1BBEB"/>
    <w:rsid w:val="55E22282"/>
    <w:rsid w:val="55E298DB"/>
    <w:rsid w:val="55E79165"/>
    <w:rsid w:val="55EF63B2"/>
    <w:rsid w:val="55F17D1D"/>
    <w:rsid w:val="55F521A6"/>
    <w:rsid w:val="5602EF9D"/>
    <w:rsid w:val="560884C1"/>
    <w:rsid w:val="5608971A"/>
    <w:rsid w:val="560CDF53"/>
    <w:rsid w:val="560EE6AB"/>
    <w:rsid w:val="561E06A2"/>
    <w:rsid w:val="5620AC79"/>
    <w:rsid w:val="5629AE99"/>
    <w:rsid w:val="562D2E3E"/>
    <w:rsid w:val="562E7FF7"/>
    <w:rsid w:val="56370A0A"/>
    <w:rsid w:val="56391C79"/>
    <w:rsid w:val="563C10C5"/>
    <w:rsid w:val="563F2F84"/>
    <w:rsid w:val="5640E7B8"/>
    <w:rsid w:val="56416948"/>
    <w:rsid w:val="5641B18C"/>
    <w:rsid w:val="5642D5E4"/>
    <w:rsid w:val="564499D8"/>
    <w:rsid w:val="564596C9"/>
    <w:rsid w:val="5649DE3A"/>
    <w:rsid w:val="5653F6B4"/>
    <w:rsid w:val="565632F1"/>
    <w:rsid w:val="5659DC78"/>
    <w:rsid w:val="56615D22"/>
    <w:rsid w:val="5663B86E"/>
    <w:rsid w:val="566F7065"/>
    <w:rsid w:val="566F707A"/>
    <w:rsid w:val="5672FEB4"/>
    <w:rsid w:val="5674CB7B"/>
    <w:rsid w:val="5676DD6D"/>
    <w:rsid w:val="567A5F51"/>
    <w:rsid w:val="567A8E65"/>
    <w:rsid w:val="567CF5E4"/>
    <w:rsid w:val="567EDC7E"/>
    <w:rsid w:val="567F89FA"/>
    <w:rsid w:val="5682DCB8"/>
    <w:rsid w:val="56844495"/>
    <w:rsid w:val="5684864D"/>
    <w:rsid w:val="568B414A"/>
    <w:rsid w:val="56918FE9"/>
    <w:rsid w:val="5695B356"/>
    <w:rsid w:val="56970650"/>
    <w:rsid w:val="56974D2C"/>
    <w:rsid w:val="569AD4DC"/>
    <w:rsid w:val="569F5049"/>
    <w:rsid w:val="56A00AA5"/>
    <w:rsid w:val="56AA0991"/>
    <w:rsid w:val="56ADFDA4"/>
    <w:rsid w:val="56B2A6B3"/>
    <w:rsid w:val="56BAC98E"/>
    <w:rsid w:val="56BDA67B"/>
    <w:rsid w:val="56BDF7AF"/>
    <w:rsid w:val="56C0028F"/>
    <w:rsid w:val="56C71C50"/>
    <w:rsid w:val="56C7D3FE"/>
    <w:rsid w:val="56CF1F6F"/>
    <w:rsid w:val="56D34CF4"/>
    <w:rsid w:val="56D76DA2"/>
    <w:rsid w:val="56DF3892"/>
    <w:rsid w:val="56DF5C82"/>
    <w:rsid w:val="56DF5E39"/>
    <w:rsid w:val="56DFC4EB"/>
    <w:rsid w:val="56E25F4F"/>
    <w:rsid w:val="56E45D4A"/>
    <w:rsid w:val="56E52C6E"/>
    <w:rsid w:val="56E65861"/>
    <w:rsid w:val="56EA6933"/>
    <w:rsid w:val="56ECD31A"/>
    <w:rsid w:val="56F02208"/>
    <w:rsid w:val="56F28620"/>
    <w:rsid w:val="56F3B22B"/>
    <w:rsid w:val="56F448B1"/>
    <w:rsid w:val="56F860AB"/>
    <w:rsid w:val="56FFAC5C"/>
    <w:rsid w:val="570CAE0B"/>
    <w:rsid w:val="570E39CB"/>
    <w:rsid w:val="570E7E87"/>
    <w:rsid w:val="57117D19"/>
    <w:rsid w:val="571472FA"/>
    <w:rsid w:val="572073D7"/>
    <w:rsid w:val="57223E25"/>
    <w:rsid w:val="5724F986"/>
    <w:rsid w:val="5725C63F"/>
    <w:rsid w:val="572CC5D4"/>
    <w:rsid w:val="572DEA06"/>
    <w:rsid w:val="57320952"/>
    <w:rsid w:val="5732611C"/>
    <w:rsid w:val="5733CBE8"/>
    <w:rsid w:val="57380DF3"/>
    <w:rsid w:val="573A2F44"/>
    <w:rsid w:val="573A4658"/>
    <w:rsid w:val="573C6FC7"/>
    <w:rsid w:val="573EDC4E"/>
    <w:rsid w:val="5740950C"/>
    <w:rsid w:val="5741BC11"/>
    <w:rsid w:val="5743F0A3"/>
    <w:rsid w:val="57474820"/>
    <w:rsid w:val="574974EA"/>
    <w:rsid w:val="5749C3EE"/>
    <w:rsid w:val="574D2C6E"/>
    <w:rsid w:val="574D4E7B"/>
    <w:rsid w:val="574D6E19"/>
    <w:rsid w:val="5750EDB2"/>
    <w:rsid w:val="5751F6AB"/>
    <w:rsid w:val="57542216"/>
    <w:rsid w:val="5755F01D"/>
    <w:rsid w:val="5757FD08"/>
    <w:rsid w:val="575A591B"/>
    <w:rsid w:val="575AD127"/>
    <w:rsid w:val="575AF543"/>
    <w:rsid w:val="575B6F92"/>
    <w:rsid w:val="575CA092"/>
    <w:rsid w:val="575DAC1E"/>
    <w:rsid w:val="575DF501"/>
    <w:rsid w:val="5761CF69"/>
    <w:rsid w:val="5761F192"/>
    <w:rsid w:val="5761F8EE"/>
    <w:rsid w:val="57620D5A"/>
    <w:rsid w:val="5768A0D6"/>
    <w:rsid w:val="57696D61"/>
    <w:rsid w:val="576DAF8B"/>
    <w:rsid w:val="576F216D"/>
    <w:rsid w:val="57716F3D"/>
    <w:rsid w:val="5771E510"/>
    <w:rsid w:val="5774091C"/>
    <w:rsid w:val="577640BF"/>
    <w:rsid w:val="577C9B7F"/>
    <w:rsid w:val="5780CC19"/>
    <w:rsid w:val="5782970A"/>
    <w:rsid w:val="5784B28C"/>
    <w:rsid w:val="57850BF2"/>
    <w:rsid w:val="57871780"/>
    <w:rsid w:val="57892582"/>
    <w:rsid w:val="578BC764"/>
    <w:rsid w:val="578CE287"/>
    <w:rsid w:val="5790478E"/>
    <w:rsid w:val="5798A4D9"/>
    <w:rsid w:val="57999C5C"/>
    <w:rsid w:val="579C97BD"/>
    <w:rsid w:val="579F09BC"/>
    <w:rsid w:val="579F9ADE"/>
    <w:rsid w:val="57A053AA"/>
    <w:rsid w:val="57A0C897"/>
    <w:rsid w:val="57A2C7F4"/>
    <w:rsid w:val="57A51104"/>
    <w:rsid w:val="57AC3B45"/>
    <w:rsid w:val="57BADC6F"/>
    <w:rsid w:val="57BB5A78"/>
    <w:rsid w:val="57C5AEAE"/>
    <w:rsid w:val="57C9997F"/>
    <w:rsid w:val="57CD1C6B"/>
    <w:rsid w:val="57D3399A"/>
    <w:rsid w:val="57D36E46"/>
    <w:rsid w:val="57D64327"/>
    <w:rsid w:val="57D85340"/>
    <w:rsid w:val="57D8FC14"/>
    <w:rsid w:val="57D97CC0"/>
    <w:rsid w:val="57DB8DCF"/>
    <w:rsid w:val="57E046B1"/>
    <w:rsid w:val="57E0CE28"/>
    <w:rsid w:val="57E52D9D"/>
    <w:rsid w:val="57E8B3E4"/>
    <w:rsid w:val="57EADB4C"/>
    <w:rsid w:val="57EE45FA"/>
    <w:rsid w:val="57EFDEFE"/>
    <w:rsid w:val="57F026C2"/>
    <w:rsid w:val="57F1E5CA"/>
    <w:rsid w:val="57F224CB"/>
    <w:rsid w:val="57F4F60B"/>
    <w:rsid w:val="57FA8DC4"/>
    <w:rsid w:val="57FEBFB0"/>
    <w:rsid w:val="5804A001"/>
    <w:rsid w:val="5807FA9E"/>
    <w:rsid w:val="5809FE5D"/>
    <w:rsid w:val="580CC0C2"/>
    <w:rsid w:val="580F9E44"/>
    <w:rsid w:val="5814F4C7"/>
    <w:rsid w:val="581A8580"/>
    <w:rsid w:val="581B1465"/>
    <w:rsid w:val="581B91C2"/>
    <w:rsid w:val="581D85B3"/>
    <w:rsid w:val="581E87C2"/>
    <w:rsid w:val="5823D05C"/>
    <w:rsid w:val="58293090"/>
    <w:rsid w:val="582B40EE"/>
    <w:rsid w:val="582C9132"/>
    <w:rsid w:val="5830A073"/>
    <w:rsid w:val="583367A9"/>
    <w:rsid w:val="5837805E"/>
    <w:rsid w:val="5838596A"/>
    <w:rsid w:val="583B0B13"/>
    <w:rsid w:val="58445867"/>
    <w:rsid w:val="584490A8"/>
    <w:rsid w:val="58457C36"/>
    <w:rsid w:val="58479B99"/>
    <w:rsid w:val="584C30E2"/>
    <w:rsid w:val="584DC412"/>
    <w:rsid w:val="584EA574"/>
    <w:rsid w:val="5852C748"/>
    <w:rsid w:val="5853AC04"/>
    <w:rsid w:val="5855BB34"/>
    <w:rsid w:val="585C1E0A"/>
    <w:rsid w:val="5860CADF"/>
    <w:rsid w:val="58621EB9"/>
    <w:rsid w:val="586790A7"/>
    <w:rsid w:val="586B9E60"/>
    <w:rsid w:val="58719DC0"/>
    <w:rsid w:val="587618C7"/>
    <w:rsid w:val="587830E2"/>
    <w:rsid w:val="58790861"/>
    <w:rsid w:val="587CE545"/>
    <w:rsid w:val="587D8617"/>
    <w:rsid w:val="58800F68"/>
    <w:rsid w:val="58803A54"/>
    <w:rsid w:val="58837A7A"/>
    <w:rsid w:val="5883A921"/>
    <w:rsid w:val="588C4386"/>
    <w:rsid w:val="58939F9C"/>
    <w:rsid w:val="58977D37"/>
    <w:rsid w:val="58977FA2"/>
    <w:rsid w:val="5897B759"/>
    <w:rsid w:val="589805CF"/>
    <w:rsid w:val="5899CAF2"/>
    <w:rsid w:val="589F2AC3"/>
    <w:rsid w:val="58A4B671"/>
    <w:rsid w:val="58A5CD60"/>
    <w:rsid w:val="58ADD588"/>
    <w:rsid w:val="58B0F17E"/>
    <w:rsid w:val="58B2BF3F"/>
    <w:rsid w:val="58B3BF0F"/>
    <w:rsid w:val="58B4BE16"/>
    <w:rsid w:val="58B52890"/>
    <w:rsid w:val="58BABB69"/>
    <w:rsid w:val="58BBC644"/>
    <w:rsid w:val="58BD94A1"/>
    <w:rsid w:val="58C251BE"/>
    <w:rsid w:val="58C60E24"/>
    <w:rsid w:val="58C981AE"/>
    <w:rsid w:val="58C9BDA7"/>
    <w:rsid w:val="58CD8D46"/>
    <w:rsid w:val="58D15D45"/>
    <w:rsid w:val="58D2C89F"/>
    <w:rsid w:val="58D485E9"/>
    <w:rsid w:val="58D51D61"/>
    <w:rsid w:val="58D71277"/>
    <w:rsid w:val="58D743EB"/>
    <w:rsid w:val="58DF4E1E"/>
    <w:rsid w:val="58DFA06A"/>
    <w:rsid w:val="58DFEA07"/>
    <w:rsid w:val="58E122F5"/>
    <w:rsid w:val="58E1CBD5"/>
    <w:rsid w:val="58E47BC1"/>
    <w:rsid w:val="58E5D0C6"/>
    <w:rsid w:val="58EC123D"/>
    <w:rsid w:val="58F3B6FE"/>
    <w:rsid w:val="58F3F57D"/>
    <w:rsid w:val="58F6E02A"/>
    <w:rsid w:val="58F7E6DF"/>
    <w:rsid w:val="58FADEF3"/>
    <w:rsid w:val="59026B54"/>
    <w:rsid w:val="5904E101"/>
    <w:rsid w:val="590E251B"/>
    <w:rsid w:val="59188C8A"/>
    <w:rsid w:val="591FFCCA"/>
    <w:rsid w:val="59252E02"/>
    <w:rsid w:val="59284FBF"/>
    <w:rsid w:val="592BDF18"/>
    <w:rsid w:val="592EBBE2"/>
    <w:rsid w:val="5935828E"/>
    <w:rsid w:val="59378240"/>
    <w:rsid w:val="593798C1"/>
    <w:rsid w:val="5937D579"/>
    <w:rsid w:val="593CFFD1"/>
    <w:rsid w:val="593DE770"/>
    <w:rsid w:val="593EF80F"/>
    <w:rsid w:val="5942610A"/>
    <w:rsid w:val="594AB670"/>
    <w:rsid w:val="594B01A3"/>
    <w:rsid w:val="594E70F7"/>
    <w:rsid w:val="594FE6E4"/>
    <w:rsid w:val="5955703F"/>
    <w:rsid w:val="5959E82D"/>
    <w:rsid w:val="595A365C"/>
    <w:rsid w:val="595BA6C2"/>
    <w:rsid w:val="595E8EF7"/>
    <w:rsid w:val="5966CC8C"/>
    <w:rsid w:val="596C4F3F"/>
    <w:rsid w:val="596FC2C2"/>
    <w:rsid w:val="59722D6B"/>
    <w:rsid w:val="5976D046"/>
    <w:rsid w:val="5976ECE7"/>
    <w:rsid w:val="5978997A"/>
    <w:rsid w:val="59791789"/>
    <w:rsid w:val="5979C495"/>
    <w:rsid w:val="597F2FE9"/>
    <w:rsid w:val="597F7CB7"/>
    <w:rsid w:val="5980AA1B"/>
    <w:rsid w:val="59821B87"/>
    <w:rsid w:val="598475DB"/>
    <w:rsid w:val="5984EF94"/>
    <w:rsid w:val="5986D779"/>
    <w:rsid w:val="59886924"/>
    <w:rsid w:val="598D6903"/>
    <w:rsid w:val="598DB1EA"/>
    <w:rsid w:val="5990F208"/>
    <w:rsid w:val="59931444"/>
    <w:rsid w:val="5994E852"/>
    <w:rsid w:val="599E66B2"/>
    <w:rsid w:val="59A1CBCF"/>
    <w:rsid w:val="59A63DED"/>
    <w:rsid w:val="59A705AD"/>
    <w:rsid w:val="59AA915B"/>
    <w:rsid w:val="59AF8F06"/>
    <w:rsid w:val="59B0A1CE"/>
    <w:rsid w:val="59B3522A"/>
    <w:rsid w:val="59BEFF1A"/>
    <w:rsid w:val="59C65BFF"/>
    <w:rsid w:val="59CBE616"/>
    <w:rsid w:val="59CC4975"/>
    <w:rsid w:val="59D3AC62"/>
    <w:rsid w:val="59D6DB74"/>
    <w:rsid w:val="59D89914"/>
    <w:rsid w:val="59DD240A"/>
    <w:rsid w:val="59DF2A21"/>
    <w:rsid w:val="59E1741B"/>
    <w:rsid w:val="59E59E66"/>
    <w:rsid w:val="59EA8042"/>
    <w:rsid w:val="59EA950D"/>
    <w:rsid w:val="59EAEFAD"/>
    <w:rsid w:val="59ED3927"/>
    <w:rsid w:val="59EFFF74"/>
    <w:rsid w:val="59F1258A"/>
    <w:rsid w:val="59F14895"/>
    <w:rsid w:val="59F4E7DC"/>
    <w:rsid w:val="59F4FADD"/>
    <w:rsid w:val="59F533A2"/>
    <w:rsid w:val="59F76713"/>
    <w:rsid w:val="59F86590"/>
    <w:rsid w:val="59FA63D5"/>
    <w:rsid w:val="59FE310A"/>
    <w:rsid w:val="5A00A471"/>
    <w:rsid w:val="5A01920A"/>
    <w:rsid w:val="5A08B61B"/>
    <w:rsid w:val="5A09087A"/>
    <w:rsid w:val="5A0E404D"/>
    <w:rsid w:val="5A10E82D"/>
    <w:rsid w:val="5A1246E2"/>
    <w:rsid w:val="5A124A7E"/>
    <w:rsid w:val="5A154794"/>
    <w:rsid w:val="5A175967"/>
    <w:rsid w:val="5A18272F"/>
    <w:rsid w:val="5A18C4CC"/>
    <w:rsid w:val="5A194FE6"/>
    <w:rsid w:val="5A19A19B"/>
    <w:rsid w:val="5A1BFAF3"/>
    <w:rsid w:val="5A1FA2B3"/>
    <w:rsid w:val="5A20B049"/>
    <w:rsid w:val="5A26DF1B"/>
    <w:rsid w:val="5A26E397"/>
    <w:rsid w:val="5A27F851"/>
    <w:rsid w:val="5A2F50E6"/>
    <w:rsid w:val="5A303168"/>
    <w:rsid w:val="5A308FC9"/>
    <w:rsid w:val="5A30A50F"/>
    <w:rsid w:val="5A32B42B"/>
    <w:rsid w:val="5A39A3E4"/>
    <w:rsid w:val="5A39DB71"/>
    <w:rsid w:val="5A3AF1E6"/>
    <w:rsid w:val="5A3DB406"/>
    <w:rsid w:val="5A3E0D76"/>
    <w:rsid w:val="5A3EB363"/>
    <w:rsid w:val="5A3FF4B5"/>
    <w:rsid w:val="5A46E54A"/>
    <w:rsid w:val="5A479379"/>
    <w:rsid w:val="5A4CBCCD"/>
    <w:rsid w:val="5A53C734"/>
    <w:rsid w:val="5A54CD88"/>
    <w:rsid w:val="5A57FE7F"/>
    <w:rsid w:val="5A5855DC"/>
    <w:rsid w:val="5A5BA6C5"/>
    <w:rsid w:val="5A5C68D2"/>
    <w:rsid w:val="5A5D7257"/>
    <w:rsid w:val="5A6000DF"/>
    <w:rsid w:val="5A603DAB"/>
    <w:rsid w:val="5A649CD6"/>
    <w:rsid w:val="5A64DF27"/>
    <w:rsid w:val="5A65997F"/>
    <w:rsid w:val="5A69B006"/>
    <w:rsid w:val="5A6A7204"/>
    <w:rsid w:val="5A6DAA44"/>
    <w:rsid w:val="5A6EFA0E"/>
    <w:rsid w:val="5A6F2353"/>
    <w:rsid w:val="5A7486CE"/>
    <w:rsid w:val="5A74FF04"/>
    <w:rsid w:val="5A75917B"/>
    <w:rsid w:val="5A76C9CC"/>
    <w:rsid w:val="5A786049"/>
    <w:rsid w:val="5A7C39E5"/>
    <w:rsid w:val="5A7D73EF"/>
    <w:rsid w:val="5A829BC3"/>
    <w:rsid w:val="5A890D32"/>
    <w:rsid w:val="5A89BD49"/>
    <w:rsid w:val="5A8A54D2"/>
    <w:rsid w:val="5A8B29CA"/>
    <w:rsid w:val="5A8BF00C"/>
    <w:rsid w:val="5A8C84E0"/>
    <w:rsid w:val="5A8DAB80"/>
    <w:rsid w:val="5A8FA08E"/>
    <w:rsid w:val="5A9376B7"/>
    <w:rsid w:val="5A9C651E"/>
    <w:rsid w:val="5A9F9007"/>
    <w:rsid w:val="5AA6C5EC"/>
    <w:rsid w:val="5AA74561"/>
    <w:rsid w:val="5AA8EA47"/>
    <w:rsid w:val="5AA97567"/>
    <w:rsid w:val="5AAFB944"/>
    <w:rsid w:val="5AB104DA"/>
    <w:rsid w:val="5AB3D1E7"/>
    <w:rsid w:val="5AB4037A"/>
    <w:rsid w:val="5AB5049E"/>
    <w:rsid w:val="5AB764C6"/>
    <w:rsid w:val="5AB85C63"/>
    <w:rsid w:val="5AB95348"/>
    <w:rsid w:val="5ACA2D37"/>
    <w:rsid w:val="5ACABF1E"/>
    <w:rsid w:val="5ACB6737"/>
    <w:rsid w:val="5AD6D097"/>
    <w:rsid w:val="5AE0D920"/>
    <w:rsid w:val="5AE9FF1F"/>
    <w:rsid w:val="5AF037D6"/>
    <w:rsid w:val="5AF4A2E6"/>
    <w:rsid w:val="5AF67BF8"/>
    <w:rsid w:val="5AFBD82C"/>
    <w:rsid w:val="5AFDBF24"/>
    <w:rsid w:val="5AFE51C8"/>
    <w:rsid w:val="5B0027B9"/>
    <w:rsid w:val="5B062F8D"/>
    <w:rsid w:val="5B084BFB"/>
    <w:rsid w:val="5B096CB1"/>
    <w:rsid w:val="5B09EB68"/>
    <w:rsid w:val="5B0B0F08"/>
    <w:rsid w:val="5B10A24C"/>
    <w:rsid w:val="5B10EA03"/>
    <w:rsid w:val="5B11249E"/>
    <w:rsid w:val="5B1181C1"/>
    <w:rsid w:val="5B1C708F"/>
    <w:rsid w:val="5B238307"/>
    <w:rsid w:val="5B24C211"/>
    <w:rsid w:val="5B24C7ED"/>
    <w:rsid w:val="5B275CFE"/>
    <w:rsid w:val="5B28C105"/>
    <w:rsid w:val="5B2E7518"/>
    <w:rsid w:val="5B31CB38"/>
    <w:rsid w:val="5B35B8EE"/>
    <w:rsid w:val="5B365583"/>
    <w:rsid w:val="5B36873B"/>
    <w:rsid w:val="5B37A06B"/>
    <w:rsid w:val="5B396AB0"/>
    <w:rsid w:val="5B39C926"/>
    <w:rsid w:val="5B39FFD4"/>
    <w:rsid w:val="5B3BED02"/>
    <w:rsid w:val="5B3C4CE3"/>
    <w:rsid w:val="5B3C7C78"/>
    <w:rsid w:val="5B42560F"/>
    <w:rsid w:val="5B44C374"/>
    <w:rsid w:val="5B4731B4"/>
    <w:rsid w:val="5B4A207A"/>
    <w:rsid w:val="5B4B20CF"/>
    <w:rsid w:val="5B4F95C2"/>
    <w:rsid w:val="5B52739B"/>
    <w:rsid w:val="5B59086B"/>
    <w:rsid w:val="5B5BC7A0"/>
    <w:rsid w:val="5B61ABCF"/>
    <w:rsid w:val="5B63D203"/>
    <w:rsid w:val="5B66FF82"/>
    <w:rsid w:val="5B685D0E"/>
    <w:rsid w:val="5B6E1F92"/>
    <w:rsid w:val="5B6E3A77"/>
    <w:rsid w:val="5B6EAC4D"/>
    <w:rsid w:val="5B71AAE4"/>
    <w:rsid w:val="5B722CFE"/>
    <w:rsid w:val="5B728E0A"/>
    <w:rsid w:val="5B750683"/>
    <w:rsid w:val="5B758DAF"/>
    <w:rsid w:val="5B75CD4D"/>
    <w:rsid w:val="5B7B4903"/>
    <w:rsid w:val="5B7F1BAD"/>
    <w:rsid w:val="5B81AB67"/>
    <w:rsid w:val="5B825373"/>
    <w:rsid w:val="5B8321F8"/>
    <w:rsid w:val="5B890F40"/>
    <w:rsid w:val="5B898E9F"/>
    <w:rsid w:val="5B8D41AB"/>
    <w:rsid w:val="5B906856"/>
    <w:rsid w:val="5B97D415"/>
    <w:rsid w:val="5B9A8DF3"/>
    <w:rsid w:val="5B9E8F43"/>
    <w:rsid w:val="5B9F3169"/>
    <w:rsid w:val="5BA2465E"/>
    <w:rsid w:val="5BA395D7"/>
    <w:rsid w:val="5BA3F20A"/>
    <w:rsid w:val="5BA7EBFD"/>
    <w:rsid w:val="5BA8466E"/>
    <w:rsid w:val="5BAABA45"/>
    <w:rsid w:val="5BACB88E"/>
    <w:rsid w:val="5BAD199E"/>
    <w:rsid w:val="5BB200C6"/>
    <w:rsid w:val="5BB354EB"/>
    <w:rsid w:val="5BB3DCBD"/>
    <w:rsid w:val="5BB5D8E5"/>
    <w:rsid w:val="5BB8AFF6"/>
    <w:rsid w:val="5BC34F26"/>
    <w:rsid w:val="5BC3C5A4"/>
    <w:rsid w:val="5BCB7A04"/>
    <w:rsid w:val="5BCD650A"/>
    <w:rsid w:val="5BD00588"/>
    <w:rsid w:val="5BD0B56D"/>
    <w:rsid w:val="5BD326E1"/>
    <w:rsid w:val="5BD820A1"/>
    <w:rsid w:val="5BDFF4DF"/>
    <w:rsid w:val="5BE20706"/>
    <w:rsid w:val="5BE34EAD"/>
    <w:rsid w:val="5BE3D32B"/>
    <w:rsid w:val="5BE912B6"/>
    <w:rsid w:val="5BEAB049"/>
    <w:rsid w:val="5BEF6EF9"/>
    <w:rsid w:val="5BF01E5F"/>
    <w:rsid w:val="5BF36DC6"/>
    <w:rsid w:val="5BF47122"/>
    <w:rsid w:val="5BF82249"/>
    <w:rsid w:val="5BF839FC"/>
    <w:rsid w:val="5BFB776C"/>
    <w:rsid w:val="5BFCC310"/>
    <w:rsid w:val="5C04BCBF"/>
    <w:rsid w:val="5C0CD89F"/>
    <w:rsid w:val="5C11BD95"/>
    <w:rsid w:val="5C12892B"/>
    <w:rsid w:val="5C14EA5C"/>
    <w:rsid w:val="5C17236C"/>
    <w:rsid w:val="5C196EF2"/>
    <w:rsid w:val="5C1B09FB"/>
    <w:rsid w:val="5C1E1B1E"/>
    <w:rsid w:val="5C1E2A9A"/>
    <w:rsid w:val="5C1E7B55"/>
    <w:rsid w:val="5C1ED6DE"/>
    <w:rsid w:val="5C236D71"/>
    <w:rsid w:val="5C24F81E"/>
    <w:rsid w:val="5C29A0BE"/>
    <w:rsid w:val="5C2B14A1"/>
    <w:rsid w:val="5C2C2DD6"/>
    <w:rsid w:val="5C2E8499"/>
    <w:rsid w:val="5C2F1926"/>
    <w:rsid w:val="5C3169BB"/>
    <w:rsid w:val="5C316CA9"/>
    <w:rsid w:val="5C325D44"/>
    <w:rsid w:val="5C336619"/>
    <w:rsid w:val="5C3696FD"/>
    <w:rsid w:val="5C3B77E6"/>
    <w:rsid w:val="5C3CFD60"/>
    <w:rsid w:val="5C3D3CA3"/>
    <w:rsid w:val="5C4226F8"/>
    <w:rsid w:val="5C451F58"/>
    <w:rsid w:val="5C46415F"/>
    <w:rsid w:val="5C4A9218"/>
    <w:rsid w:val="5C4B053A"/>
    <w:rsid w:val="5C4CA309"/>
    <w:rsid w:val="5C53D446"/>
    <w:rsid w:val="5C5CCED3"/>
    <w:rsid w:val="5C5CF62C"/>
    <w:rsid w:val="5C6B3BF2"/>
    <w:rsid w:val="5C6D40DF"/>
    <w:rsid w:val="5C6F98B8"/>
    <w:rsid w:val="5C724841"/>
    <w:rsid w:val="5C7430A3"/>
    <w:rsid w:val="5C7F4D04"/>
    <w:rsid w:val="5C82B0B7"/>
    <w:rsid w:val="5C8840D1"/>
    <w:rsid w:val="5C8C241B"/>
    <w:rsid w:val="5C8DB29E"/>
    <w:rsid w:val="5C8DB70C"/>
    <w:rsid w:val="5C91F4C1"/>
    <w:rsid w:val="5C945522"/>
    <w:rsid w:val="5C946EEB"/>
    <w:rsid w:val="5C95C908"/>
    <w:rsid w:val="5C988DFB"/>
    <w:rsid w:val="5C9A4DB3"/>
    <w:rsid w:val="5C9AF64C"/>
    <w:rsid w:val="5C9B023C"/>
    <w:rsid w:val="5C9FB2EB"/>
    <w:rsid w:val="5CA414BD"/>
    <w:rsid w:val="5CA45D1B"/>
    <w:rsid w:val="5CA45E73"/>
    <w:rsid w:val="5CA5FE5E"/>
    <w:rsid w:val="5CADBEC5"/>
    <w:rsid w:val="5CB0413F"/>
    <w:rsid w:val="5CB0AACC"/>
    <w:rsid w:val="5CB23345"/>
    <w:rsid w:val="5CB79E99"/>
    <w:rsid w:val="5CB88B17"/>
    <w:rsid w:val="5CB99131"/>
    <w:rsid w:val="5CBD4B04"/>
    <w:rsid w:val="5CBE3C03"/>
    <w:rsid w:val="5CBEA8C8"/>
    <w:rsid w:val="5CBF75AB"/>
    <w:rsid w:val="5CC09272"/>
    <w:rsid w:val="5CC11F36"/>
    <w:rsid w:val="5CC1B04A"/>
    <w:rsid w:val="5CC332F8"/>
    <w:rsid w:val="5CC6394D"/>
    <w:rsid w:val="5CC6ADDC"/>
    <w:rsid w:val="5CC7972F"/>
    <w:rsid w:val="5CCA13B7"/>
    <w:rsid w:val="5CCFF3F9"/>
    <w:rsid w:val="5CD43307"/>
    <w:rsid w:val="5CD72A08"/>
    <w:rsid w:val="5CD9DE25"/>
    <w:rsid w:val="5CDC55FA"/>
    <w:rsid w:val="5CE0C2AE"/>
    <w:rsid w:val="5CE3204D"/>
    <w:rsid w:val="5CE5651E"/>
    <w:rsid w:val="5CE62798"/>
    <w:rsid w:val="5CE7D094"/>
    <w:rsid w:val="5CE9C502"/>
    <w:rsid w:val="5CED0956"/>
    <w:rsid w:val="5CEFA155"/>
    <w:rsid w:val="5CF0B964"/>
    <w:rsid w:val="5CF0DCD1"/>
    <w:rsid w:val="5CF0FB2B"/>
    <w:rsid w:val="5CF97174"/>
    <w:rsid w:val="5CFA3357"/>
    <w:rsid w:val="5CFC44F7"/>
    <w:rsid w:val="5CFCFC59"/>
    <w:rsid w:val="5CFDEEF7"/>
    <w:rsid w:val="5CFFC4FC"/>
    <w:rsid w:val="5D013EED"/>
    <w:rsid w:val="5D034705"/>
    <w:rsid w:val="5D04F04D"/>
    <w:rsid w:val="5D08090E"/>
    <w:rsid w:val="5D0AB3D6"/>
    <w:rsid w:val="5D0B1D7F"/>
    <w:rsid w:val="5D11281F"/>
    <w:rsid w:val="5D11400C"/>
    <w:rsid w:val="5D1510AD"/>
    <w:rsid w:val="5D1FF417"/>
    <w:rsid w:val="5D20962B"/>
    <w:rsid w:val="5D20E66A"/>
    <w:rsid w:val="5D25576C"/>
    <w:rsid w:val="5D27DDAD"/>
    <w:rsid w:val="5D29FAF3"/>
    <w:rsid w:val="5D2DFE8E"/>
    <w:rsid w:val="5D32D943"/>
    <w:rsid w:val="5D33B05F"/>
    <w:rsid w:val="5D357686"/>
    <w:rsid w:val="5D369D04"/>
    <w:rsid w:val="5D36DC69"/>
    <w:rsid w:val="5D39A3F0"/>
    <w:rsid w:val="5D3B01CA"/>
    <w:rsid w:val="5D3B097E"/>
    <w:rsid w:val="5D3D1FB4"/>
    <w:rsid w:val="5D3E3E64"/>
    <w:rsid w:val="5D412ECD"/>
    <w:rsid w:val="5D49A23D"/>
    <w:rsid w:val="5D4D4531"/>
    <w:rsid w:val="5D4EBD89"/>
    <w:rsid w:val="5D5076F2"/>
    <w:rsid w:val="5D507DFB"/>
    <w:rsid w:val="5D537C48"/>
    <w:rsid w:val="5D539C6A"/>
    <w:rsid w:val="5D56D5CB"/>
    <w:rsid w:val="5D573730"/>
    <w:rsid w:val="5D59476C"/>
    <w:rsid w:val="5D5BCBF7"/>
    <w:rsid w:val="5D5DEC4A"/>
    <w:rsid w:val="5D601498"/>
    <w:rsid w:val="5D60C59F"/>
    <w:rsid w:val="5D6193AE"/>
    <w:rsid w:val="5D62E4E9"/>
    <w:rsid w:val="5D64517D"/>
    <w:rsid w:val="5D65ED79"/>
    <w:rsid w:val="5D676C34"/>
    <w:rsid w:val="5D6845D1"/>
    <w:rsid w:val="5D6856BD"/>
    <w:rsid w:val="5D6BA608"/>
    <w:rsid w:val="5D6BBDF2"/>
    <w:rsid w:val="5D6BCCA1"/>
    <w:rsid w:val="5D6DCE5D"/>
    <w:rsid w:val="5D6F3B03"/>
    <w:rsid w:val="5D7144A6"/>
    <w:rsid w:val="5D71E7F2"/>
    <w:rsid w:val="5D72F459"/>
    <w:rsid w:val="5D7495D9"/>
    <w:rsid w:val="5D76AC2C"/>
    <w:rsid w:val="5D824807"/>
    <w:rsid w:val="5D828E93"/>
    <w:rsid w:val="5D858AD1"/>
    <w:rsid w:val="5D86F6BA"/>
    <w:rsid w:val="5D89F077"/>
    <w:rsid w:val="5D8C833A"/>
    <w:rsid w:val="5D8D6CBE"/>
    <w:rsid w:val="5D8FF69E"/>
    <w:rsid w:val="5D949F1D"/>
    <w:rsid w:val="5D94B8A7"/>
    <w:rsid w:val="5D95C2E1"/>
    <w:rsid w:val="5D95E60A"/>
    <w:rsid w:val="5D9CFC60"/>
    <w:rsid w:val="5DA27E5A"/>
    <w:rsid w:val="5DA3257C"/>
    <w:rsid w:val="5DA4DD9D"/>
    <w:rsid w:val="5DA538E9"/>
    <w:rsid w:val="5DA5EDF9"/>
    <w:rsid w:val="5DAA799F"/>
    <w:rsid w:val="5DABAFF4"/>
    <w:rsid w:val="5DABC7C7"/>
    <w:rsid w:val="5DABDB9E"/>
    <w:rsid w:val="5DABEA1A"/>
    <w:rsid w:val="5DADCF74"/>
    <w:rsid w:val="5DAEB90A"/>
    <w:rsid w:val="5DAEFDCD"/>
    <w:rsid w:val="5DB1F398"/>
    <w:rsid w:val="5DB225EB"/>
    <w:rsid w:val="5DB3E52B"/>
    <w:rsid w:val="5DB44F15"/>
    <w:rsid w:val="5DB98BE8"/>
    <w:rsid w:val="5DB9EC14"/>
    <w:rsid w:val="5DBCA7F8"/>
    <w:rsid w:val="5DC41A76"/>
    <w:rsid w:val="5DC7FC85"/>
    <w:rsid w:val="5DCCC121"/>
    <w:rsid w:val="5DCD3BAD"/>
    <w:rsid w:val="5DD8AFF1"/>
    <w:rsid w:val="5DDB9312"/>
    <w:rsid w:val="5DE36448"/>
    <w:rsid w:val="5DE3DD95"/>
    <w:rsid w:val="5DE3E592"/>
    <w:rsid w:val="5DE5E5A9"/>
    <w:rsid w:val="5DE5E858"/>
    <w:rsid w:val="5DE97FE0"/>
    <w:rsid w:val="5DEF9AAC"/>
    <w:rsid w:val="5DF02C8D"/>
    <w:rsid w:val="5DF23A52"/>
    <w:rsid w:val="5DF83036"/>
    <w:rsid w:val="5DFC00C0"/>
    <w:rsid w:val="5DFDFEAD"/>
    <w:rsid w:val="5DFE8967"/>
    <w:rsid w:val="5E00102E"/>
    <w:rsid w:val="5E0498BA"/>
    <w:rsid w:val="5E083CEC"/>
    <w:rsid w:val="5E091441"/>
    <w:rsid w:val="5E140493"/>
    <w:rsid w:val="5E147908"/>
    <w:rsid w:val="5E14B197"/>
    <w:rsid w:val="5E14C9E7"/>
    <w:rsid w:val="5E1669D8"/>
    <w:rsid w:val="5E176332"/>
    <w:rsid w:val="5E1B3F17"/>
    <w:rsid w:val="5E2169A8"/>
    <w:rsid w:val="5E23C87C"/>
    <w:rsid w:val="5E2899AF"/>
    <w:rsid w:val="5E2929C5"/>
    <w:rsid w:val="5E29876D"/>
    <w:rsid w:val="5E2C8335"/>
    <w:rsid w:val="5E2D6FD5"/>
    <w:rsid w:val="5E33AB61"/>
    <w:rsid w:val="5E34A676"/>
    <w:rsid w:val="5E351E7D"/>
    <w:rsid w:val="5E3AADD2"/>
    <w:rsid w:val="5E421EA6"/>
    <w:rsid w:val="5E44C49B"/>
    <w:rsid w:val="5E4563C6"/>
    <w:rsid w:val="5E4B9052"/>
    <w:rsid w:val="5E4BDF3C"/>
    <w:rsid w:val="5E520DDA"/>
    <w:rsid w:val="5E523100"/>
    <w:rsid w:val="5E54B6FD"/>
    <w:rsid w:val="5E57777A"/>
    <w:rsid w:val="5E5993C6"/>
    <w:rsid w:val="5E615DF2"/>
    <w:rsid w:val="5E61618E"/>
    <w:rsid w:val="5E62323F"/>
    <w:rsid w:val="5E628535"/>
    <w:rsid w:val="5E668437"/>
    <w:rsid w:val="5E69B739"/>
    <w:rsid w:val="5E6DDD87"/>
    <w:rsid w:val="5E6F2E44"/>
    <w:rsid w:val="5E77B960"/>
    <w:rsid w:val="5E789F5C"/>
    <w:rsid w:val="5E7AD0D0"/>
    <w:rsid w:val="5E7AE26C"/>
    <w:rsid w:val="5E8026A2"/>
    <w:rsid w:val="5E803B02"/>
    <w:rsid w:val="5E81BC0C"/>
    <w:rsid w:val="5E82E454"/>
    <w:rsid w:val="5E8690D9"/>
    <w:rsid w:val="5E8A4C3E"/>
    <w:rsid w:val="5E8FAE86"/>
    <w:rsid w:val="5E8FB8A4"/>
    <w:rsid w:val="5E91E2DA"/>
    <w:rsid w:val="5E92D91A"/>
    <w:rsid w:val="5E9A1E62"/>
    <w:rsid w:val="5E9ADB48"/>
    <w:rsid w:val="5E9AF7B1"/>
    <w:rsid w:val="5E9CDAD0"/>
    <w:rsid w:val="5EA065B5"/>
    <w:rsid w:val="5EA19856"/>
    <w:rsid w:val="5EA60907"/>
    <w:rsid w:val="5EA74953"/>
    <w:rsid w:val="5EA7F1DE"/>
    <w:rsid w:val="5EA8D811"/>
    <w:rsid w:val="5EAB6592"/>
    <w:rsid w:val="5EB003C1"/>
    <w:rsid w:val="5EB13060"/>
    <w:rsid w:val="5EB22982"/>
    <w:rsid w:val="5EB2F643"/>
    <w:rsid w:val="5EB62276"/>
    <w:rsid w:val="5EB684FF"/>
    <w:rsid w:val="5EB9CB3F"/>
    <w:rsid w:val="5EBAA7F5"/>
    <w:rsid w:val="5EBAF97A"/>
    <w:rsid w:val="5EC3FEF1"/>
    <w:rsid w:val="5EC5AD0D"/>
    <w:rsid w:val="5EC925A4"/>
    <w:rsid w:val="5ECA9978"/>
    <w:rsid w:val="5ECB1859"/>
    <w:rsid w:val="5ECCA22D"/>
    <w:rsid w:val="5ECDBDDE"/>
    <w:rsid w:val="5ECF7AA1"/>
    <w:rsid w:val="5ECFBC83"/>
    <w:rsid w:val="5ED3A648"/>
    <w:rsid w:val="5ED46037"/>
    <w:rsid w:val="5ED95F91"/>
    <w:rsid w:val="5EDD3B82"/>
    <w:rsid w:val="5EE2287C"/>
    <w:rsid w:val="5EE3E89A"/>
    <w:rsid w:val="5EE65BBD"/>
    <w:rsid w:val="5EE6E63B"/>
    <w:rsid w:val="5EE8B040"/>
    <w:rsid w:val="5EE92EDD"/>
    <w:rsid w:val="5EEACA8A"/>
    <w:rsid w:val="5EEC5505"/>
    <w:rsid w:val="5EEC6DFB"/>
    <w:rsid w:val="5EECC109"/>
    <w:rsid w:val="5EED7470"/>
    <w:rsid w:val="5EEEB752"/>
    <w:rsid w:val="5EFBD47B"/>
    <w:rsid w:val="5EFE3B4B"/>
    <w:rsid w:val="5F003D4D"/>
    <w:rsid w:val="5F005A15"/>
    <w:rsid w:val="5F016B9A"/>
    <w:rsid w:val="5F0A9773"/>
    <w:rsid w:val="5F104BD2"/>
    <w:rsid w:val="5F1055FC"/>
    <w:rsid w:val="5F15A916"/>
    <w:rsid w:val="5F21D2C9"/>
    <w:rsid w:val="5F22DEDC"/>
    <w:rsid w:val="5F239E23"/>
    <w:rsid w:val="5F2B2CFF"/>
    <w:rsid w:val="5F2C4BF9"/>
    <w:rsid w:val="5F2D658A"/>
    <w:rsid w:val="5F2DB94B"/>
    <w:rsid w:val="5F305E41"/>
    <w:rsid w:val="5F36F0F7"/>
    <w:rsid w:val="5F37D7B9"/>
    <w:rsid w:val="5F38FCAE"/>
    <w:rsid w:val="5F3C0F83"/>
    <w:rsid w:val="5F3D05A4"/>
    <w:rsid w:val="5F3E333B"/>
    <w:rsid w:val="5F409A59"/>
    <w:rsid w:val="5F41B8C1"/>
    <w:rsid w:val="5F4C8B1E"/>
    <w:rsid w:val="5F4F0E6E"/>
    <w:rsid w:val="5F5007BB"/>
    <w:rsid w:val="5F509E28"/>
    <w:rsid w:val="5F50EDD3"/>
    <w:rsid w:val="5F5126FB"/>
    <w:rsid w:val="5F512DF4"/>
    <w:rsid w:val="5F552D19"/>
    <w:rsid w:val="5F596DDE"/>
    <w:rsid w:val="5F5AC0B0"/>
    <w:rsid w:val="5F5B461C"/>
    <w:rsid w:val="5F5E9240"/>
    <w:rsid w:val="5F5F9131"/>
    <w:rsid w:val="5F62CAED"/>
    <w:rsid w:val="5F68197C"/>
    <w:rsid w:val="5F69B56E"/>
    <w:rsid w:val="5F6A68CD"/>
    <w:rsid w:val="5F6BD0E1"/>
    <w:rsid w:val="5F6ED6D1"/>
    <w:rsid w:val="5F739523"/>
    <w:rsid w:val="5F776277"/>
    <w:rsid w:val="5F784B65"/>
    <w:rsid w:val="5F7A3ABC"/>
    <w:rsid w:val="5F800829"/>
    <w:rsid w:val="5F805E38"/>
    <w:rsid w:val="5F807022"/>
    <w:rsid w:val="5F812533"/>
    <w:rsid w:val="5F878C0C"/>
    <w:rsid w:val="5F8AC9F8"/>
    <w:rsid w:val="5F8E9670"/>
    <w:rsid w:val="5F947DF4"/>
    <w:rsid w:val="5F95B9DD"/>
    <w:rsid w:val="5F997B6D"/>
    <w:rsid w:val="5F99A471"/>
    <w:rsid w:val="5F9AB67A"/>
    <w:rsid w:val="5F9E383A"/>
    <w:rsid w:val="5FA1ADC4"/>
    <w:rsid w:val="5FA224BF"/>
    <w:rsid w:val="5FA42B15"/>
    <w:rsid w:val="5FA63AFF"/>
    <w:rsid w:val="5FAE9E26"/>
    <w:rsid w:val="5FAF8F3C"/>
    <w:rsid w:val="5FB0DB0C"/>
    <w:rsid w:val="5FB19891"/>
    <w:rsid w:val="5FB22B3C"/>
    <w:rsid w:val="5FBDA8F0"/>
    <w:rsid w:val="5FC01D02"/>
    <w:rsid w:val="5FC82CE9"/>
    <w:rsid w:val="5FCFBB8E"/>
    <w:rsid w:val="5FCFDA36"/>
    <w:rsid w:val="5FD0CEAF"/>
    <w:rsid w:val="5FD729F6"/>
    <w:rsid w:val="5FD8B9D4"/>
    <w:rsid w:val="5FDBA74F"/>
    <w:rsid w:val="5FDCAA05"/>
    <w:rsid w:val="5FE16087"/>
    <w:rsid w:val="5FF024A8"/>
    <w:rsid w:val="5FF1588E"/>
    <w:rsid w:val="5FF3D43D"/>
    <w:rsid w:val="5FF3DA42"/>
    <w:rsid w:val="5FF45CFB"/>
    <w:rsid w:val="5FF52553"/>
    <w:rsid w:val="5FF53C1D"/>
    <w:rsid w:val="5FF5CCEB"/>
    <w:rsid w:val="5FF93CC8"/>
    <w:rsid w:val="5FFAFCB7"/>
    <w:rsid w:val="5FFB6788"/>
    <w:rsid w:val="5FFC8B9F"/>
    <w:rsid w:val="5FFCB953"/>
    <w:rsid w:val="5FFFD921"/>
    <w:rsid w:val="600238E2"/>
    <w:rsid w:val="600291BC"/>
    <w:rsid w:val="6002BBE5"/>
    <w:rsid w:val="6004ECD2"/>
    <w:rsid w:val="6007AE4E"/>
    <w:rsid w:val="600DC0E9"/>
    <w:rsid w:val="600DD3D7"/>
    <w:rsid w:val="600EDF7C"/>
    <w:rsid w:val="600EF12B"/>
    <w:rsid w:val="6010CC53"/>
    <w:rsid w:val="60141874"/>
    <w:rsid w:val="60188488"/>
    <w:rsid w:val="601A24AB"/>
    <w:rsid w:val="601B59E2"/>
    <w:rsid w:val="601F1C6F"/>
    <w:rsid w:val="60247A3A"/>
    <w:rsid w:val="6024886C"/>
    <w:rsid w:val="602BCCBD"/>
    <w:rsid w:val="602C3C5D"/>
    <w:rsid w:val="60322390"/>
    <w:rsid w:val="6038EC9F"/>
    <w:rsid w:val="603B01A2"/>
    <w:rsid w:val="603E9620"/>
    <w:rsid w:val="60441EDE"/>
    <w:rsid w:val="6045DC3B"/>
    <w:rsid w:val="604F3904"/>
    <w:rsid w:val="604FC817"/>
    <w:rsid w:val="60513421"/>
    <w:rsid w:val="60598AF6"/>
    <w:rsid w:val="605A15D0"/>
    <w:rsid w:val="605F7272"/>
    <w:rsid w:val="605FB0A1"/>
    <w:rsid w:val="60663263"/>
    <w:rsid w:val="60677525"/>
    <w:rsid w:val="606985BB"/>
    <w:rsid w:val="606A0188"/>
    <w:rsid w:val="60711E93"/>
    <w:rsid w:val="6071D6A2"/>
    <w:rsid w:val="60720982"/>
    <w:rsid w:val="6076F527"/>
    <w:rsid w:val="6077E42B"/>
    <w:rsid w:val="6078C04B"/>
    <w:rsid w:val="607F55C6"/>
    <w:rsid w:val="6081FD3C"/>
    <w:rsid w:val="60873173"/>
    <w:rsid w:val="6088B323"/>
    <w:rsid w:val="6088D26A"/>
    <w:rsid w:val="608E0292"/>
    <w:rsid w:val="609181CC"/>
    <w:rsid w:val="60930F00"/>
    <w:rsid w:val="60940044"/>
    <w:rsid w:val="609450EE"/>
    <w:rsid w:val="6098B660"/>
    <w:rsid w:val="609D0A39"/>
    <w:rsid w:val="609D496A"/>
    <w:rsid w:val="609E4F0D"/>
    <w:rsid w:val="609FED08"/>
    <w:rsid w:val="60A1FE9D"/>
    <w:rsid w:val="60A20BFC"/>
    <w:rsid w:val="60A40081"/>
    <w:rsid w:val="60A4E231"/>
    <w:rsid w:val="60A656A8"/>
    <w:rsid w:val="60ABF9F1"/>
    <w:rsid w:val="60ADBC7D"/>
    <w:rsid w:val="60AEFD98"/>
    <w:rsid w:val="60B0E890"/>
    <w:rsid w:val="60B4DD72"/>
    <w:rsid w:val="60B63A74"/>
    <w:rsid w:val="60B665CA"/>
    <w:rsid w:val="60B81930"/>
    <w:rsid w:val="60C0F9E9"/>
    <w:rsid w:val="60C2161F"/>
    <w:rsid w:val="60C466A6"/>
    <w:rsid w:val="60CAAA15"/>
    <w:rsid w:val="60CABC03"/>
    <w:rsid w:val="60CADC83"/>
    <w:rsid w:val="60CAF8A3"/>
    <w:rsid w:val="60CFB688"/>
    <w:rsid w:val="60D17748"/>
    <w:rsid w:val="60D3AE39"/>
    <w:rsid w:val="60D5544E"/>
    <w:rsid w:val="60D5B833"/>
    <w:rsid w:val="60D85DDC"/>
    <w:rsid w:val="60DD74F7"/>
    <w:rsid w:val="60E18A71"/>
    <w:rsid w:val="60E2D177"/>
    <w:rsid w:val="60E646CE"/>
    <w:rsid w:val="60E67860"/>
    <w:rsid w:val="60E7DED8"/>
    <w:rsid w:val="60E9157A"/>
    <w:rsid w:val="60E97596"/>
    <w:rsid w:val="60EB4C8B"/>
    <w:rsid w:val="60ED5105"/>
    <w:rsid w:val="60ED6CC2"/>
    <w:rsid w:val="60F265AC"/>
    <w:rsid w:val="60F30217"/>
    <w:rsid w:val="60F600C0"/>
    <w:rsid w:val="60F985D5"/>
    <w:rsid w:val="60F98931"/>
    <w:rsid w:val="60F9BDBE"/>
    <w:rsid w:val="60FB1BA2"/>
    <w:rsid w:val="60FCD263"/>
    <w:rsid w:val="60FD3306"/>
    <w:rsid w:val="610349DB"/>
    <w:rsid w:val="610AEC9A"/>
    <w:rsid w:val="610B0C8A"/>
    <w:rsid w:val="610DA199"/>
    <w:rsid w:val="61116754"/>
    <w:rsid w:val="611194C2"/>
    <w:rsid w:val="61193F3B"/>
    <w:rsid w:val="611E3F15"/>
    <w:rsid w:val="61212DA6"/>
    <w:rsid w:val="61360914"/>
    <w:rsid w:val="6136F798"/>
    <w:rsid w:val="6138F126"/>
    <w:rsid w:val="6139EC9E"/>
    <w:rsid w:val="613B7394"/>
    <w:rsid w:val="6142E9B2"/>
    <w:rsid w:val="6148B96E"/>
    <w:rsid w:val="614CA286"/>
    <w:rsid w:val="61507AEC"/>
    <w:rsid w:val="61564A97"/>
    <w:rsid w:val="615ADA66"/>
    <w:rsid w:val="615E68CD"/>
    <w:rsid w:val="61608CB9"/>
    <w:rsid w:val="6162C495"/>
    <w:rsid w:val="61689D28"/>
    <w:rsid w:val="616E1757"/>
    <w:rsid w:val="616F5E8C"/>
    <w:rsid w:val="6172EAC0"/>
    <w:rsid w:val="617329B0"/>
    <w:rsid w:val="61792CEC"/>
    <w:rsid w:val="61797EF5"/>
    <w:rsid w:val="617D2834"/>
    <w:rsid w:val="6182C402"/>
    <w:rsid w:val="61846F44"/>
    <w:rsid w:val="6186D9B4"/>
    <w:rsid w:val="618A3222"/>
    <w:rsid w:val="618A6C26"/>
    <w:rsid w:val="618B26BC"/>
    <w:rsid w:val="618F10A1"/>
    <w:rsid w:val="618FDF26"/>
    <w:rsid w:val="61946508"/>
    <w:rsid w:val="619D0312"/>
    <w:rsid w:val="61A323AF"/>
    <w:rsid w:val="61A42599"/>
    <w:rsid w:val="61AC94EA"/>
    <w:rsid w:val="61AD41CB"/>
    <w:rsid w:val="61BA280F"/>
    <w:rsid w:val="61BE2323"/>
    <w:rsid w:val="61BED77E"/>
    <w:rsid w:val="61C2A2E4"/>
    <w:rsid w:val="61C465AE"/>
    <w:rsid w:val="61C50278"/>
    <w:rsid w:val="61C5EE3F"/>
    <w:rsid w:val="61C7EEA1"/>
    <w:rsid w:val="61C8C4FC"/>
    <w:rsid w:val="61CCFC4D"/>
    <w:rsid w:val="61CDBC01"/>
    <w:rsid w:val="61CEBF94"/>
    <w:rsid w:val="61D10425"/>
    <w:rsid w:val="61D1234F"/>
    <w:rsid w:val="61D81001"/>
    <w:rsid w:val="61DCD468"/>
    <w:rsid w:val="61DE1D6E"/>
    <w:rsid w:val="61E12354"/>
    <w:rsid w:val="61EA9705"/>
    <w:rsid w:val="61EB6431"/>
    <w:rsid w:val="61ED4A7B"/>
    <w:rsid w:val="61EEC7C9"/>
    <w:rsid w:val="61F07442"/>
    <w:rsid w:val="61F0CA29"/>
    <w:rsid w:val="61F63881"/>
    <w:rsid w:val="61F6D726"/>
    <w:rsid w:val="61F7CB78"/>
    <w:rsid w:val="61FB7CA2"/>
    <w:rsid w:val="61FE2161"/>
    <w:rsid w:val="6205CBA0"/>
    <w:rsid w:val="6206F425"/>
    <w:rsid w:val="620C1BCB"/>
    <w:rsid w:val="620FC948"/>
    <w:rsid w:val="62100A1B"/>
    <w:rsid w:val="6214972A"/>
    <w:rsid w:val="62190E75"/>
    <w:rsid w:val="621F7078"/>
    <w:rsid w:val="6225AB17"/>
    <w:rsid w:val="6226E119"/>
    <w:rsid w:val="622C3311"/>
    <w:rsid w:val="62301A8A"/>
    <w:rsid w:val="62347B74"/>
    <w:rsid w:val="623B81C5"/>
    <w:rsid w:val="623C575E"/>
    <w:rsid w:val="6247957D"/>
    <w:rsid w:val="624B7555"/>
    <w:rsid w:val="6257CEB2"/>
    <w:rsid w:val="62589757"/>
    <w:rsid w:val="625A03AC"/>
    <w:rsid w:val="625AAC77"/>
    <w:rsid w:val="625AC09D"/>
    <w:rsid w:val="625CC720"/>
    <w:rsid w:val="6260AB75"/>
    <w:rsid w:val="62644F60"/>
    <w:rsid w:val="6266D9ED"/>
    <w:rsid w:val="62694FA9"/>
    <w:rsid w:val="626C3EA5"/>
    <w:rsid w:val="626D62D5"/>
    <w:rsid w:val="62706BED"/>
    <w:rsid w:val="627091AD"/>
    <w:rsid w:val="6271D183"/>
    <w:rsid w:val="62753960"/>
    <w:rsid w:val="6276FC29"/>
    <w:rsid w:val="627827EE"/>
    <w:rsid w:val="6278F951"/>
    <w:rsid w:val="627B583F"/>
    <w:rsid w:val="627BA6D1"/>
    <w:rsid w:val="627D6ECB"/>
    <w:rsid w:val="627F68C8"/>
    <w:rsid w:val="6281FA4F"/>
    <w:rsid w:val="6282CE44"/>
    <w:rsid w:val="6284AF1F"/>
    <w:rsid w:val="62890F51"/>
    <w:rsid w:val="62894A16"/>
    <w:rsid w:val="628A3565"/>
    <w:rsid w:val="6292AF9E"/>
    <w:rsid w:val="6293062E"/>
    <w:rsid w:val="629CFC4C"/>
    <w:rsid w:val="62A0A045"/>
    <w:rsid w:val="62A4976A"/>
    <w:rsid w:val="62A573C6"/>
    <w:rsid w:val="62A65206"/>
    <w:rsid w:val="62A8A840"/>
    <w:rsid w:val="62A97CE8"/>
    <w:rsid w:val="62ACEDB6"/>
    <w:rsid w:val="62AD8E24"/>
    <w:rsid w:val="62ADCC4D"/>
    <w:rsid w:val="62AEFFBE"/>
    <w:rsid w:val="62B005B5"/>
    <w:rsid w:val="62B2C527"/>
    <w:rsid w:val="62B6D56B"/>
    <w:rsid w:val="62BFE271"/>
    <w:rsid w:val="62C05D2D"/>
    <w:rsid w:val="62C521B2"/>
    <w:rsid w:val="62C52B27"/>
    <w:rsid w:val="62C9D946"/>
    <w:rsid w:val="62CB4557"/>
    <w:rsid w:val="62CD3CF0"/>
    <w:rsid w:val="62CEF290"/>
    <w:rsid w:val="62CF9B95"/>
    <w:rsid w:val="62D0CE37"/>
    <w:rsid w:val="62D15789"/>
    <w:rsid w:val="62DC16E3"/>
    <w:rsid w:val="62E21659"/>
    <w:rsid w:val="62E5BE99"/>
    <w:rsid w:val="62E872E7"/>
    <w:rsid w:val="62E9E992"/>
    <w:rsid w:val="62EA446D"/>
    <w:rsid w:val="62F0985E"/>
    <w:rsid w:val="62F2643C"/>
    <w:rsid w:val="62FAF696"/>
    <w:rsid w:val="62FB3D78"/>
    <w:rsid w:val="62FC0F93"/>
    <w:rsid w:val="62FC4395"/>
    <w:rsid w:val="62FFA24E"/>
    <w:rsid w:val="630065E7"/>
    <w:rsid w:val="6309E78D"/>
    <w:rsid w:val="630E0419"/>
    <w:rsid w:val="63125511"/>
    <w:rsid w:val="63127968"/>
    <w:rsid w:val="63136796"/>
    <w:rsid w:val="63175816"/>
    <w:rsid w:val="631788AB"/>
    <w:rsid w:val="63184CF2"/>
    <w:rsid w:val="6318F30B"/>
    <w:rsid w:val="631CC58C"/>
    <w:rsid w:val="631CCEE5"/>
    <w:rsid w:val="631D44FF"/>
    <w:rsid w:val="632044F4"/>
    <w:rsid w:val="6327E779"/>
    <w:rsid w:val="6328496C"/>
    <w:rsid w:val="6329600E"/>
    <w:rsid w:val="632C8B5F"/>
    <w:rsid w:val="632E3813"/>
    <w:rsid w:val="63332AB3"/>
    <w:rsid w:val="63337010"/>
    <w:rsid w:val="633621F6"/>
    <w:rsid w:val="6338CF8B"/>
    <w:rsid w:val="63397614"/>
    <w:rsid w:val="633B4E02"/>
    <w:rsid w:val="633BBC41"/>
    <w:rsid w:val="633DF989"/>
    <w:rsid w:val="6340B4BE"/>
    <w:rsid w:val="6342C9FF"/>
    <w:rsid w:val="6348898F"/>
    <w:rsid w:val="634F4C65"/>
    <w:rsid w:val="63518858"/>
    <w:rsid w:val="635250EB"/>
    <w:rsid w:val="635989EB"/>
    <w:rsid w:val="635E6450"/>
    <w:rsid w:val="63638817"/>
    <w:rsid w:val="6363D240"/>
    <w:rsid w:val="6364B17F"/>
    <w:rsid w:val="636A3F1E"/>
    <w:rsid w:val="63735D69"/>
    <w:rsid w:val="6374A551"/>
    <w:rsid w:val="637582BE"/>
    <w:rsid w:val="6378AE0F"/>
    <w:rsid w:val="637A5B8A"/>
    <w:rsid w:val="637C3BDF"/>
    <w:rsid w:val="637D7CFD"/>
    <w:rsid w:val="637DF37D"/>
    <w:rsid w:val="637EA6D5"/>
    <w:rsid w:val="637F532E"/>
    <w:rsid w:val="63811ACA"/>
    <w:rsid w:val="638A53CB"/>
    <w:rsid w:val="638C7166"/>
    <w:rsid w:val="638E1918"/>
    <w:rsid w:val="6394C1BB"/>
    <w:rsid w:val="63974E6C"/>
    <w:rsid w:val="639A1705"/>
    <w:rsid w:val="639DA3B5"/>
    <w:rsid w:val="639F38FB"/>
    <w:rsid w:val="63A19FC1"/>
    <w:rsid w:val="63A2F069"/>
    <w:rsid w:val="63A32088"/>
    <w:rsid w:val="63A882DD"/>
    <w:rsid w:val="63B10022"/>
    <w:rsid w:val="63BBD335"/>
    <w:rsid w:val="63BBED96"/>
    <w:rsid w:val="63BCC139"/>
    <w:rsid w:val="63BF1C27"/>
    <w:rsid w:val="63C259D1"/>
    <w:rsid w:val="63C27C87"/>
    <w:rsid w:val="63C2D1BC"/>
    <w:rsid w:val="63C7400D"/>
    <w:rsid w:val="63CF2DBD"/>
    <w:rsid w:val="63D3336B"/>
    <w:rsid w:val="63DD2E5F"/>
    <w:rsid w:val="63E1D4D9"/>
    <w:rsid w:val="63E36684"/>
    <w:rsid w:val="63EE4AB8"/>
    <w:rsid w:val="63F00688"/>
    <w:rsid w:val="63F1790A"/>
    <w:rsid w:val="63F24B83"/>
    <w:rsid w:val="63F6F2A9"/>
    <w:rsid w:val="63F81CCF"/>
    <w:rsid w:val="63FEBCBB"/>
    <w:rsid w:val="64089E4B"/>
    <w:rsid w:val="6409E3E0"/>
    <w:rsid w:val="640A574F"/>
    <w:rsid w:val="640AE0E6"/>
    <w:rsid w:val="640B7FA7"/>
    <w:rsid w:val="640B9350"/>
    <w:rsid w:val="640BE469"/>
    <w:rsid w:val="64106FFF"/>
    <w:rsid w:val="6411411D"/>
    <w:rsid w:val="64144C43"/>
    <w:rsid w:val="6416FAE4"/>
    <w:rsid w:val="64189B51"/>
    <w:rsid w:val="6420CE7A"/>
    <w:rsid w:val="6420F0E9"/>
    <w:rsid w:val="64263653"/>
    <w:rsid w:val="642C3BAF"/>
    <w:rsid w:val="642E5DA3"/>
    <w:rsid w:val="6434CF06"/>
    <w:rsid w:val="6435264A"/>
    <w:rsid w:val="64360253"/>
    <w:rsid w:val="64423DD4"/>
    <w:rsid w:val="6442FBD9"/>
    <w:rsid w:val="6443A499"/>
    <w:rsid w:val="64463636"/>
    <w:rsid w:val="64495849"/>
    <w:rsid w:val="6449F1A3"/>
    <w:rsid w:val="644B2D6E"/>
    <w:rsid w:val="64523D32"/>
    <w:rsid w:val="64545216"/>
    <w:rsid w:val="645AC7B8"/>
    <w:rsid w:val="645C173C"/>
    <w:rsid w:val="645C2D8E"/>
    <w:rsid w:val="645CBCCE"/>
    <w:rsid w:val="645DB1D1"/>
    <w:rsid w:val="645E56D0"/>
    <w:rsid w:val="64618B48"/>
    <w:rsid w:val="64637812"/>
    <w:rsid w:val="64637E17"/>
    <w:rsid w:val="6463B598"/>
    <w:rsid w:val="646CBAAD"/>
    <w:rsid w:val="646E8762"/>
    <w:rsid w:val="64777E70"/>
    <w:rsid w:val="6479A512"/>
    <w:rsid w:val="647CCDB5"/>
    <w:rsid w:val="647E32AD"/>
    <w:rsid w:val="647F27B5"/>
    <w:rsid w:val="647F34D8"/>
    <w:rsid w:val="64805735"/>
    <w:rsid w:val="6481E34F"/>
    <w:rsid w:val="6482D6B9"/>
    <w:rsid w:val="6483E76A"/>
    <w:rsid w:val="64844348"/>
    <w:rsid w:val="6485B709"/>
    <w:rsid w:val="6485EA66"/>
    <w:rsid w:val="6486E147"/>
    <w:rsid w:val="64881E91"/>
    <w:rsid w:val="648B10AC"/>
    <w:rsid w:val="648B70F6"/>
    <w:rsid w:val="648CDFD4"/>
    <w:rsid w:val="648D4B0C"/>
    <w:rsid w:val="6491C310"/>
    <w:rsid w:val="6496EBDD"/>
    <w:rsid w:val="6497EB0D"/>
    <w:rsid w:val="6498A232"/>
    <w:rsid w:val="6498C8F1"/>
    <w:rsid w:val="64997884"/>
    <w:rsid w:val="6499D01F"/>
    <w:rsid w:val="649F09C8"/>
    <w:rsid w:val="649F3513"/>
    <w:rsid w:val="64A11D33"/>
    <w:rsid w:val="64AB222B"/>
    <w:rsid w:val="64AC1E4A"/>
    <w:rsid w:val="64AE6121"/>
    <w:rsid w:val="64B093DC"/>
    <w:rsid w:val="64B250FF"/>
    <w:rsid w:val="64B30796"/>
    <w:rsid w:val="64B3D32F"/>
    <w:rsid w:val="64B3ED46"/>
    <w:rsid w:val="64B7CD17"/>
    <w:rsid w:val="64BCC8B0"/>
    <w:rsid w:val="64C36EC0"/>
    <w:rsid w:val="64C4473C"/>
    <w:rsid w:val="64C8AD40"/>
    <w:rsid w:val="64CBD418"/>
    <w:rsid w:val="64D2E7DD"/>
    <w:rsid w:val="64D8A0C2"/>
    <w:rsid w:val="64DE20F0"/>
    <w:rsid w:val="64E1A2B6"/>
    <w:rsid w:val="64E507BE"/>
    <w:rsid w:val="64E5D78F"/>
    <w:rsid w:val="64E77AB9"/>
    <w:rsid w:val="64E911C4"/>
    <w:rsid w:val="64EA7221"/>
    <w:rsid w:val="64EF6334"/>
    <w:rsid w:val="64F5A2BB"/>
    <w:rsid w:val="64F863C3"/>
    <w:rsid w:val="64FFD18C"/>
    <w:rsid w:val="65091F3C"/>
    <w:rsid w:val="650A9CAC"/>
    <w:rsid w:val="650C8BC3"/>
    <w:rsid w:val="650F7F5F"/>
    <w:rsid w:val="65152F74"/>
    <w:rsid w:val="651C36C7"/>
    <w:rsid w:val="651DABB6"/>
    <w:rsid w:val="65234882"/>
    <w:rsid w:val="6529E979"/>
    <w:rsid w:val="652AAC99"/>
    <w:rsid w:val="652ED101"/>
    <w:rsid w:val="6533CFC5"/>
    <w:rsid w:val="65343E9A"/>
    <w:rsid w:val="6535F5A1"/>
    <w:rsid w:val="65371081"/>
    <w:rsid w:val="653B0BA0"/>
    <w:rsid w:val="653BA495"/>
    <w:rsid w:val="653C59BB"/>
    <w:rsid w:val="653FDF9C"/>
    <w:rsid w:val="65441BF9"/>
    <w:rsid w:val="65474568"/>
    <w:rsid w:val="65484B58"/>
    <w:rsid w:val="654C17EF"/>
    <w:rsid w:val="65505F31"/>
    <w:rsid w:val="6554498D"/>
    <w:rsid w:val="6554970F"/>
    <w:rsid w:val="6557DC4E"/>
    <w:rsid w:val="655D2712"/>
    <w:rsid w:val="655E8487"/>
    <w:rsid w:val="656665DF"/>
    <w:rsid w:val="65724B18"/>
    <w:rsid w:val="65727599"/>
    <w:rsid w:val="6572B414"/>
    <w:rsid w:val="6577FC06"/>
    <w:rsid w:val="657BC4DE"/>
    <w:rsid w:val="658259AB"/>
    <w:rsid w:val="65825CD0"/>
    <w:rsid w:val="65887F67"/>
    <w:rsid w:val="658A5DBC"/>
    <w:rsid w:val="658E21C8"/>
    <w:rsid w:val="65903167"/>
    <w:rsid w:val="6591C369"/>
    <w:rsid w:val="659AB081"/>
    <w:rsid w:val="659C9057"/>
    <w:rsid w:val="65A17A86"/>
    <w:rsid w:val="65AABAE1"/>
    <w:rsid w:val="65AC3355"/>
    <w:rsid w:val="65B1A60B"/>
    <w:rsid w:val="65B60492"/>
    <w:rsid w:val="65B62709"/>
    <w:rsid w:val="65B67C13"/>
    <w:rsid w:val="65B68F41"/>
    <w:rsid w:val="65BE5018"/>
    <w:rsid w:val="65BF200D"/>
    <w:rsid w:val="65BF3EA4"/>
    <w:rsid w:val="65C09DD1"/>
    <w:rsid w:val="65C2F022"/>
    <w:rsid w:val="65C7FAA1"/>
    <w:rsid w:val="65D1F571"/>
    <w:rsid w:val="65D5E33F"/>
    <w:rsid w:val="65D73F5B"/>
    <w:rsid w:val="65D76A54"/>
    <w:rsid w:val="65DA0224"/>
    <w:rsid w:val="65DA68B2"/>
    <w:rsid w:val="65DC1A3E"/>
    <w:rsid w:val="65E0F1D6"/>
    <w:rsid w:val="65E10385"/>
    <w:rsid w:val="65E2B205"/>
    <w:rsid w:val="65E69F6F"/>
    <w:rsid w:val="65E8744B"/>
    <w:rsid w:val="65E9C7C4"/>
    <w:rsid w:val="65EA1031"/>
    <w:rsid w:val="65EBCCB2"/>
    <w:rsid w:val="65ED2E04"/>
    <w:rsid w:val="65ED7A6C"/>
    <w:rsid w:val="65EED797"/>
    <w:rsid w:val="65F3AA0D"/>
    <w:rsid w:val="65F41DF6"/>
    <w:rsid w:val="65FC88ED"/>
    <w:rsid w:val="65FC9925"/>
    <w:rsid w:val="6602204F"/>
    <w:rsid w:val="66066998"/>
    <w:rsid w:val="6611B3FA"/>
    <w:rsid w:val="6615615D"/>
    <w:rsid w:val="66157AF9"/>
    <w:rsid w:val="6617E9B5"/>
    <w:rsid w:val="661CA2B5"/>
    <w:rsid w:val="6623EB88"/>
    <w:rsid w:val="6624018A"/>
    <w:rsid w:val="6625250D"/>
    <w:rsid w:val="6627867C"/>
    <w:rsid w:val="66283DB3"/>
    <w:rsid w:val="662A89E9"/>
    <w:rsid w:val="662C27E2"/>
    <w:rsid w:val="662FA35B"/>
    <w:rsid w:val="6633B9AF"/>
    <w:rsid w:val="66364EBB"/>
    <w:rsid w:val="6639406E"/>
    <w:rsid w:val="663FE603"/>
    <w:rsid w:val="6644CD6A"/>
    <w:rsid w:val="6646523B"/>
    <w:rsid w:val="6646B41F"/>
    <w:rsid w:val="6649C3A2"/>
    <w:rsid w:val="664C63D6"/>
    <w:rsid w:val="6653ACD3"/>
    <w:rsid w:val="6653B2EE"/>
    <w:rsid w:val="6656DB09"/>
    <w:rsid w:val="6656F121"/>
    <w:rsid w:val="665945A2"/>
    <w:rsid w:val="6662B9F3"/>
    <w:rsid w:val="6669C6A9"/>
    <w:rsid w:val="666D971A"/>
    <w:rsid w:val="667303F6"/>
    <w:rsid w:val="667426B9"/>
    <w:rsid w:val="6674D6A1"/>
    <w:rsid w:val="66758104"/>
    <w:rsid w:val="66813DF0"/>
    <w:rsid w:val="668744DF"/>
    <w:rsid w:val="668929F0"/>
    <w:rsid w:val="668B25C6"/>
    <w:rsid w:val="668BB6AA"/>
    <w:rsid w:val="6690E305"/>
    <w:rsid w:val="66943DAA"/>
    <w:rsid w:val="66949F26"/>
    <w:rsid w:val="669C777E"/>
    <w:rsid w:val="669C8E25"/>
    <w:rsid w:val="669FDE2E"/>
    <w:rsid w:val="66A6114B"/>
    <w:rsid w:val="66A68B54"/>
    <w:rsid w:val="66A6C631"/>
    <w:rsid w:val="66A96BA1"/>
    <w:rsid w:val="66AD30C6"/>
    <w:rsid w:val="66AE53C3"/>
    <w:rsid w:val="66AE8FC9"/>
    <w:rsid w:val="66AF04D3"/>
    <w:rsid w:val="66B01774"/>
    <w:rsid w:val="66B45BFC"/>
    <w:rsid w:val="66BC2D0D"/>
    <w:rsid w:val="66BC8F68"/>
    <w:rsid w:val="66BF958A"/>
    <w:rsid w:val="66C14217"/>
    <w:rsid w:val="66C6FCA8"/>
    <w:rsid w:val="66C798DE"/>
    <w:rsid w:val="66C7D58C"/>
    <w:rsid w:val="66C81ECF"/>
    <w:rsid w:val="66C82117"/>
    <w:rsid w:val="66C88B9C"/>
    <w:rsid w:val="66CA9065"/>
    <w:rsid w:val="66CC7D85"/>
    <w:rsid w:val="66D07CFC"/>
    <w:rsid w:val="66D2F745"/>
    <w:rsid w:val="66D59C84"/>
    <w:rsid w:val="66D8EAE1"/>
    <w:rsid w:val="66D9F5AD"/>
    <w:rsid w:val="66DA55DC"/>
    <w:rsid w:val="66DC05CE"/>
    <w:rsid w:val="66DC93B8"/>
    <w:rsid w:val="66DF5ABC"/>
    <w:rsid w:val="66DF8C35"/>
    <w:rsid w:val="66E293A5"/>
    <w:rsid w:val="66E42EF7"/>
    <w:rsid w:val="66E50BA2"/>
    <w:rsid w:val="66E747C0"/>
    <w:rsid w:val="66E81869"/>
    <w:rsid w:val="66EAAABB"/>
    <w:rsid w:val="66EF4383"/>
    <w:rsid w:val="66F0E6C9"/>
    <w:rsid w:val="66F4E520"/>
    <w:rsid w:val="66F52DDC"/>
    <w:rsid w:val="66F6D912"/>
    <w:rsid w:val="66FAFF48"/>
    <w:rsid w:val="66FF9478"/>
    <w:rsid w:val="6707F7E4"/>
    <w:rsid w:val="670CB6C6"/>
    <w:rsid w:val="670F88D1"/>
    <w:rsid w:val="6714AA6F"/>
    <w:rsid w:val="67157F79"/>
    <w:rsid w:val="671A2F25"/>
    <w:rsid w:val="671CF332"/>
    <w:rsid w:val="671DDE64"/>
    <w:rsid w:val="6720E69C"/>
    <w:rsid w:val="67212161"/>
    <w:rsid w:val="6721A6EB"/>
    <w:rsid w:val="672989C3"/>
    <w:rsid w:val="6736C7A2"/>
    <w:rsid w:val="673AA2F0"/>
    <w:rsid w:val="673FD4EB"/>
    <w:rsid w:val="67431D04"/>
    <w:rsid w:val="6746CE4D"/>
    <w:rsid w:val="6748039B"/>
    <w:rsid w:val="6749481E"/>
    <w:rsid w:val="674A6D4C"/>
    <w:rsid w:val="674DF6AF"/>
    <w:rsid w:val="67507FCC"/>
    <w:rsid w:val="67518564"/>
    <w:rsid w:val="6751AF98"/>
    <w:rsid w:val="6752FDC9"/>
    <w:rsid w:val="6753B9D9"/>
    <w:rsid w:val="675758E0"/>
    <w:rsid w:val="67583111"/>
    <w:rsid w:val="675B98A8"/>
    <w:rsid w:val="675C633C"/>
    <w:rsid w:val="675DAE94"/>
    <w:rsid w:val="676495CC"/>
    <w:rsid w:val="676A4F80"/>
    <w:rsid w:val="676DF553"/>
    <w:rsid w:val="67722F86"/>
    <w:rsid w:val="6775465D"/>
    <w:rsid w:val="677A9D24"/>
    <w:rsid w:val="677B9AEA"/>
    <w:rsid w:val="677DE676"/>
    <w:rsid w:val="677F1DF4"/>
    <w:rsid w:val="67821344"/>
    <w:rsid w:val="67843B4D"/>
    <w:rsid w:val="678444AC"/>
    <w:rsid w:val="678686AB"/>
    <w:rsid w:val="6787E738"/>
    <w:rsid w:val="6788CED4"/>
    <w:rsid w:val="678C6B65"/>
    <w:rsid w:val="678FAE0A"/>
    <w:rsid w:val="67905E0B"/>
    <w:rsid w:val="67909950"/>
    <w:rsid w:val="6795E5C0"/>
    <w:rsid w:val="6796EF50"/>
    <w:rsid w:val="679D69D8"/>
    <w:rsid w:val="679E0F3F"/>
    <w:rsid w:val="67A2696D"/>
    <w:rsid w:val="67A29691"/>
    <w:rsid w:val="67A2F230"/>
    <w:rsid w:val="67A51748"/>
    <w:rsid w:val="67A8B03F"/>
    <w:rsid w:val="67AAD316"/>
    <w:rsid w:val="67B18DF8"/>
    <w:rsid w:val="67B451CE"/>
    <w:rsid w:val="67B46E77"/>
    <w:rsid w:val="67B5386D"/>
    <w:rsid w:val="67B7D45D"/>
    <w:rsid w:val="67BD9C81"/>
    <w:rsid w:val="67BF568F"/>
    <w:rsid w:val="67C0B66D"/>
    <w:rsid w:val="67C3D190"/>
    <w:rsid w:val="67C3FF89"/>
    <w:rsid w:val="67C76A2C"/>
    <w:rsid w:val="67C7CF1A"/>
    <w:rsid w:val="67C9A7EC"/>
    <w:rsid w:val="67CA8A42"/>
    <w:rsid w:val="67CFC09D"/>
    <w:rsid w:val="67D08983"/>
    <w:rsid w:val="67D6AC28"/>
    <w:rsid w:val="67D701AC"/>
    <w:rsid w:val="67D74A07"/>
    <w:rsid w:val="67D8AF11"/>
    <w:rsid w:val="67DA45D8"/>
    <w:rsid w:val="67DA931A"/>
    <w:rsid w:val="67DB3B20"/>
    <w:rsid w:val="67DD90B8"/>
    <w:rsid w:val="67DE0E26"/>
    <w:rsid w:val="67DEFA66"/>
    <w:rsid w:val="67DF6CB9"/>
    <w:rsid w:val="67E05F24"/>
    <w:rsid w:val="67E1F47F"/>
    <w:rsid w:val="67E6154C"/>
    <w:rsid w:val="67E6C253"/>
    <w:rsid w:val="67E9F11E"/>
    <w:rsid w:val="67EF018B"/>
    <w:rsid w:val="67F0A6D9"/>
    <w:rsid w:val="67F2DBE3"/>
    <w:rsid w:val="67F34606"/>
    <w:rsid w:val="67F5A705"/>
    <w:rsid w:val="67F99BD8"/>
    <w:rsid w:val="67FA1284"/>
    <w:rsid w:val="67FCDCD4"/>
    <w:rsid w:val="67FD8D6A"/>
    <w:rsid w:val="67FFFFE0"/>
    <w:rsid w:val="6809BF84"/>
    <w:rsid w:val="680CBC09"/>
    <w:rsid w:val="6810361B"/>
    <w:rsid w:val="68147D36"/>
    <w:rsid w:val="68161371"/>
    <w:rsid w:val="6819CE17"/>
    <w:rsid w:val="681C0DB0"/>
    <w:rsid w:val="681D1F7A"/>
    <w:rsid w:val="681D5032"/>
    <w:rsid w:val="681EA850"/>
    <w:rsid w:val="6826207D"/>
    <w:rsid w:val="682CAF0D"/>
    <w:rsid w:val="682F7F24"/>
    <w:rsid w:val="6830681A"/>
    <w:rsid w:val="6830D371"/>
    <w:rsid w:val="68314EC1"/>
    <w:rsid w:val="68349F64"/>
    <w:rsid w:val="6834BC74"/>
    <w:rsid w:val="6834DF69"/>
    <w:rsid w:val="683785F5"/>
    <w:rsid w:val="683C4BEB"/>
    <w:rsid w:val="683CFBB6"/>
    <w:rsid w:val="683F12F8"/>
    <w:rsid w:val="6842DAE7"/>
    <w:rsid w:val="684BB16B"/>
    <w:rsid w:val="684EA2E7"/>
    <w:rsid w:val="684EC586"/>
    <w:rsid w:val="684FFBD3"/>
    <w:rsid w:val="6854C6F8"/>
    <w:rsid w:val="68550124"/>
    <w:rsid w:val="685B1C08"/>
    <w:rsid w:val="685B8168"/>
    <w:rsid w:val="685B8B1E"/>
    <w:rsid w:val="6864F818"/>
    <w:rsid w:val="68657F91"/>
    <w:rsid w:val="686E8794"/>
    <w:rsid w:val="686E91C6"/>
    <w:rsid w:val="686F1848"/>
    <w:rsid w:val="6870F3AD"/>
    <w:rsid w:val="6872921A"/>
    <w:rsid w:val="687865C4"/>
    <w:rsid w:val="687AB391"/>
    <w:rsid w:val="687D4BC7"/>
    <w:rsid w:val="687DA0E7"/>
    <w:rsid w:val="687DCDFA"/>
    <w:rsid w:val="68807E3F"/>
    <w:rsid w:val="68840D65"/>
    <w:rsid w:val="6887F7A7"/>
    <w:rsid w:val="68911D12"/>
    <w:rsid w:val="68934D1A"/>
    <w:rsid w:val="68950289"/>
    <w:rsid w:val="68958347"/>
    <w:rsid w:val="68998872"/>
    <w:rsid w:val="689C2630"/>
    <w:rsid w:val="68A15653"/>
    <w:rsid w:val="68A8F67F"/>
    <w:rsid w:val="68ABCFC2"/>
    <w:rsid w:val="68B3042F"/>
    <w:rsid w:val="68B374DD"/>
    <w:rsid w:val="68BF6A05"/>
    <w:rsid w:val="68C575F0"/>
    <w:rsid w:val="68C700E3"/>
    <w:rsid w:val="68C7A024"/>
    <w:rsid w:val="68C8E194"/>
    <w:rsid w:val="68CD5B3E"/>
    <w:rsid w:val="68D38D5E"/>
    <w:rsid w:val="68D5D7E1"/>
    <w:rsid w:val="68D8B3FE"/>
    <w:rsid w:val="68DEABDD"/>
    <w:rsid w:val="68DF8CA8"/>
    <w:rsid w:val="68E395E7"/>
    <w:rsid w:val="68E3E91B"/>
    <w:rsid w:val="68E462EB"/>
    <w:rsid w:val="68E72066"/>
    <w:rsid w:val="68E83A83"/>
    <w:rsid w:val="68ECE99C"/>
    <w:rsid w:val="68EECBAF"/>
    <w:rsid w:val="68F36D64"/>
    <w:rsid w:val="68F42CA0"/>
    <w:rsid w:val="68FDAF12"/>
    <w:rsid w:val="69010C06"/>
    <w:rsid w:val="6901D3AE"/>
    <w:rsid w:val="6902DB35"/>
    <w:rsid w:val="6903E399"/>
    <w:rsid w:val="6904C014"/>
    <w:rsid w:val="69073E61"/>
    <w:rsid w:val="6908E22A"/>
    <w:rsid w:val="690C7670"/>
    <w:rsid w:val="690F0755"/>
    <w:rsid w:val="690F487A"/>
    <w:rsid w:val="690FE573"/>
    <w:rsid w:val="69101A46"/>
    <w:rsid w:val="69139405"/>
    <w:rsid w:val="69145B7E"/>
    <w:rsid w:val="6924A111"/>
    <w:rsid w:val="6926184F"/>
    <w:rsid w:val="692C3210"/>
    <w:rsid w:val="692FE70E"/>
    <w:rsid w:val="69301FAC"/>
    <w:rsid w:val="693252E3"/>
    <w:rsid w:val="6940C4FC"/>
    <w:rsid w:val="6942D063"/>
    <w:rsid w:val="6943A21D"/>
    <w:rsid w:val="6949085E"/>
    <w:rsid w:val="6949CEDA"/>
    <w:rsid w:val="694C6F3B"/>
    <w:rsid w:val="6952D24C"/>
    <w:rsid w:val="6953629F"/>
    <w:rsid w:val="6953B4C2"/>
    <w:rsid w:val="69540B47"/>
    <w:rsid w:val="695652A4"/>
    <w:rsid w:val="6956B29B"/>
    <w:rsid w:val="69572152"/>
    <w:rsid w:val="695C6FFF"/>
    <w:rsid w:val="695D3A26"/>
    <w:rsid w:val="6968D989"/>
    <w:rsid w:val="696C537E"/>
    <w:rsid w:val="696C7A8D"/>
    <w:rsid w:val="696D2616"/>
    <w:rsid w:val="696F545D"/>
    <w:rsid w:val="697183C7"/>
    <w:rsid w:val="6974271E"/>
    <w:rsid w:val="69754BF0"/>
    <w:rsid w:val="6978B181"/>
    <w:rsid w:val="697A6C52"/>
    <w:rsid w:val="69876642"/>
    <w:rsid w:val="698846CD"/>
    <w:rsid w:val="698B0D87"/>
    <w:rsid w:val="698FB0CD"/>
    <w:rsid w:val="69930274"/>
    <w:rsid w:val="6996CDE5"/>
    <w:rsid w:val="6997BF29"/>
    <w:rsid w:val="6999CE88"/>
    <w:rsid w:val="699CAB14"/>
    <w:rsid w:val="699D45F6"/>
    <w:rsid w:val="699EBB6B"/>
    <w:rsid w:val="699F157A"/>
    <w:rsid w:val="699F76ED"/>
    <w:rsid w:val="69A0B6AA"/>
    <w:rsid w:val="69A1AA4B"/>
    <w:rsid w:val="69AEC954"/>
    <w:rsid w:val="69AF1FA2"/>
    <w:rsid w:val="69B0AE45"/>
    <w:rsid w:val="69BB653B"/>
    <w:rsid w:val="69BC8201"/>
    <w:rsid w:val="69BE41E8"/>
    <w:rsid w:val="69C1AF39"/>
    <w:rsid w:val="69C1DA03"/>
    <w:rsid w:val="69C3CA71"/>
    <w:rsid w:val="69C74803"/>
    <w:rsid w:val="69C98A13"/>
    <w:rsid w:val="69C9E4E6"/>
    <w:rsid w:val="69CC1F8C"/>
    <w:rsid w:val="69CDF1D3"/>
    <w:rsid w:val="69D01CB1"/>
    <w:rsid w:val="69D3686B"/>
    <w:rsid w:val="69D5608D"/>
    <w:rsid w:val="69D7D7DB"/>
    <w:rsid w:val="69DE5C94"/>
    <w:rsid w:val="69DEAB48"/>
    <w:rsid w:val="69DFDCB6"/>
    <w:rsid w:val="69E00A2F"/>
    <w:rsid w:val="69E37885"/>
    <w:rsid w:val="69E5C516"/>
    <w:rsid w:val="69E975DB"/>
    <w:rsid w:val="69EBB744"/>
    <w:rsid w:val="69EE6CB7"/>
    <w:rsid w:val="69F119C0"/>
    <w:rsid w:val="69F79840"/>
    <w:rsid w:val="69F955F3"/>
    <w:rsid w:val="69FDA248"/>
    <w:rsid w:val="69FE2661"/>
    <w:rsid w:val="69FF1C21"/>
    <w:rsid w:val="6A0117F0"/>
    <w:rsid w:val="6A08B9C6"/>
    <w:rsid w:val="6A093EA5"/>
    <w:rsid w:val="6A0D16B9"/>
    <w:rsid w:val="6A112916"/>
    <w:rsid w:val="6A152244"/>
    <w:rsid w:val="6A155A9F"/>
    <w:rsid w:val="6A176525"/>
    <w:rsid w:val="6A178167"/>
    <w:rsid w:val="6A18C9E4"/>
    <w:rsid w:val="6A1AE852"/>
    <w:rsid w:val="6A1E3DCF"/>
    <w:rsid w:val="6A1ED57D"/>
    <w:rsid w:val="6A22EBE8"/>
    <w:rsid w:val="6A24205A"/>
    <w:rsid w:val="6A25DD5A"/>
    <w:rsid w:val="6A282CCC"/>
    <w:rsid w:val="6A329C1A"/>
    <w:rsid w:val="6A32D0EA"/>
    <w:rsid w:val="6A36E946"/>
    <w:rsid w:val="6A445E3D"/>
    <w:rsid w:val="6A44C6E0"/>
    <w:rsid w:val="6A487473"/>
    <w:rsid w:val="6A4AAEA7"/>
    <w:rsid w:val="6A4F9020"/>
    <w:rsid w:val="6A5052C5"/>
    <w:rsid w:val="6A50FE95"/>
    <w:rsid w:val="6A53BA1B"/>
    <w:rsid w:val="6A543D9C"/>
    <w:rsid w:val="6A55F547"/>
    <w:rsid w:val="6A64965D"/>
    <w:rsid w:val="6A64E2D9"/>
    <w:rsid w:val="6A65FD79"/>
    <w:rsid w:val="6A672496"/>
    <w:rsid w:val="6A6CE062"/>
    <w:rsid w:val="6A73D75D"/>
    <w:rsid w:val="6A793121"/>
    <w:rsid w:val="6A7AC4ED"/>
    <w:rsid w:val="6A831F2B"/>
    <w:rsid w:val="6A8EBE6D"/>
    <w:rsid w:val="6A8F9DEA"/>
    <w:rsid w:val="6A8FE156"/>
    <w:rsid w:val="6A92DE49"/>
    <w:rsid w:val="6A970B9D"/>
    <w:rsid w:val="6A997976"/>
    <w:rsid w:val="6A9C4F5D"/>
    <w:rsid w:val="6AA4C78E"/>
    <w:rsid w:val="6AA7774D"/>
    <w:rsid w:val="6AA7FEE1"/>
    <w:rsid w:val="6AACF704"/>
    <w:rsid w:val="6AB1CB79"/>
    <w:rsid w:val="6AB3B656"/>
    <w:rsid w:val="6AB79405"/>
    <w:rsid w:val="6ABF1F73"/>
    <w:rsid w:val="6ABFEB7B"/>
    <w:rsid w:val="6AC1C055"/>
    <w:rsid w:val="6AC724F1"/>
    <w:rsid w:val="6ACA7D79"/>
    <w:rsid w:val="6AD2327B"/>
    <w:rsid w:val="6AD518A6"/>
    <w:rsid w:val="6AD5E0DC"/>
    <w:rsid w:val="6AE6D87A"/>
    <w:rsid w:val="6AE71DB4"/>
    <w:rsid w:val="6AE87D53"/>
    <w:rsid w:val="6AEB3A19"/>
    <w:rsid w:val="6AEC349C"/>
    <w:rsid w:val="6AECE731"/>
    <w:rsid w:val="6AF00792"/>
    <w:rsid w:val="6AF05E58"/>
    <w:rsid w:val="6AF0E6B5"/>
    <w:rsid w:val="6AF24225"/>
    <w:rsid w:val="6AF2605D"/>
    <w:rsid w:val="6AF311C4"/>
    <w:rsid w:val="6AF77AB1"/>
    <w:rsid w:val="6AFA6ED7"/>
    <w:rsid w:val="6AFB8BAA"/>
    <w:rsid w:val="6AFFA675"/>
    <w:rsid w:val="6B0785B0"/>
    <w:rsid w:val="6B080A75"/>
    <w:rsid w:val="6B0C50CA"/>
    <w:rsid w:val="6B0F9C14"/>
    <w:rsid w:val="6B168EA1"/>
    <w:rsid w:val="6B19C35E"/>
    <w:rsid w:val="6B1B14D6"/>
    <w:rsid w:val="6B1B2FFA"/>
    <w:rsid w:val="6B1D5FF2"/>
    <w:rsid w:val="6B214024"/>
    <w:rsid w:val="6B226143"/>
    <w:rsid w:val="6B28EB87"/>
    <w:rsid w:val="6B2EA0A5"/>
    <w:rsid w:val="6B30A80D"/>
    <w:rsid w:val="6B340397"/>
    <w:rsid w:val="6B394BFB"/>
    <w:rsid w:val="6B3BE1E4"/>
    <w:rsid w:val="6B456E8C"/>
    <w:rsid w:val="6B459D27"/>
    <w:rsid w:val="6B4797DC"/>
    <w:rsid w:val="6B4860EA"/>
    <w:rsid w:val="6B49994D"/>
    <w:rsid w:val="6B4EE07F"/>
    <w:rsid w:val="6B507E7D"/>
    <w:rsid w:val="6B510DC0"/>
    <w:rsid w:val="6B5B05AF"/>
    <w:rsid w:val="6B5FB822"/>
    <w:rsid w:val="6B60B6EE"/>
    <w:rsid w:val="6B6127F1"/>
    <w:rsid w:val="6B62F7A9"/>
    <w:rsid w:val="6B6991E0"/>
    <w:rsid w:val="6B6F7248"/>
    <w:rsid w:val="6B708DEE"/>
    <w:rsid w:val="6B72DB1C"/>
    <w:rsid w:val="6B737C4A"/>
    <w:rsid w:val="6B75DA7B"/>
    <w:rsid w:val="6B7AF44A"/>
    <w:rsid w:val="6B7F3ED4"/>
    <w:rsid w:val="6B804C65"/>
    <w:rsid w:val="6B8926F9"/>
    <w:rsid w:val="6B8A6C7C"/>
    <w:rsid w:val="6B8A9F02"/>
    <w:rsid w:val="6B8DCBE8"/>
    <w:rsid w:val="6B8ECA8A"/>
    <w:rsid w:val="6B8F05E7"/>
    <w:rsid w:val="6B91025D"/>
    <w:rsid w:val="6B92D2D2"/>
    <w:rsid w:val="6B934C91"/>
    <w:rsid w:val="6B94CDE2"/>
    <w:rsid w:val="6B987F6E"/>
    <w:rsid w:val="6BA1669B"/>
    <w:rsid w:val="6BA67756"/>
    <w:rsid w:val="6BAC3192"/>
    <w:rsid w:val="6BBC933F"/>
    <w:rsid w:val="6BBF0588"/>
    <w:rsid w:val="6BBFF0BB"/>
    <w:rsid w:val="6BC17BE9"/>
    <w:rsid w:val="6BC36DC8"/>
    <w:rsid w:val="6BC3DE20"/>
    <w:rsid w:val="6BC8B4E1"/>
    <w:rsid w:val="6BC9FDA7"/>
    <w:rsid w:val="6BCABC30"/>
    <w:rsid w:val="6BCB58ED"/>
    <w:rsid w:val="6BCCD46F"/>
    <w:rsid w:val="6BCEC9C8"/>
    <w:rsid w:val="6BD92C8C"/>
    <w:rsid w:val="6BDA25E1"/>
    <w:rsid w:val="6BDE20F4"/>
    <w:rsid w:val="6BE44772"/>
    <w:rsid w:val="6BE45E10"/>
    <w:rsid w:val="6BE4973A"/>
    <w:rsid w:val="6BE4D628"/>
    <w:rsid w:val="6BE5838B"/>
    <w:rsid w:val="6BEB4F28"/>
    <w:rsid w:val="6BECF738"/>
    <w:rsid w:val="6BEDD0F4"/>
    <w:rsid w:val="6BF02C06"/>
    <w:rsid w:val="6BF22B84"/>
    <w:rsid w:val="6BF2791C"/>
    <w:rsid w:val="6BF361AC"/>
    <w:rsid w:val="6BFB8C68"/>
    <w:rsid w:val="6C02C9BA"/>
    <w:rsid w:val="6C06E41C"/>
    <w:rsid w:val="6C0949F5"/>
    <w:rsid w:val="6C10164A"/>
    <w:rsid w:val="6C132330"/>
    <w:rsid w:val="6C14F5C5"/>
    <w:rsid w:val="6C15A26D"/>
    <w:rsid w:val="6C16EB62"/>
    <w:rsid w:val="6C1731AE"/>
    <w:rsid w:val="6C17D156"/>
    <w:rsid w:val="6C1836B5"/>
    <w:rsid w:val="6C1EC07A"/>
    <w:rsid w:val="6C206468"/>
    <w:rsid w:val="6C210A24"/>
    <w:rsid w:val="6C2391D4"/>
    <w:rsid w:val="6C23945B"/>
    <w:rsid w:val="6C26A33B"/>
    <w:rsid w:val="6C2DEACB"/>
    <w:rsid w:val="6C37520E"/>
    <w:rsid w:val="6C3FE0EB"/>
    <w:rsid w:val="6C48225D"/>
    <w:rsid w:val="6C4B109B"/>
    <w:rsid w:val="6C519758"/>
    <w:rsid w:val="6C540F63"/>
    <w:rsid w:val="6C581A03"/>
    <w:rsid w:val="6C598A47"/>
    <w:rsid w:val="6C5C2C25"/>
    <w:rsid w:val="6C5E7619"/>
    <w:rsid w:val="6C5F61F9"/>
    <w:rsid w:val="6C60367E"/>
    <w:rsid w:val="6C62DF19"/>
    <w:rsid w:val="6C68E3B0"/>
    <w:rsid w:val="6C6A2142"/>
    <w:rsid w:val="6C6CA11F"/>
    <w:rsid w:val="6C7139E6"/>
    <w:rsid w:val="6C72E062"/>
    <w:rsid w:val="6C74BCFA"/>
    <w:rsid w:val="6C7662AE"/>
    <w:rsid w:val="6C7881D4"/>
    <w:rsid w:val="6C7A131D"/>
    <w:rsid w:val="6C7B9C38"/>
    <w:rsid w:val="6C80F7BF"/>
    <w:rsid w:val="6C82B49B"/>
    <w:rsid w:val="6C87A9BB"/>
    <w:rsid w:val="6C87E844"/>
    <w:rsid w:val="6C88F89F"/>
    <w:rsid w:val="6C89965E"/>
    <w:rsid w:val="6C8D9FAA"/>
    <w:rsid w:val="6C8E759F"/>
    <w:rsid w:val="6C8E8DC0"/>
    <w:rsid w:val="6C916740"/>
    <w:rsid w:val="6C92E3E2"/>
    <w:rsid w:val="6C974E11"/>
    <w:rsid w:val="6C9A80B7"/>
    <w:rsid w:val="6C9A9B47"/>
    <w:rsid w:val="6C9C2CAA"/>
    <w:rsid w:val="6C9C84E9"/>
    <w:rsid w:val="6C9D73D0"/>
    <w:rsid w:val="6C9DD953"/>
    <w:rsid w:val="6CA18381"/>
    <w:rsid w:val="6CA2825E"/>
    <w:rsid w:val="6CA67369"/>
    <w:rsid w:val="6CA79017"/>
    <w:rsid w:val="6CA93D67"/>
    <w:rsid w:val="6CAA6943"/>
    <w:rsid w:val="6CAD853E"/>
    <w:rsid w:val="6CB76D3C"/>
    <w:rsid w:val="6CB8265C"/>
    <w:rsid w:val="6CB860A1"/>
    <w:rsid w:val="6CC3E312"/>
    <w:rsid w:val="6CC4782C"/>
    <w:rsid w:val="6CC92E99"/>
    <w:rsid w:val="6CCA17E7"/>
    <w:rsid w:val="6CCA9C37"/>
    <w:rsid w:val="6CCCDD48"/>
    <w:rsid w:val="6CCF7F5F"/>
    <w:rsid w:val="6CCFE789"/>
    <w:rsid w:val="6CD14085"/>
    <w:rsid w:val="6CD3338D"/>
    <w:rsid w:val="6CD50738"/>
    <w:rsid w:val="6CD71E5C"/>
    <w:rsid w:val="6CDC2EEE"/>
    <w:rsid w:val="6CDE7161"/>
    <w:rsid w:val="6CDFDAC0"/>
    <w:rsid w:val="6CE05523"/>
    <w:rsid w:val="6CE1441C"/>
    <w:rsid w:val="6CE32FBD"/>
    <w:rsid w:val="6CE7C3FF"/>
    <w:rsid w:val="6CEFC4A6"/>
    <w:rsid w:val="6CEFD2AA"/>
    <w:rsid w:val="6CF67AD2"/>
    <w:rsid w:val="6CF6D708"/>
    <w:rsid w:val="6CF788E1"/>
    <w:rsid w:val="6CFAF82E"/>
    <w:rsid w:val="6CFB9F60"/>
    <w:rsid w:val="6D0066A6"/>
    <w:rsid w:val="6D02A208"/>
    <w:rsid w:val="6D04E1D5"/>
    <w:rsid w:val="6D053018"/>
    <w:rsid w:val="6D0737B4"/>
    <w:rsid w:val="6D075ACA"/>
    <w:rsid w:val="6D0973C6"/>
    <w:rsid w:val="6D0C43A7"/>
    <w:rsid w:val="6D0F7CA7"/>
    <w:rsid w:val="6D182C6E"/>
    <w:rsid w:val="6D19D9D8"/>
    <w:rsid w:val="6D1BD301"/>
    <w:rsid w:val="6D1C7B2B"/>
    <w:rsid w:val="6D1D212C"/>
    <w:rsid w:val="6D238757"/>
    <w:rsid w:val="6D26288A"/>
    <w:rsid w:val="6D29447A"/>
    <w:rsid w:val="6D29E79A"/>
    <w:rsid w:val="6D2B0094"/>
    <w:rsid w:val="6D2BF629"/>
    <w:rsid w:val="6D2EC6D6"/>
    <w:rsid w:val="6D319347"/>
    <w:rsid w:val="6D330629"/>
    <w:rsid w:val="6D353915"/>
    <w:rsid w:val="6D36BB49"/>
    <w:rsid w:val="6D37CA30"/>
    <w:rsid w:val="6D39A215"/>
    <w:rsid w:val="6D3E1779"/>
    <w:rsid w:val="6D42160F"/>
    <w:rsid w:val="6D456749"/>
    <w:rsid w:val="6D458BDF"/>
    <w:rsid w:val="6D484C52"/>
    <w:rsid w:val="6D4C8B4F"/>
    <w:rsid w:val="6D4D03E5"/>
    <w:rsid w:val="6D4DAB70"/>
    <w:rsid w:val="6D4FA0F1"/>
    <w:rsid w:val="6D53F9E1"/>
    <w:rsid w:val="6D543DC2"/>
    <w:rsid w:val="6D544010"/>
    <w:rsid w:val="6D559D0B"/>
    <w:rsid w:val="6D590C2D"/>
    <w:rsid w:val="6D59E001"/>
    <w:rsid w:val="6D59EDC1"/>
    <w:rsid w:val="6D5A2144"/>
    <w:rsid w:val="6D5B6D56"/>
    <w:rsid w:val="6D5F3507"/>
    <w:rsid w:val="6D5FE3DA"/>
    <w:rsid w:val="6D610C1F"/>
    <w:rsid w:val="6D611AAA"/>
    <w:rsid w:val="6D61D2A7"/>
    <w:rsid w:val="6D64E153"/>
    <w:rsid w:val="6D69EFC3"/>
    <w:rsid w:val="6D6BD638"/>
    <w:rsid w:val="6D6D007E"/>
    <w:rsid w:val="6D6DBBD4"/>
    <w:rsid w:val="6D6EF28D"/>
    <w:rsid w:val="6D6FA7F1"/>
    <w:rsid w:val="6D726F0B"/>
    <w:rsid w:val="6D72E1BB"/>
    <w:rsid w:val="6D742723"/>
    <w:rsid w:val="6D77AE4E"/>
    <w:rsid w:val="6D7AF121"/>
    <w:rsid w:val="6D7CD7C3"/>
    <w:rsid w:val="6D7E699B"/>
    <w:rsid w:val="6D7FF400"/>
    <w:rsid w:val="6D85DF2A"/>
    <w:rsid w:val="6D8A7172"/>
    <w:rsid w:val="6D8C66A4"/>
    <w:rsid w:val="6D8FA86A"/>
    <w:rsid w:val="6D91B774"/>
    <w:rsid w:val="6D92364F"/>
    <w:rsid w:val="6D93DF1E"/>
    <w:rsid w:val="6D95BF0A"/>
    <w:rsid w:val="6D95D8A2"/>
    <w:rsid w:val="6D97A574"/>
    <w:rsid w:val="6D97F50D"/>
    <w:rsid w:val="6D9A0420"/>
    <w:rsid w:val="6DA4AA35"/>
    <w:rsid w:val="6DA689C5"/>
    <w:rsid w:val="6DA7A56C"/>
    <w:rsid w:val="6DB224DF"/>
    <w:rsid w:val="6DB3EBBF"/>
    <w:rsid w:val="6DB5B25D"/>
    <w:rsid w:val="6DB833E8"/>
    <w:rsid w:val="6DBC7008"/>
    <w:rsid w:val="6DBFFCB9"/>
    <w:rsid w:val="6DC1D34A"/>
    <w:rsid w:val="6DC28DB1"/>
    <w:rsid w:val="6DD06562"/>
    <w:rsid w:val="6DD1CFE2"/>
    <w:rsid w:val="6DD2C24B"/>
    <w:rsid w:val="6DD86D4B"/>
    <w:rsid w:val="6DD98239"/>
    <w:rsid w:val="6DD9EAEC"/>
    <w:rsid w:val="6DDF0B4B"/>
    <w:rsid w:val="6DE530A3"/>
    <w:rsid w:val="6DE73A4E"/>
    <w:rsid w:val="6DE7F86E"/>
    <w:rsid w:val="6DE7FFDF"/>
    <w:rsid w:val="6DEA8FCB"/>
    <w:rsid w:val="6DED38BC"/>
    <w:rsid w:val="6DEF7F15"/>
    <w:rsid w:val="6DF22DA7"/>
    <w:rsid w:val="6DFE355D"/>
    <w:rsid w:val="6E0190A1"/>
    <w:rsid w:val="6E036ED5"/>
    <w:rsid w:val="6E06E6B6"/>
    <w:rsid w:val="6E0BEEDD"/>
    <w:rsid w:val="6E0C3018"/>
    <w:rsid w:val="6E0CA500"/>
    <w:rsid w:val="6E0E4D7D"/>
    <w:rsid w:val="6E0F391D"/>
    <w:rsid w:val="6E114433"/>
    <w:rsid w:val="6E11AB34"/>
    <w:rsid w:val="6E19AD0A"/>
    <w:rsid w:val="6E224842"/>
    <w:rsid w:val="6E228743"/>
    <w:rsid w:val="6E24A5C6"/>
    <w:rsid w:val="6E258879"/>
    <w:rsid w:val="6E27D760"/>
    <w:rsid w:val="6E31EC77"/>
    <w:rsid w:val="6E38D2C6"/>
    <w:rsid w:val="6E390C6B"/>
    <w:rsid w:val="6E3BFFAE"/>
    <w:rsid w:val="6E3E2EBC"/>
    <w:rsid w:val="6E3FAB37"/>
    <w:rsid w:val="6E40CBB0"/>
    <w:rsid w:val="6E425F33"/>
    <w:rsid w:val="6E434CF4"/>
    <w:rsid w:val="6E437120"/>
    <w:rsid w:val="6E46D7D3"/>
    <w:rsid w:val="6E49E0D0"/>
    <w:rsid w:val="6E4B810A"/>
    <w:rsid w:val="6E4BBC71"/>
    <w:rsid w:val="6E4EF2B3"/>
    <w:rsid w:val="6E517166"/>
    <w:rsid w:val="6E545A69"/>
    <w:rsid w:val="6E5500B7"/>
    <w:rsid w:val="6E5DD5E1"/>
    <w:rsid w:val="6E666C98"/>
    <w:rsid w:val="6E666FED"/>
    <w:rsid w:val="6E68575B"/>
    <w:rsid w:val="6E6D7DB8"/>
    <w:rsid w:val="6E70E086"/>
    <w:rsid w:val="6E70E422"/>
    <w:rsid w:val="6E7606B8"/>
    <w:rsid w:val="6E7C0897"/>
    <w:rsid w:val="6E7CC508"/>
    <w:rsid w:val="6E7D7726"/>
    <w:rsid w:val="6E7F389E"/>
    <w:rsid w:val="6E81C3F3"/>
    <w:rsid w:val="6E8290C5"/>
    <w:rsid w:val="6E839239"/>
    <w:rsid w:val="6E874D33"/>
    <w:rsid w:val="6E88C6DD"/>
    <w:rsid w:val="6E88F451"/>
    <w:rsid w:val="6E8C166E"/>
    <w:rsid w:val="6E8E0FE6"/>
    <w:rsid w:val="6E918E08"/>
    <w:rsid w:val="6E94E131"/>
    <w:rsid w:val="6E962CFA"/>
    <w:rsid w:val="6E96AB7C"/>
    <w:rsid w:val="6E96C88F"/>
    <w:rsid w:val="6E96F6B7"/>
    <w:rsid w:val="6E99B3E7"/>
    <w:rsid w:val="6E9E87FB"/>
    <w:rsid w:val="6EA58A06"/>
    <w:rsid w:val="6EA9B377"/>
    <w:rsid w:val="6EB25277"/>
    <w:rsid w:val="6EB397BF"/>
    <w:rsid w:val="6EB60991"/>
    <w:rsid w:val="6EB89493"/>
    <w:rsid w:val="6EBE6037"/>
    <w:rsid w:val="6EBFD345"/>
    <w:rsid w:val="6ED14E16"/>
    <w:rsid w:val="6ED3EBA5"/>
    <w:rsid w:val="6ED6B232"/>
    <w:rsid w:val="6EDB6F89"/>
    <w:rsid w:val="6EDF6C89"/>
    <w:rsid w:val="6EE0DA21"/>
    <w:rsid w:val="6EE4DFD5"/>
    <w:rsid w:val="6EE5FBD9"/>
    <w:rsid w:val="6EECF4E2"/>
    <w:rsid w:val="6EEDDDE5"/>
    <w:rsid w:val="6EEF6789"/>
    <w:rsid w:val="6EF3B8EB"/>
    <w:rsid w:val="6EF3C1AA"/>
    <w:rsid w:val="6EF7C5B4"/>
    <w:rsid w:val="6EFF1516"/>
    <w:rsid w:val="6EFF5E54"/>
    <w:rsid w:val="6F08C057"/>
    <w:rsid w:val="6F0A3E5F"/>
    <w:rsid w:val="6F0B13C8"/>
    <w:rsid w:val="6F12193B"/>
    <w:rsid w:val="6F139453"/>
    <w:rsid w:val="6F147325"/>
    <w:rsid w:val="6F1620C5"/>
    <w:rsid w:val="6F19292E"/>
    <w:rsid w:val="6F1BFDD8"/>
    <w:rsid w:val="6F20AE07"/>
    <w:rsid w:val="6F27C323"/>
    <w:rsid w:val="6F28D0B5"/>
    <w:rsid w:val="6F2CEBC4"/>
    <w:rsid w:val="6F308F52"/>
    <w:rsid w:val="6F317EA6"/>
    <w:rsid w:val="6F34E2FE"/>
    <w:rsid w:val="6F36550A"/>
    <w:rsid w:val="6F3B224B"/>
    <w:rsid w:val="6F3CC0B1"/>
    <w:rsid w:val="6F3CF6FF"/>
    <w:rsid w:val="6F3CFCAB"/>
    <w:rsid w:val="6F3E8D33"/>
    <w:rsid w:val="6F3F746E"/>
    <w:rsid w:val="6F424A61"/>
    <w:rsid w:val="6F42CA5B"/>
    <w:rsid w:val="6F4435FC"/>
    <w:rsid w:val="6F4470CE"/>
    <w:rsid w:val="6F4DA94A"/>
    <w:rsid w:val="6F4F1167"/>
    <w:rsid w:val="6F524B50"/>
    <w:rsid w:val="6F53552A"/>
    <w:rsid w:val="6F55BC4F"/>
    <w:rsid w:val="6F56D1C8"/>
    <w:rsid w:val="6F572600"/>
    <w:rsid w:val="6F5A1B86"/>
    <w:rsid w:val="6F5D686B"/>
    <w:rsid w:val="6F5EF0C4"/>
    <w:rsid w:val="6F62AEE8"/>
    <w:rsid w:val="6F661DF0"/>
    <w:rsid w:val="6F695CF9"/>
    <w:rsid w:val="6F6EEE56"/>
    <w:rsid w:val="6F72CBD1"/>
    <w:rsid w:val="6F754DA4"/>
    <w:rsid w:val="6F789B25"/>
    <w:rsid w:val="6F7B0147"/>
    <w:rsid w:val="6F7CB9AF"/>
    <w:rsid w:val="6F7DF532"/>
    <w:rsid w:val="6F7E54ED"/>
    <w:rsid w:val="6F7EB4C3"/>
    <w:rsid w:val="6F801A98"/>
    <w:rsid w:val="6F80D427"/>
    <w:rsid w:val="6F81DFE8"/>
    <w:rsid w:val="6F83E7C4"/>
    <w:rsid w:val="6F841A05"/>
    <w:rsid w:val="6F850472"/>
    <w:rsid w:val="6F89E133"/>
    <w:rsid w:val="6F8B9683"/>
    <w:rsid w:val="6F8FEF0B"/>
    <w:rsid w:val="6F90CB27"/>
    <w:rsid w:val="6F934D4A"/>
    <w:rsid w:val="6F9422F4"/>
    <w:rsid w:val="6F995AD6"/>
    <w:rsid w:val="6F9DB685"/>
    <w:rsid w:val="6F9FC536"/>
    <w:rsid w:val="6FA7A30C"/>
    <w:rsid w:val="6FA9B4EF"/>
    <w:rsid w:val="6FAA943F"/>
    <w:rsid w:val="6FAB9993"/>
    <w:rsid w:val="6FACE0B4"/>
    <w:rsid w:val="6FAE559F"/>
    <w:rsid w:val="6FB0A7B3"/>
    <w:rsid w:val="6FB2431D"/>
    <w:rsid w:val="6FB51172"/>
    <w:rsid w:val="6FB6CE8D"/>
    <w:rsid w:val="6FB99849"/>
    <w:rsid w:val="6FBE8034"/>
    <w:rsid w:val="6FC26E71"/>
    <w:rsid w:val="6FC76074"/>
    <w:rsid w:val="6FC7908B"/>
    <w:rsid w:val="6FC89A4F"/>
    <w:rsid w:val="6FC94436"/>
    <w:rsid w:val="6FC9BADB"/>
    <w:rsid w:val="6FCA9DCD"/>
    <w:rsid w:val="6FCD0AE8"/>
    <w:rsid w:val="6FCDCE40"/>
    <w:rsid w:val="6FCE58B2"/>
    <w:rsid w:val="6FCF4BCC"/>
    <w:rsid w:val="6FD3CD6C"/>
    <w:rsid w:val="6FD7D00F"/>
    <w:rsid w:val="6FDA4DCD"/>
    <w:rsid w:val="6FDCA0CB"/>
    <w:rsid w:val="6FDDB131"/>
    <w:rsid w:val="6FDEB919"/>
    <w:rsid w:val="6FF25A3C"/>
    <w:rsid w:val="6FF3EA95"/>
    <w:rsid w:val="6FF40907"/>
    <w:rsid w:val="6FF411E4"/>
    <w:rsid w:val="6FFB9853"/>
    <w:rsid w:val="6FFCA20B"/>
    <w:rsid w:val="6FFE3EC0"/>
    <w:rsid w:val="700552E7"/>
    <w:rsid w:val="700E2D36"/>
    <w:rsid w:val="700FB84D"/>
    <w:rsid w:val="7010E17C"/>
    <w:rsid w:val="7013A7BE"/>
    <w:rsid w:val="701E6126"/>
    <w:rsid w:val="70204DA7"/>
    <w:rsid w:val="7022DC62"/>
    <w:rsid w:val="7024555D"/>
    <w:rsid w:val="7026599E"/>
    <w:rsid w:val="70273C3B"/>
    <w:rsid w:val="70283268"/>
    <w:rsid w:val="70295427"/>
    <w:rsid w:val="702E1B94"/>
    <w:rsid w:val="70312FEE"/>
    <w:rsid w:val="703229C8"/>
    <w:rsid w:val="7035B5F0"/>
    <w:rsid w:val="70386779"/>
    <w:rsid w:val="70395E47"/>
    <w:rsid w:val="703CC605"/>
    <w:rsid w:val="703D5742"/>
    <w:rsid w:val="703D5F48"/>
    <w:rsid w:val="7043F096"/>
    <w:rsid w:val="704CF391"/>
    <w:rsid w:val="704FCB51"/>
    <w:rsid w:val="70546FE2"/>
    <w:rsid w:val="705671DB"/>
    <w:rsid w:val="70579B03"/>
    <w:rsid w:val="705884BD"/>
    <w:rsid w:val="705B725C"/>
    <w:rsid w:val="705C14C6"/>
    <w:rsid w:val="705C97AD"/>
    <w:rsid w:val="705E4108"/>
    <w:rsid w:val="705F6318"/>
    <w:rsid w:val="7064B121"/>
    <w:rsid w:val="70675F12"/>
    <w:rsid w:val="70684782"/>
    <w:rsid w:val="706B796A"/>
    <w:rsid w:val="706E92D5"/>
    <w:rsid w:val="7074AA57"/>
    <w:rsid w:val="707DCE8B"/>
    <w:rsid w:val="70810394"/>
    <w:rsid w:val="70812252"/>
    <w:rsid w:val="70821724"/>
    <w:rsid w:val="70823BEE"/>
    <w:rsid w:val="7082BBC5"/>
    <w:rsid w:val="70848D6F"/>
    <w:rsid w:val="7084D785"/>
    <w:rsid w:val="70866F34"/>
    <w:rsid w:val="70889C34"/>
    <w:rsid w:val="70898F08"/>
    <w:rsid w:val="708A52EC"/>
    <w:rsid w:val="708E0D6F"/>
    <w:rsid w:val="70900A40"/>
    <w:rsid w:val="709AE18E"/>
    <w:rsid w:val="709C8215"/>
    <w:rsid w:val="709E4DCA"/>
    <w:rsid w:val="709EEE0A"/>
    <w:rsid w:val="70A0826E"/>
    <w:rsid w:val="70A128A5"/>
    <w:rsid w:val="70A2F402"/>
    <w:rsid w:val="70A380C9"/>
    <w:rsid w:val="70B62FC6"/>
    <w:rsid w:val="70BA0A60"/>
    <w:rsid w:val="70BB8206"/>
    <w:rsid w:val="70BEDC45"/>
    <w:rsid w:val="70C1CA97"/>
    <w:rsid w:val="70C492CD"/>
    <w:rsid w:val="70C4CB93"/>
    <w:rsid w:val="70C9F656"/>
    <w:rsid w:val="70CA0501"/>
    <w:rsid w:val="70CA4D3B"/>
    <w:rsid w:val="70CB604A"/>
    <w:rsid w:val="70CC5E3E"/>
    <w:rsid w:val="70D6EC16"/>
    <w:rsid w:val="70D70EB9"/>
    <w:rsid w:val="70D83F4D"/>
    <w:rsid w:val="70E17EE0"/>
    <w:rsid w:val="70EA31C8"/>
    <w:rsid w:val="70EC63DC"/>
    <w:rsid w:val="70EC7129"/>
    <w:rsid w:val="70F1D9D1"/>
    <w:rsid w:val="70F226BF"/>
    <w:rsid w:val="70F3C42F"/>
    <w:rsid w:val="70F4D182"/>
    <w:rsid w:val="70F58CBF"/>
    <w:rsid w:val="70FB19A6"/>
    <w:rsid w:val="71000FDA"/>
    <w:rsid w:val="71009367"/>
    <w:rsid w:val="710737BE"/>
    <w:rsid w:val="71088B42"/>
    <w:rsid w:val="710B03BE"/>
    <w:rsid w:val="710DD893"/>
    <w:rsid w:val="711257C7"/>
    <w:rsid w:val="7117C67B"/>
    <w:rsid w:val="7118F34B"/>
    <w:rsid w:val="7119FD04"/>
    <w:rsid w:val="711B0E3F"/>
    <w:rsid w:val="711E25B4"/>
    <w:rsid w:val="712480BB"/>
    <w:rsid w:val="7124F555"/>
    <w:rsid w:val="7129D2B0"/>
    <w:rsid w:val="71311E14"/>
    <w:rsid w:val="713128D4"/>
    <w:rsid w:val="71345E07"/>
    <w:rsid w:val="7134F99C"/>
    <w:rsid w:val="71378A30"/>
    <w:rsid w:val="7137E285"/>
    <w:rsid w:val="713C51EF"/>
    <w:rsid w:val="71408682"/>
    <w:rsid w:val="71431CAF"/>
    <w:rsid w:val="7143B7A6"/>
    <w:rsid w:val="7150B140"/>
    <w:rsid w:val="715157AD"/>
    <w:rsid w:val="7154954B"/>
    <w:rsid w:val="715B2D02"/>
    <w:rsid w:val="716A195B"/>
    <w:rsid w:val="716A4635"/>
    <w:rsid w:val="716A63A9"/>
    <w:rsid w:val="71737919"/>
    <w:rsid w:val="7174301B"/>
    <w:rsid w:val="7175C642"/>
    <w:rsid w:val="71784E51"/>
    <w:rsid w:val="717A9545"/>
    <w:rsid w:val="717CCD14"/>
    <w:rsid w:val="717D926F"/>
    <w:rsid w:val="7181C986"/>
    <w:rsid w:val="7182BDBA"/>
    <w:rsid w:val="718623F6"/>
    <w:rsid w:val="718713D7"/>
    <w:rsid w:val="7187663D"/>
    <w:rsid w:val="71893A59"/>
    <w:rsid w:val="718E07EB"/>
    <w:rsid w:val="7190A4F3"/>
    <w:rsid w:val="7190D05A"/>
    <w:rsid w:val="71915AA2"/>
    <w:rsid w:val="71919435"/>
    <w:rsid w:val="7191C072"/>
    <w:rsid w:val="7195DD3A"/>
    <w:rsid w:val="71977373"/>
    <w:rsid w:val="719BCA5E"/>
    <w:rsid w:val="719F3AF8"/>
    <w:rsid w:val="719FF574"/>
    <w:rsid w:val="71A23471"/>
    <w:rsid w:val="71A452EB"/>
    <w:rsid w:val="71A5550A"/>
    <w:rsid w:val="71AAB1B2"/>
    <w:rsid w:val="71AB6EEF"/>
    <w:rsid w:val="71AF30DC"/>
    <w:rsid w:val="71B185A7"/>
    <w:rsid w:val="71B43FE1"/>
    <w:rsid w:val="71B7B174"/>
    <w:rsid w:val="71BA3187"/>
    <w:rsid w:val="71BD7951"/>
    <w:rsid w:val="71BED3F3"/>
    <w:rsid w:val="71BF7772"/>
    <w:rsid w:val="71C3B014"/>
    <w:rsid w:val="71C58DD6"/>
    <w:rsid w:val="71C624B9"/>
    <w:rsid w:val="71C88EF5"/>
    <w:rsid w:val="71CD96C7"/>
    <w:rsid w:val="71CE3169"/>
    <w:rsid w:val="71D3EF74"/>
    <w:rsid w:val="71D9C95D"/>
    <w:rsid w:val="71DB525C"/>
    <w:rsid w:val="71DC2EE2"/>
    <w:rsid w:val="71DD6D9F"/>
    <w:rsid w:val="71DD7231"/>
    <w:rsid w:val="71DE88F9"/>
    <w:rsid w:val="71E1EAD4"/>
    <w:rsid w:val="71E3FD94"/>
    <w:rsid w:val="71E74D58"/>
    <w:rsid w:val="71E8C3F2"/>
    <w:rsid w:val="71E9BD2D"/>
    <w:rsid w:val="71F7664E"/>
    <w:rsid w:val="71FC012B"/>
    <w:rsid w:val="71FD8B66"/>
    <w:rsid w:val="72006018"/>
    <w:rsid w:val="7205DD5C"/>
    <w:rsid w:val="720DF1B5"/>
    <w:rsid w:val="721036A3"/>
    <w:rsid w:val="7215740D"/>
    <w:rsid w:val="7215C990"/>
    <w:rsid w:val="7218C84F"/>
    <w:rsid w:val="721FD779"/>
    <w:rsid w:val="722065D1"/>
    <w:rsid w:val="72216254"/>
    <w:rsid w:val="7222B0C5"/>
    <w:rsid w:val="7232AF4C"/>
    <w:rsid w:val="723B35C0"/>
    <w:rsid w:val="723CC3C7"/>
    <w:rsid w:val="723F85BC"/>
    <w:rsid w:val="723FBFC4"/>
    <w:rsid w:val="72457C65"/>
    <w:rsid w:val="7248B51B"/>
    <w:rsid w:val="7248E232"/>
    <w:rsid w:val="724A14AE"/>
    <w:rsid w:val="724D51A3"/>
    <w:rsid w:val="724F0642"/>
    <w:rsid w:val="7250CE81"/>
    <w:rsid w:val="7254464C"/>
    <w:rsid w:val="7254B466"/>
    <w:rsid w:val="7254C2AE"/>
    <w:rsid w:val="7254C50F"/>
    <w:rsid w:val="7256E4E4"/>
    <w:rsid w:val="72585AC9"/>
    <w:rsid w:val="725CB281"/>
    <w:rsid w:val="7262C97C"/>
    <w:rsid w:val="72643F79"/>
    <w:rsid w:val="7264BDC8"/>
    <w:rsid w:val="72662F71"/>
    <w:rsid w:val="726E6EC0"/>
    <w:rsid w:val="7280C1C4"/>
    <w:rsid w:val="7284B823"/>
    <w:rsid w:val="72871F10"/>
    <w:rsid w:val="72872182"/>
    <w:rsid w:val="728D1FF3"/>
    <w:rsid w:val="72966C31"/>
    <w:rsid w:val="7296871F"/>
    <w:rsid w:val="729A5761"/>
    <w:rsid w:val="729C593F"/>
    <w:rsid w:val="72A6D18F"/>
    <w:rsid w:val="72A78A34"/>
    <w:rsid w:val="72A842BF"/>
    <w:rsid w:val="72A87303"/>
    <w:rsid w:val="72A89912"/>
    <w:rsid w:val="72AB5E93"/>
    <w:rsid w:val="72B108FB"/>
    <w:rsid w:val="72B2D7A8"/>
    <w:rsid w:val="72B9725D"/>
    <w:rsid w:val="72B9C310"/>
    <w:rsid w:val="72BAC3BC"/>
    <w:rsid w:val="72BB65C9"/>
    <w:rsid w:val="72BF257D"/>
    <w:rsid w:val="72BF412C"/>
    <w:rsid w:val="72BFF8D3"/>
    <w:rsid w:val="72C58BF5"/>
    <w:rsid w:val="72C6070A"/>
    <w:rsid w:val="72D57C96"/>
    <w:rsid w:val="72D6B004"/>
    <w:rsid w:val="72D765F8"/>
    <w:rsid w:val="72D7836A"/>
    <w:rsid w:val="72D981DD"/>
    <w:rsid w:val="72D9839F"/>
    <w:rsid w:val="72DC7844"/>
    <w:rsid w:val="72E3BB09"/>
    <w:rsid w:val="72E515ED"/>
    <w:rsid w:val="72E5E948"/>
    <w:rsid w:val="72E68B4F"/>
    <w:rsid w:val="72E90B9F"/>
    <w:rsid w:val="72EBAC08"/>
    <w:rsid w:val="72EDDDC3"/>
    <w:rsid w:val="72EE7C23"/>
    <w:rsid w:val="72F07454"/>
    <w:rsid w:val="72F2ECB9"/>
    <w:rsid w:val="72F3C945"/>
    <w:rsid w:val="72F825F7"/>
    <w:rsid w:val="72FFB3AC"/>
    <w:rsid w:val="73034ECD"/>
    <w:rsid w:val="73042EAA"/>
    <w:rsid w:val="73046B0D"/>
    <w:rsid w:val="7308EE97"/>
    <w:rsid w:val="730DACDE"/>
    <w:rsid w:val="73101F8A"/>
    <w:rsid w:val="7311E73C"/>
    <w:rsid w:val="7311F73D"/>
    <w:rsid w:val="7314F11A"/>
    <w:rsid w:val="73162D09"/>
    <w:rsid w:val="731C2BB6"/>
    <w:rsid w:val="7323B51B"/>
    <w:rsid w:val="7330EE5C"/>
    <w:rsid w:val="7331C2C5"/>
    <w:rsid w:val="7333F6CA"/>
    <w:rsid w:val="7334042A"/>
    <w:rsid w:val="73384714"/>
    <w:rsid w:val="733AF39B"/>
    <w:rsid w:val="733E2FA4"/>
    <w:rsid w:val="733E6231"/>
    <w:rsid w:val="7341029F"/>
    <w:rsid w:val="7343960D"/>
    <w:rsid w:val="73503737"/>
    <w:rsid w:val="73515847"/>
    <w:rsid w:val="7356A46E"/>
    <w:rsid w:val="7357F63A"/>
    <w:rsid w:val="735FF6FC"/>
    <w:rsid w:val="7363389B"/>
    <w:rsid w:val="737897BA"/>
    <w:rsid w:val="737A512C"/>
    <w:rsid w:val="737CC711"/>
    <w:rsid w:val="737E7745"/>
    <w:rsid w:val="7382E605"/>
    <w:rsid w:val="73882803"/>
    <w:rsid w:val="7388E8F0"/>
    <w:rsid w:val="7389E89F"/>
    <w:rsid w:val="738E7C3C"/>
    <w:rsid w:val="738FFFA4"/>
    <w:rsid w:val="739320F8"/>
    <w:rsid w:val="73945B34"/>
    <w:rsid w:val="73947A54"/>
    <w:rsid w:val="7395B15F"/>
    <w:rsid w:val="73962FB4"/>
    <w:rsid w:val="7398FDB6"/>
    <w:rsid w:val="73993707"/>
    <w:rsid w:val="739AEB93"/>
    <w:rsid w:val="73A61BEA"/>
    <w:rsid w:val="73A811DD"/>
    <w:rsid w:val="73AB1771"/>
    <w:rsid w:val="73AC6EDC"/>
    <w:rsid w:val="73AF1321"/>
    <w:rsid w:val="73AF3CBB"/>
    <w:rsid w:val="73B2E1C8"/>
    <w:rsid w:val="73B313CB"/>
    <w:rsid w:val="73B5E33A"/>
    <w:rsid w:val="73B734A2"/>
    <w:rsid w:val="73BC86CE"/>
    <w:rsid w:val="73BCCDC7"/>
    <w:rsid w:val="73C10524"/>
    <w:rsid w:val="73C3D07F"/>
    <w:rsid w:val="73C579FE"/>
    <w:rsid w:val="73C76CE9"/>
    <w:rsid w:val="73C77FD4"/>
    <w:rsid w:val="73CC9D76"/>
    <w:rsid w:val="73D4F58A"/>
    <w:rsid w:val="73D58C34"/>
    <w:rsid w:val="73D9882C"/>
    <w:rsid w:val="73D9F61E"/>
    <w:rsid w:val="73DAF2AD"/>
    <w:rsid w:val="73DCA08F"/>
    <w:rsid w:val="73DDE4B3"/>
    <w:rsid w:val="73E7762F"/>
    <w:rsid w:val="73E925A7"/>
    <w:rsid w:val="73EB390C"/>
    <w:rsid w:val="73F06AEC"/>
    <w:rsid w:val="73F3380B"/>
    <w:rsid w:val="73F53B50"/>
    <w:rsid w:val="73F7980F"/>
    <w:rsid w:val="73F85872"/>
    <w:rsid w:val="73FA9CBB"/>
    <w:rsid w:val="73FC33AB"/>
    <w:rsid w:val="740019A3"/>
    <w:rsid w:val="74007B65"/>
    <w:rsid w:val="7401502D"/>
    <w:rsid w:val="740200E1"/>
    <w:rsid w:val="740319C1"/>
    <w:rsid w:val="74040671"/>
    <w:rsid w:val="7405FC3D"/>
    <w:rsid w:val="740CFF4E"/>
    <w:rsid w:val="740D8517"/>
    <w:rsid w:val="740EC5E3"/>
    <w:rsid w:val="74123329"/>
    <w:rsid w:val="7412CE0E"/>
    <w:rsid w:val="741811CF"/>
    <w:rsid w:val="7418BDFF"/>
    <w:rsid w:val="74199922"/>
    <w:rsid w:val="741D465F"/>
    <w:rsid w:val="74236BBB"/>
    <w:rsid w:val="742383E6"/>
    <w:rsid w:val="7425BC73"/>
    <w:rsid w:val="7429594A"/>
    <w:rsid w:val="74330B8B"/>
    <w:rsid w:val="7433473B"/>
    <w:rsid w:val="7437F95C"/>
    <w:rsid w:val="7438FF77"/>
    <w:rsid w:val="743B1F2F"/>
    <w:rsid w:val="743FFB8E"/>
    <w:rsid w:val="744331A3"/>
    <w:rsid w:val="744C5CCA"/>
    <w:rsid w:val="744D6892"/>
    <w:rsid w:val="7455B80D"/>
    <w:rsid w:val="745AF629"/>
    <w:rsid w:val="745FF8C2"/>
    <w:rsid w:val="74602824"/>
    <w:rsid w:val="746186FE"/>
    <w:rsid w:val="7465A85C"/>
    <w:rsid w:val="74663C68"/>
    <w:rsid w:val="7467E7FA"/>
    <w:rsid w:val="74690651"/>
    <w:rsid w:val="74693C58"/>
    <w:rsid w:val="746AB53A"/>
    <w:rsid w:val="746AB981"/>
    <w:rsid w:val="746CCAAE"/>
    <w:rsid w:val="746D0CE3"/>
    <w:rsid w:val="746D6779"/>
    <w:rsid w:val="74726679"/>
    <w:rsid w:val="747354A7"/>
    <w:rsid w:val="74737663"/>
    <w:rsid w:val="74791547"/>
    <w:rsid w:val="7480DBA0"/>
    <w:rsid w:val="74821C2D"/>
    <w:rsid w:val="748251A2"/>
    <w:rsid w:val="748952DF"/>
    <w:rsid w:val="748A6649"/>
    <w:rsid w:val="748B00BB"/>
    <w:rsid w:val="748B5309"/>
    <w:rsid w:val="748CB421"/>
    <w:rsid w:val="7491EE07"/>
    <w:rsid w:val="749207A3"/>
    <w:rsid w:val="7494AA9D"/>
    <w:rsid w:val="7497E32F"/>
    <w:rsid w:val="74982363"/>
    <w:rsid w:val="749B882A"/>
    <w:rsid w:val="74A0514D"/>
    <w:rsid w:val="74A159C9"/>
    <w:rsid w:val="74A2E2AC"/>
    <w:rsid w:val="74AB71DB"/>
    <w:rsid w:val="74AE8B11"/>
    <w:rsid w:val="74AF5DF1"/>
    <w:rsid w:val="74B08488"/>
    <w:rsid w:val="74B4ABBF"/>
    <w:rsid w:val="74BD1B9C"/>
    <w:rsid w:val="74BEDC2E"/>
    <w:rsid w:val="74C42449"/>
    <w:rsid w:val="74C48179"/>
    <w:rsid w:val="74C4C294"/>
    <w:rsid w:val="74C70D49"/>
    <w:rsid w:val="74C7FD35"/>
    <w:rsid w:val="74C87030"/>
    <w:rsid w:val="74CAD5A5"/>
    <w:rsid w:val="74CCAFCD"/>
    <w:rsid w:val="74CCB879"/>
    <w:rsid w:val="74CF89CF"/>
    <w:rsid w:val="74D10575"/>
    <w:rsid w:val="74D5385F"/>
    <w:rsid w:val="74D73D93"/>
    <w:rsid w:val="74D869B8"/>
    <w:rsid w:val="74D9E3CA"/>
    <w:rsid w:val="74DAD7B7"/>
    <w:rsid w:val="74DE7FBE"/>
    <w:rsid w:val="74DEE2D4"/>
    <w:rsid w:val="74DF4C0C"/>
    <w:rsid w:val="74E10D71"/>
    <w:rsid w:val="74E22743"/>
    <w:rsid w:val="74E25274"/>
    <w:rsid w:val="74E4440A"/>
    <w:rsid w:val="74E60E98"/>
    <w:rsid w:val="74E6DA3B"/>
    <w:rsid w:val="74EC9D3E"/>
    <w:rsid w:val="74EF6DCB"/>
    <w:rsid w:val="74EFB420"/>
    <w:rsid w:val="74F08DE1"/>
    <w:rsid w:val="74F09A80"/>
    <w:rsid w:val="74F25310"/>
    <w:rsid w:val="74FC20D4"/>
    <w:rsid w:val="75007FFE"/>
    <w:rsid w:val="7501C104"/>
    <w:rsid w:val="75029F4E"/>
    <w:rsid w:val="75043F4B"/>
    <w:rsid w:val="75070171"/>
    <w:rsid w:val="75070AD8"/>
    <w:rsid w:val="750970AC"/>
    <w:rsid w:val="750C9F9F"/>
    <w:rsid w:val="750D8462"/>
    <w:rsid w:val="750F9395"/>
    <w:rsid w:val="7511028D"/>
    <w:rsid w:val="75128A25"/>
    <w:rsid w:val="751CB8B5"/>
    <w:rsid w:val="751E8895"/>
    <w:rsid w:val="75245C74"/>
    <w:rsid w:val="75266E34"/>
    <w:rsid w:val="752870F7"/>
    <w:rsid w:val="7528CF69"/>
    <w:rsid w:val="752DBA71"/>
    <w:rsid w:val="752ED9B0"/>
    <w:rsid w:val="75309BF6"/>
    <w:rsid w:val="753599A9"/>
    <w:rsid w:val="753A30DB"/>
    <w:rsid w:val="75415506"/>
    <w:rsid w:val="7541A2E9"/>
    <w:rsid w:val="7541D246"/>
    <w:rsid w:val="7548A580"/>
    <w:rsid w:val="754AEB87"/>
    <w:rsid w:val="754AF5B5"/>
    <w:rsid w:val="754B0C8A"/>
    <w:rsid w:val="754D344B"/>
    <w:rsid w:val="75514148"/>
    <w:rsid w:val="75540AF8"/>
    <w:rsid w:val="75541410"/>
    <w:rsid w:val="7557783B"/>
    <w:rsid w:val="7558188C"/>
    <w:rsid w:val="7559E311"/>
    <w:rsid w:val="7561CDDD"/>
    <w:rsid w:val="7563A019"/>
    <w:rsid w:val="7563A474"/>
    <w:rsid w:val="756789D2"/>
    <w:rsid w:val="7569B569"/>
    <w:rsid w:val="75707B46"/>
    <w:rsid w:val="7570B585"/>
    <w:rsid w:val="757586D4"/>
    <w:rsid w:val="7577977F"/>
    <w:rsid w:val="757840A9"/>
    <w:rsid w:val="757DD1FC"/>
    <w:rsid w:val="75808904"/>
    <w:rsid w:val="7582943C"/>
    <w:rsid w:val="75839067"/>
    <w:rsid w:val="7587AA3D"/>
    <w:rsid w:val="758A5BE6"/>
    <w:rsid w:val="758BB2D5"/>
    <w:rsid w:val="758CFACF"/>
    <w:rsid w:val="7590AB46"/>
    <w:rsid w:val="75942229"/>
    <w:rsid w:val="759DD033"/>
    <w:rsid w:val="759F6FB7"/>
    <w:rsid w:val="759FF13C"/>
    <w:rsid w:val="75A86A45"/>
    <w:rsid w:val="75AE8B1E"/>
    <w:rsid w:val="75B1F409"/>
    <w:rsid w:val="75B3B958"/>
    <w:rsid w:val="75B83086"/>
    <w:rsid w:val="75B900AB"/>
    <w:rsid w:val="75B916C0"/>
    <w:rsid w:val="75BA83BA"/>
    <w:rsid w:val="75BE4EFC"/>
    <w:rsid w:val="75BEA1FF"/>
    <w:rsid w:val="75BEAA29"/>
    <w:rsid w:val="75C7BFEC"/>
    <w:rsid w:val="75CCAA75"/>
    <w:rsid w:val="75D0F4D3"/>
    <w:rsid w:val="75D293FD"/>
    <w:rsid w:val="75D324CB"/>
    <w:rsid w:val="75D35082"/>
    <w:rsid w:val="75D43B4C"/>
    <w:rsid w:val="75D4CADB"/>
    <w:rsid w:val="75DF0E71"/>
    <w:rsid w:val="75E3989A"/>
    <w:rsid w:val="75ED9A07"/>
    <w:rsid w:val="75EDF587"/>
    <w:rsid w:val="75EE7890"/>
    <w:rsid w:val="75F1E1EB"/>
    <w:rsid w:val="75F2A6B5"/>
    <w:rsid w:val="75F5A424"/>
    <w:rsid w:val="75F64CBC"/>
    <w:rsid w:val="76010A4B"/>
    <w:rsid w:val="76027134"/>
    <w:rsid w:val="76060BB9"/>
    <w:rsid w:val="76076DBF"/>
    <w:rsid w:val="760BDC61"/>
    <w:rsid w:val="7611BE34"/>
    <w:rsid w:val="7616B288"/>
    <w:rsid w:val="761BA504"/>
    <w:rsid w:val="761CF5C6"/>
    <w:rsid w:val="761F8540"/>
    <w:rsid w:val="761FD425"/>
    <w:rsid w:val="76225C2B"/>
    <w:rsid w:val="762333AF"/>
    <w:rsid w:val="7624135B"/>
    <w:rsid w:val="76293878"/>
    <w:rsid w:val="76329D96"/>
    <w:rsid w:val="76351304"/>
    <w:rsid w:val="7637D289"/>
    <w:rsid w:val="763B24AA"/>
    <w:rsid w:val="763CA2B9"/>
    <w:rsid w:val="763ED0A7"/>
    <w:rsid w:val="76425849"/>
    <w:rsid w:val="7643BA13"/>
    <w:rsid w:val="76496378"/>
    <w:rsid w:val="764C9B04"/>
    <w:rsid w:val="764F5543"/>
    <w:rsid w:val="765271F4"/>
    <w:rsid w:val="76531811"/>
    <w:rsid w:val="7658C4D3"/>
    <w:rsid w:val="76598BD0"/>
    <w:rsid w:val="765A97D3"/>
    <w:rsid w:val="765BE925"/>
    <w:rsid w:val="765E72A6"/>
    <w:rsid w:val="7667FED9"/>
    <w:rsid w:val="766A3382"/>
    <w:rsid w:val="766C106D"/>
    <w:rsid w:val="76716C9F"/>
    <w:rsid w:val="7676E27E"/>
    <w:rsid w:val="767E22D5"/>
    <w:rsid w:val="767FFE40"/>
    <w:rsid w:val="7681379F"/>
    <w:rsid w:val="76823452"/>
    <w:rsid w:val="768600D5"/>
    <w:rsid w:val="768725C5"/>
    <w:rsid w:val="768C6896"/>
    <w:rsid w:val="768EE429"/>
    <w:rsid w:val="7690B590"/>
    <w:rsid w:val="7690D7D0"/>
    <w:rsid w:val="7691180A"/>
    <w:rsid w:val="76915739"/>
    <w:rsid w:val="76926B72"/>
    <w:rsid w:val="769B07B3"/>
    <w:rsid w:val="769B7028"/>
    <w:rsid w:val="76A1AAA0"/>
    <w:rsid w:val="76A25047"/>
    <w:rsid w:val="76A86556"/>
    <w:rsid w:val="76A9DF3A"/>
    <w:rsid w:val="76AA61EE"/>
    <w:rsid w:val="76AC7948"/>
    <w:rsid w:val="76B9529A"/>
    <w:rsid w:val="76B961C4"/>
    <w:rsid w:val="76BCA4E5"/>
    <w:rsid w:val="76C0D8CD"/>
    <w:rsid w:val="76C2B547"/>
    <w:rsid w:val="76C6DB64"/>
    <w:rsid w:val="76C9BDF9"/>
    <w:rsid w:val="76CD3B9F"/>
    <w:rsid w:val="76CEF4E2"/>
    <w:rsid w:val="76D33E07"/>
    <w:rsid w:val="76D45B3E"/>
    <w:rsid w:val="76DE44E1"/>
    <w:rsid w:val="76DE551A"/>
    <w:rsid w:val="76E3D3F4"/>
    <w:rsid w:val="76ECD32F"/>
    <w:rsid w:val="76EF2111"/>
    <w:rsid w:val="76F191C5"/>
    <w:rsid w:val="76F489E7"/>
    <w:rsid w:val="76F55503"/>
    <w:rsid w:val="76F7B4B9"/>
    <w:rsid w:val="76FA06EF"/>
    <w:rsid w:val="76FB8A67"/>
    <w:rsid w:val="7700D091"/>
    <w:rsid w:val="77010E73"/>
    <w:rsid w:val="7704064F"/>
    <w:rsid w:val="7707B890"/>
    <w:rsid w:val="770E821E"/>
    <w:rsid w:val="771194C8"/>
    <w:rsid w:val="7711CAA9"/>
    <w:rsid w:val="7714110A"/>
    <w:rsid w:val="77196E95"/>
    <w:rsid w:val="771FC6C5"/>
    <w:rsid w:val="77244F5C"/>
    <w:rsid w:val="77268DDA"/>
    <w:rsid w:val="7726BD71"/>
    <w:rsid w:val="77282CCD"/>
    <w:rsid w:val="772906C3"/>
    <w:rsid w:val="772EC3CC"/>
    <w:rsid w:val="77371A43"/>
    <w:rsid w:val="773BE595"/>
    <w:rsid w:val="773C8CE2"/>
    <w:rsid w:val="77404955"/>
    <w:rsid w:val="77438FBD"/>
    <w:rsid w:val="7746CA6E"/>
    <w:rsid w:val="7746D537"/>
    <w:rsid w:val="77497E48"/>
    <w:rsid w:val="774990D0"/>
    <w:rsid w:val="774B2AB7"/>
    <w:rsid w:val="774C867F"/>
    <w:rsid w:val="775276AD"/>
    <w:rsid w:val="77556C49"/>
    <w:rsid w:val="775A3B43"/>
    <w:rsid w:val="775A7A8A"/>
    <w:rsid w:val="775A8DFA"/>
    <w:rsid w:val="775BC01B"/>
    <w:rsid w:val="775D3694"/>
    <w:rsid w:val="775E397F"/>
    <w:rsid w:val="77602BE9"/>
    <w:rsid w:val="77615FDD"/>
    <w:rsid w:val="7762D3A6"/>
    <w:rsid w:val="776573B4"/>
    <w:rsid w:val="77657FFE"/>
    <w:rsid w:val="776D9A71"/>
    <w:rsid w:val="776DC814"/>
    <w:rsid w:val="776E9164"/>
    <w:rsid w:val="776FAC5B"/>
    <w:rsid w:val="77706316"/>
    <w:rsid w:val="7771EC4F"/>
    <w:rsid w:val="77773D8E"/>
    <w:rsid w:val="777A003B"/>
    <w:rsid w:val="7784C2A3"/>
    <w:rsid w:val="77851FB0"/>
    <w:rsid w:val="7788E16D"/>
    <w:rsid w:val="778C5CCE"/>
    <w:rsid w:val="778FCCE8"/>
    <w:rsid w:val="779CDAAC"/>
    <w:rsid w:val="779EFECC"/>
    <w:rsid w:val="77A351F3"/>
    <w:rsid w:val="77AC8AEB"/>
    <w:rsid w:val="77B188CC"/>
    <w:rsid w:val="77BD445C"/>
    <w:rsid w:val="77BFB085"/>
    <w:rsid w:val="77BFEE3E"/>
    <w:rsid w:val="77C5602B"/>
    <w:rsid w:val="77CC29E8"/>
    <w:rsid w:val="77D08013"/>
    <w:rsid w:val="77D19EDE"/>
    <w:rsid w:val="77D55F5D"/>
    <w:rsid w:val="77DD9832"/>
    <w:rsid w:val="77E23682"/>
    <w:rsid w:val="77E3B596"/>
    <w:rsid w:val="77E6DE92"/>
    <w:rsid w:val="77E7F89D"/>
    <w:rsid w:val="77EF242C"/>
    <w:rsid w:val="77F1B722"/>
    <w:rsid w:val="77F4775C"/>
    <w:rsid w:val="77FA4307"/>
    <w:rsid w:val="77FC3E4C"/>
    <w:rsid w:val="77FC4A08"/>
    <w:rsid w:val="77FE9B51"/>
    <w:rsid w:val="77FECB4C"/>
    <w:rsid w:val="77FF4451"/>
    <w:rsid w:val="7802D366"/>
    <w:rsid w:val="7806697C"/>
    <w:rsid w:val="7807C13A"/>
    <w:rsid w:val="78091CD9"/>
    <w:rsid w:val="780C9D4D"/>
    <w:rsid w:val="7810D115"/>
    <w:rsid w:val="7815D722"/>
    <w:rsid w:val="7815F15E"/>
    <w:rsid w:val="7818AC99"/>
    <w:rsid w:val="78204E66"/>
    <w:rsid w:val="7823210C"/>
    <w:rsid w:val="78296910"/>
    <w:rsid w:val="782982A3"/>
    <w:rsid w:val="782E9B7D"/>
    <w:rsid w:val="78315839"/>
    <w:rsid w:val="783651FF"/>
    <w:rsid w:val="783AD716"/>
    <w:rsid w:val="783C69C9"/>
    <w:rsid w:val="783F252C"/>
    <w:rsid w:val="783F42E5"/>
    <w:rsid w:val="78407594"/>
    <w:rsid w:val="7843B2EC"/>
    <w:rsid w:val="7844560E"/>
    <w:rsid w:val="7844E74E"/>
    <w:rsid w:val="78491F18"/>
    <w:rsid w:val="784BB4AE"/>
    <w:rsid w:val="784C8926"/>
    <w:rsid w:val="784E98AC"/>
    <w:rsid w:val="784F81AA"/>
    <w:rsid w:val="78510825"/>
    <w:rsid w:val="785411F6"/>
    <w:rsid w:val="785600F4"/>
    <w:rsid w:val="78564721"/>
    <w:rsid w:val="785977E6"/>
    <w:rsid w:val="785A96A8"/>
    <w:rsid w:val="785B6958"/>
    <w:rsid w:val="785BCEFA"/>
    <w:rsid w:val="785BFC64"/>
    <w:rsid w:val="785D0B10"/>
    <w:rsid w:val="78657009"/>
    <w:rsid w:val="786A30D9"/>
    <w:rsid w:val="786AE44E"/>
    <w:rsid w:val="786B3BFB"/>
    <w:rsid w:val="786E8CFC"/>
    <w:rsid w:val="7870C1E4"/>
    <w:rsid w:val="78738C34"/>
    <w:rsid w:val="787A9C54"/>
    <w:rsid w:val="787AECC1"/>
    <w:rsid w:val="787B200A"/>
    <w:rsid w:val="787E721B"/>
    <w:rsid w:val="7884D50D"/>
    <w:rsid w:val="7885571F"/>
    <w:rsid w:val="7888DA3B"/>
    <w:rsid w:val="78897C36"/>
    <w:rsid w:val="7889BB25"/>
    <w:rsid w:val="7889C32C"/>
    <w:rsid w:val="788A91B8"/>
    <w:rsid w:val="788A96E8"/>
    <w:rsid w:val="788D60C9"/>
    <w:rsid w:val="7890601A"/>
    <w:rsid w:val="7891A102"/>
    <w:rsid w:val="7891E36C"/>
    <w:rsid w:val="789239AB"/>
    <w:rsid w:val="7892929D"/>
    <w:rsid w:val="78950322"/>
    <w:rsid w:val="7896A209"/>
    <w:rsid w:val="7898D78F"/>
    <w:rsid w:val="789B869A"/>
    <w:rsid w:val="789E8EAA"/>
    <w:rsid w:val="78A1B212"/>
    <w:rsid w:val="78A27C17"/>
    <w:rsid w:val="78A2B923"/>
    <w:rsid w:val="78A3C51E"/>
    <w:rsid w:val="78A4D086"/>
    <w:rsid w:val="78ACA26A"/>
    <w:rsid w:val="78AD6741"/>
    <w:rsid w:val="78ADEDD6"/>
    <w:rsid w:val="78AFE10E"/>
    <w:rsid w:val="78B04AB3"/>
    <w:rsid w:val="78B0900B"/>
    <w:rsid w:val="78B4C5CC"/>
    <w:rsid w:val="78BB95B9"/>
    <w:rsid w:val="78C77658"/>
    <w:rsid w:val="78C82832"/>
    <w:rsid w:val="78C8B247"/>
    <w:rsid w:val="78CBC1CB"/>
    <w:rsid w:val="78CFC1B4"/>
    <w:rsid w:val="78D3651C"/>
    <w:rsid w:val="78D56641"/>
    <w:rsid w:val="78E3FA64"/>
    <w:rsid w:val="78E4B7AE"/>
    <w:rsid w:val="78E5449D"/>
    <w:rsid w:val="78E7359E"/>
    <w:rsid w:val="78E78FAC"/>
    <w:rsid w:val="78EF3405"/>
    <w:rsid w:val="78F40379"/>
    <w:rsid w:val="78F419ED"/>
    <w:rsid w:val="78F8853B"/>
    <w:rsid w:val="78FDE481"/>
    <w:rsid w:val="78FE0C45"/>
    <w:rsid w:val="78FEFA4E"/>
    <w:rsid w:val="79083541"/>
    <w:rsid w:val="79088E48"/>
    <w:rsid w:val="79096470"/>
    <w:rsid w:val="790A8FFB"/>
    <w:rsid w:val="7910B4EF"/>
    <w:rsid w:val="7915BAA4"/>
    <w:rsid w:val="79163BF5"/>
    <w:rsid w:val="7916ABCC"/>
    <w:rsid w:val="791A09FE"/>
    <w:rsid w:val="791ECE5C"/>
    <w:rsid w:val="791F7041"/>
    <w:rsid w:val="791FD207"/>
    <w:rsid w:val="79201BE6"/>
    <w:rsid w:val="79219685"/>
    <w:rsid w:val="792376DD"/>
    <w:rsid w:val="79273BAC"/>
    <w:rsid w:val="79281458"/>
    <w:rsid w:val="79304136"/>
    <w:rsid w:val="7931557A"/>
    <w:rsid w:val="79319F5E"/>
    <w:rsid w:val="7932DF04"/>
    <w:rsid w:val="7937329B"/>
    <w:rsid w:val="79375A00"/>
    <w:rsid w:val="7937CCA9"/>
    <w:rsid w:val="793C59A6"/>
    <w:rsid w:val="793E3CC9"/>
    <w:rsid w:val="793ED768"/>
    <w:rsid w:val="79426475"/>
    <w:rsid w:val="79437BCC"/>
    <w:rsid w:val="79489CFD"/>
    <w:rsid w:val="794D25EE"/>
    <w:rsid w:val="7950F978"/>
    <w:rsid w:val="795574AF"/>
    <w:rsid w:val="795C11FF"/>
    <w:rsid w:val="796131AB"/>
    <w:rsid w:val="79645366"/>
    <w:rsid w:val="79647BE1"/>
    <w:rsid w:val="7968DB34"/>
    <w:rsid w:val="796D8BC9"/>
    <w:rsid w:val="79726B1B"/>
    <w:rsid w:val="79729325"/>
    <w:rsid w:val="7975BFD7"/>
    <w:rsid w:val="7976E964"/>
    <w:rsid w:val="7976ED63"/>
    <w:rsid w:val="7977156B"/>
    <w:rsid w:val="7979AB3F"/>
    <w:rsid w:val="797C5099"/>
    <w:rsid w:val="797E216E"/>
    <w:rsid w:val="7980F735"/>
    <w:rsid w:val="798AD4A1"/>
    <w:rsid w:val="798AECAB"/>
    <w:rsid w:val="798C87E5"/>
    <w:rsid w:val="7991ACD6"/>
    <w:rsid w:val="7997FED7"/>
    <w:rsid w:val="7998D15B"/>
    <w:rsid w:val="799A8A0D"/>
    <w:rsid w:val="799B021A"/>
    <w:rsid w:val="799C9A38"/>
    <w:rsid w:val="799E96B1"/>
    <w:rsid w:val="799EEBCB"/>
    <w:rsid w:val="79AA53B7"/>
    <w:rsid w:val="79ADE597"/>
    <w:rsid w:val="79AF2ED4"/>
    <w:rsid w:val="79B6FE2A"/>
    <w:rsid w:val="79B8A44E"/>
    <w:rsid w:val="79BF8E39"/>
    <w:rsid w:val="79C09FB0"/>
    <w:rsid w:val="79D24020"/>
    <w:rsid w:val="79D28DA0"/>
    <w:rsid w:val="79D2F993"/>
    <w:rsid w:val="79D3A131"/>
    <w:rsid w:val="79E17562"/>
    <w:rsid w:val="79E3A0A0"/>
    <w:rsid w:val="79E4C849"/>
    <w:rsid w:val="79E56023"/>
    <w:rsid w:val="79E87733"/>
    <w:rsid w:val="79E87A74"/>
    <w:rsid w:val="79E9E30F"/>
    <w:rsid w:val="79ECFE65"/>
    <w:rsid w:val="79F22F3B"/>
    <w:rsid w:val="79F24CB7"/>
    <w:rsid w:val="79F68DBB"/>
    <w:rsid w:val="79F7622A"/>
    <w:rsid w:val="79FAF124"/>
    <w:rsid w:val="79FCD5A5"/>
    <w:rsid w:val="79FF60E3"/>
    <w:rsid w:val="7A039975"/>
    <w:rsid w:val="7A04AACC"/>
    <w:rsid w:val="7A051B63"/>
    <w:rsid w:val="7A07F063"/>
    <w:rsid w:val="7A08E05D"/>
    <w:rsid w:val="7A099B2C"/>
    <w:rsid w:val="7A0F5C95"/>
    <w:rsid w:val="7A1C1270"/>
    <w:rsid w:val="7A1CAEBA"/>
    <w:rsid w:val="7A22C060"/>
    <w:rsid w:val="7A255207"/>
    <w:rsid w:val="7A27DA1C"/>
    <w:rsid w:val="7A29A98D"/>
    <w:rsid w:val="7A2D6446"/>
    <w:rsid w:val="7A2ED4CD"/>
    <w:rsid w:val="7A3061F7"/>
    <w:rsid w:val="7A3590BF"/>
    <w:rsid w:val="7A381AC3"/>
    <w:rsid w:val="7A3CFE01"/>
    <w:rsid w:val="7A3EC159"/>
    <w:rsid w:val="7A3F194A"/>
    <w:rsid w:val="7A43FB94"/>
    <w:rsid w:val="7A4411BB"/>
    <w:rsid w:val="7A4459FF"/>
    <w:rsid w:val="7A45E6C5"/>
    <w:rsid w:val="7A47FCF2"/>
    <w:rsid w:val="7A4839B2"/>
    <w:rsid w:val="7A486AF6"/>
    <w:rsid w:val="7A4B08A2"/>
    <w:rsid w:val="7A55BA78"/>
    <w:rsid w:val="7A58F3F7"/>
    <w:rsid w:val="7A5EC408"/>
    <w:rsid w:val="7A5F23F8"/>
    <w:rsid w:val="7A6458C6"/>
    <w:rsid w:val="7A680ECC"/>
    <w:rsid w:val="7A6B7F54"/>
    <w:rsid w:val="7A6EB15D"/>
    <w:rsid w:val="7A717170"/>
    <w:rsid w:val="7A73AA2A"/>
    <w:rsid w:val="7A745249"/>
    <w:rsid w:val="7A77A968"/>
    <w:rsid w:val="7A78A59B"/>
    <w:rsid w:val="7A7A2971"/>
    <w:rsid w:val="7A7D6EB7"/>
    <w:rsid w:val="7A7E0E57"/>
    <w:rsid w:val="7A84879E"/>
    <w:rsid w:val="7A8A0FA4"/>
    <w:rsid w:val="7A8A63A1"/>
    <w:rsid w:val="7A8CF0A9"/>
    <w:rsid w:val="7A8F4C6B"/>
    <w:rsid w:val="7A926EC7"/>
    <w:rsid w:val="7A9DD0A8"/>
    <w:rsid w:val="7A9F52F7"/>
    <w:rsid w:val="7AA03CBE"/>
    <w:rsid w:val="7AA21CC8"/>
    <w:rsid w:val="7AA6FBA1"/>
    <w:rsid w:val="7AA9AFE4"/>
    <w:rsid w:val="7AAF71F6"/>
    <w:rsid w:val="7AB39090"/>
    <w:rsid w:val="7AB82233"/>
    <w:rsid w:val="7AB950D5"/>
    <w:rsid w:val="7ABC9311"/>
    <w:rsid w:val="7AC1E904"/>
    <w:rsid w:val="7AC622BF"/>
    <w:rsid w:val="7AC68F26"/>
    <w:rsid w:val="7AC6E01D"/>
    <w:rsid w:val="7AC74020"/>
    <w:rsid w:val="7AC772F0"/>
    <w:rsid w:val="7AC9A0F9"/>
    <w:rsid w:val="7ACE61CC"/>
    <w:rsid w:val="7AD492FC"/>
    <w:rsid w:val="7ADE53F4"/>
    <w:rsid w:val="7ADF1000"/>
    <w:rsid w:val="7AE8D4C7"/>
    <w:rsid w:val="7AE90798"/>
    <w:rsid w:val="7AE94C13"/>
    <w:rsid w:val="7AE9CA22"/>
    <w:rsid w:val="7AEAF0AC"/>
    <w:rsid w:val="7AEB37B0"/>
    <w:rsid w:val="7AEC7BAE"/>
    <w:rsid w:val="7AECB2DE"/>
    <w:rsid w:val="7AF19D34"/>
    <w:rsid w:val="7AF38BD6"/>
    <w:rsid w:val="7AF7358C"/>
    <w:rsid w:val="7AF75FA8"/>
    <w:rsid w:val="7AF7C5A2"/>
    <w:rsid w:val="7AF8258E"/>
    <w:rsid w:val="7AFB0396"/>
    <w:rsid w:val="7AFE1A90"/>
    <w:rsid w:val="7B00B014"/>
    <w:rsid w:val="7B0AC591"/>
    <w:rsid w:val="7B0AC7D3"/>
    <w:rsid w:val="7B0C4C98"/>
    <w:rsid w:val="7B0D9673"/>
    <w:rsid w:val="7B0F0B99"/>
    <w:rsid w:val="7B168033"/>
    <w:rsid w:val="7B16BECB"/>
    <w:rsid w:val="7B1BAC1E"/>
    <w:rsid w:val="7B1C1F29"/>
    <w:rsid w:val="7B203210"/>
    <w:rsid w:val="7B21005D"/>
    <w:rsid w:val="7B239B8D"/>
    <w:rsid w:val="7B2E13E3"/>
    <w:rsid w:val="7B2ECAF9"/>
    <w:rsid w:val="7B2F1B1F"/>
    <w:rsid w:val="7B355437"/>
    <w:rsid w:val="7B38A544"/>
    <w:rsid w:val="7B44B0D1"/>
    <w:rsid w:val="7B44D24A"/>
    <w:rsid w:val="7B508D48"/>
    <w:rsid w:val="7B50D4FF"/>
    <w:rsid w:val="7B540965"/>
    <w:rsid w:val="7B554382"/>
    <w:rsid w:val="7B561BBF"/>
    <w:rsid w:val="7B59E53D"/>
    <w:rsid w:val="7B5C5316"/>
    <w:rsid w:val="7B5DB1C8"/>
    <w:rsid w:val="7B5FE687"/>
    <w:rsid w:val="7B627A88"/>
    <w:rsid w:val="7B630070"/>
    <w:rsid w:val="7B6B7E0D"/>
    <w:rsid w:val="7B6C9361"/>
    <w:rsid w:val="7B727F71"/>
    <w:rsid w:val="7B733919"/>
    <w:rsid w:val="7B8A2C7A"/>
    <w:rsid w:val="7B91DA5E"/>
    <w:rsid w:val="7B95262E"/>
    <w:rsid w:val="7B96C808"/>
    <w:rsid w:val="7B96EE24"/>
    <w:rsid w:val="7B989677"/>
    <w:rsid w:val="7BA03184"/>
    <w:rsid w:val="7BA3E843"/>
    <w:rsid w:val="7BA42CBE"/>
    <w:rsid w:val="7BA43A16"/>
    <w:rsid w:val="7BA5273E"/>
    <w:rsid w:val="7BA5D7D5"/>
    <w:rsid w:val="7BA67231"/>
    <w:rsid w:val="7BA813A9"/>
    <w:rsid w:val="7BA8738E"/>
    <w:rsid w:val="7BACFD00"/>
    <w:rsid w:val="7BAF3B88"/>
    <w:rsid w:val="7BB1B604"/>
    <w:rsid w:val="7BB1FC8D"/>
    <w:rsid w:val="7BB2552B"/>
    <w:rsid w:val="7BB89968"/>
    <w:rsid w:val="7BBCABCD"/>
    <w:rsid w:val="7BC0D425"/>
    <w:rsid w:val="7BCBCE0D"/>
    <w:rsid w:val="7BCE4CDA"/>
    <w:rsid w:val="7BCE6ABC"/>
    <w:rsid w:val="7BD08DBE"/>
    <w:rsid w:val="7BD76389"/>
    <w:rsid w:val="7BD83B08"/>
    <w:rsid w:val="7BDA887B"/>
    <w:rsid w:val="7BDB6D93"/>
    <w:rsid w:val="7BE20F2D"/>
    <w:rsid w:val="7BE41227"/>
    <w:rsid w:val="7BE435C6"/>
    <w:rsid w:val="7BE92AA0"/>
    <w:rsid w:val="7BE9B21C"/>
    <w:rsid w:val="7BF7287F"/>
    <w:rsid w:val="7BFBC3F4"/>
    <w:rsid w:val="7BFF3D57"/>
    <w:rsid w:val="7C00FE9D"/>
    <w:rsid w:val="7C0101DF"/>
    <w:rsid w:val="7C0399EB"/>
    <w:rsid w:val="7C03E7DE"/>
    <w:rsid w:val="7C06EEC0"/>
    <w:rsid w:val="7C112DC4"/>
    <w:rsid w:val="7C16C923"/>
    <w:rsid w:val="7C18734C"/>
    <w:rsid w:val="7C1C0E97"/>
    <w:rsid w:val="7C1E9F32"/>
    <w:rsid w:val="7C200630"/>
    <w:rsid w:val="7C20818F"/>
    <w:rsid w:val="7C25BC5E"/>
    <w:rsid w:val="7C2E3A29"/>
    <w:rsid w:val="7C2E3F28"/>
    <w:rsid w:val="7C2F856C"/>
    <w:rsid w:val="7C332187"/>
    <w:rsid w:val="7C377899"/>
    <w:rsid w:val="7C3841AC"/>
    <w:rsid w:val="7C3C4752"/>
    <w:rsid w:val="7C3ECF19"/>
    <w:rsid w:val="7C415BA8"/>
    <w:rsid w:val="7C418953"/>
    <w:rsid w:val="7C47EA09"/>
    <w:rsid w:val="7C4BF7B3"/>
    <w:rsid w:val="7C4F1A8F"/>
    <w:rsid w:val="7C4F850B"/>
    <w:rsid w:val="7C4FB1AB"/>
    <w:rsid w:val="7C4FFCEF"/>
    <w:rsid w:val="7C5260F9"/>
    <w:rsid w:val="7C576B76"/>
    <w:rsid w:val="7C581C3D"/>
    <w:rsid w:val="7C5C0F72"/>
    <w:rsid w:val="7C5C5EFB"/>
    <w:rsid w:val="7C5DB1D5"/>
    <w:rsid w:val="7C5EC67D"/>
    <w:rsid w:val="7C65039A"/>
    <w:rsid w:val="7C67A7FC"/>
    <w:rsid w:val="7C67ADBB"/>
    <w:rsid w:val="7C742DAA"/>
    <w:rsid w:val="7C7C6BDA"/>
    <w:rsid w:val="7C811348"/>
    <w:rsid w:val="7C824C57"/>
    <w:rsid w:val="7C860F79"/>
    <w:rsid w:val="7C8622ED"/>
    <w:rsid w:val="7C878375"/>
    <w:rsid w:val="7C890F98"/>
    <w:rsid w:val="7C8C1854"/>
    <w:rsid w:val="7C8D941D"/>
    <w:rsid w:val="7C8F7AD2"/>
    <w:rsid w:val="7C8FF7D9"/>
    <w:rsid w:val="7C903E77"/>
    <w:rsid w:val="7C92B65C"/>
    <w:rsid w:val="7C9423FC"/>
    <w:rsid w:val="7C9447FD"/>
    <w:rsid w:val="7C9945ED"/>
    <w:rsid w:val="7C9EE463"/>
    <w:rsid w:val="7C9F3FE5"/>
    <w:rsid w:val="7CA4023B"/>
    <w:rsid w:val="7CAF9F32"/>
    <w:rsid w:val="7CB3ADF0"/>
    <w:rsid w:val="7CB7ED1A"/>
    <w:rsid w:val="7CBA82EA"/>
    <w:rsid w:val="7CBBBEEA"/>
    <w:rsid w:val="7CBC4DAE"/>
    <w:rsid w:val="7CC1BCD8"/>
    <w:rsid w:val="7CC81111"/>
    <w:rsid w:val="7CC8AACB"/>
    <w:rsid w:val="7CCB0A29"/>
    <w:rsid w:val="7CCB547C"/>
    <w:rsid w:val="7CCEAFF2"/>
    <w:rsid w:val="7CCEDA97"/>
    <w:rsid w:val="7CD2DF53"/>
    <w:rsid w:val="7CD4FB75"/>
    <w:rsid w:val="7CD5C2B0"/>
    <w:rsid w:val="7CD6AD66"/>
    <w:rsid w:val="7CD88B9F"/>
    <w:rsid w:val="7CE2D370"/>
    <w:rsid w:val="7CE563CD"/>
    <w:rsid w:val="7CEC5819"/>
    <w:rsid w:val="7CEDC741"/>
    <w:rsid w:val="7CEDFE89"/>
    <w:rsid w:val="7CF12C07"/>
    <w:rsid w:val="7CF74F3D"/>
    <w:rsid w:val="7CF76B6B"/>
    <w:rsid w:val="7CFE7D27"/>
    <w:rsid w:val="7CFF1790"/>
    <w:rsid w:val="7D057325"/>
    <w:rsid w:val="7D0B41F3"/>
    <w:rsid w:val="7D12B37F"/>
    <w:rsid w:val="7D18FE57"/>
    <w:rsid w:val="7D1C6DE9"/>
    <w:rsid w:val="7D211051"/>
    <w:rsid w:val="7D22A53D"/>
    <w:rsid w:val="7D25B908"/>
    <w:rsid w:val="7D29E547"/>
    <w:rsid w:val="7D2FB01A"/>
    <w:rsid w:val="7D318FC1"/>
    <w:rsid w:val="7D3BC3DF"/>
    <w:rsid w:val="7D43747A"/>
    <w:rsid w:val="7D4795B1"/>
    <w:rsid w:val="7D49BBD8"/>
    <w:rsid w:val="7D49F907"/>
    <w:rsid w:val="7D49FB39"/>
    <w:rsid w:val="7D4C235A"/>
    <w:rsid w:val="7D4D8665"/>
    <w:rsid w:val="7D5058C0"/>
    <w:rsid w:val="7D574E5C"/>
    <w:rsid w:val="7D5785FE"/>
    <w:rsid w:val="7D57F589"/>
    <w:rsid w:val="7D5A223D"/>
    <w:rsid w:val="7D5DD834"/>
    <w:rsid w:val="7D5E99B8"/>
    <w:rsid w:val="7D61C2D4"/>
    <w:rsid w:val="7D65CE80"/>
    <w:rsid w:val="7D66AEC2"/>
    <w:rsid w:val="7D6AF2E4"/>
    <w:rsid w:val="7D6C5BCC"/>
    <w:rsid w:val="7D6CA2AF"/>
    <w:rsid w:val="7D7394BC"/>
    <w:rsid w:val="7D751882"/>
    <w:rsid w:val="7D773641"/>
    <w:rsid w:val="7D7BE291"/>
    <w:rsid w:val="7D7D8787"/>
    <w:rsid w:val="7D7DE61D"/>
    <w:rsid w:val="7D7EA039"/>
    <w:rsid w:val="7D7FB5C4"/>
    <w:rsid w:val="7D801E1B"/>
    <w:rsid w:val="7D833249"/>
    <w:rsid w:val="7D8382D5"/>
    <w:rsid w:val="7D84A560"/>
    <w:rsid w:val="7D854EB2"/>
    <w:rsid w:val="7D8913E8"/>
    <w:rsid w:val="7D8F10C8"/>
    <w:rsid w:val="7D9891F1"/>
    <w:rsid w:val="7D9A95C6"/>
    <w:rsid w:val="7D9ACF89"/>
    <w:rsid w:val="7D9BA2AC"/>
    <w:rsid w:val="7D9D6E49"/>
    <w:rsid w:val="7DA1D62E"/>
    <w:rsid w:val="7DA2B994"/>
    <w:rsid w:val="7DA499EB"/>
    <w:rsid w:val="7DA6CD13"/>
    <w:rsid w:val="7DA8DE64"/>
    <w:rsid w:val="7DAAD309"/>
    <w:rsid w:val="7DAC0639"/>
    <w:rsid w:val="7DAE2760"/>
    <w:rsid w:val="7DAED900"/>
    <w:rsid w:val="7DB53195"/>
    <w:rsid w:val="7DB80830"/>
    <w:rsid w:val="7DBB3CE7"/>
    <w:rsid w:val="7DBE8B34"/>
    <w:rsid w:val="7DC2DC9E"/>
    <w:rsid w:val="7DC3138B"/>
    <w:rsid w:val="7DC49BC3"/>
    <w:rsid w:val="7DC63CE2"/>
    <w:rsid w:val="7DC6F887"/>
    <w:rsid w:val="7DC7094B"/>
    <w:rsid w:val="7DC777BD"/>
    <w:rsid w:val="7DC87E79"/>
    <w:rsid w:val="7DCA8BAD"/>
    <w:rsid w:val="7DCC4031"/>
    <w:rsid w:val="7DCF2FC1"/>
    <w:rsid w:val="7DD0836E"/>
    <w:rsid w:val="7DD417B8"/>
    <w:rsid w:val="7DD580E8"/>
    <w:rsid w:val="7DDE27C3"/>
    <w:rsid w:val="7DDFC62A"/>
    <w:rsid w:val="7DE16E81"/>
    <w:rsid w:val="7DE2DB34"/>
    <w:rsid w:val="7DE46F3D"/>
    <w:rsid w:val="7DE8D99C"/>
    <w:rsid w:val="7DEE0E85"/>
    <w:rsid w:val="7DEF2619"/>
    <w:rsid w:val="7DF1B9E3"/>
    <w:rsid w:val="7DF26EFE"/>
    <w:rsid w:val="7DF507A8"/>
    <w:rsid w:val="7DF6D1DF"/>
    <w:rsid w:val="7DFB38EE"/>
    <w:rsid w:val="7DFE64D2"/>
    <w:rsid w:val="7E05AFDE"/>
    <w:rsid w:val="7E070A6A"/>
    <w:rsid w:val="7E08634C"/>
    <w:rsid w:val="7E0B789F"/>
    <w:rsid w:val="7E0D3362"/>
    <w:rsid w:val="7E127AD9"/>
    <w:rsid w:val="7E177F5D"/>
    <w:rsid w:val="7E18E9E8"/>
    <w:rsid w:val="7E1AE39B"/>
    <w:rsid w:val="7E1B8D17"/>
    <w:rsid w:val="7E24C242"/>
    <w:rsid w:val="7E28130C"/>
    <w:rsid w:val="7E2A3958"/>
    <w:rsid w:val="7E2AA007"/>
    <w:rsid w:val="7E2AE722"/>
    <w:rsid w:val="7E305B9A"/>
    <w:rsid w:val="7E36C19D"/>
    <w:rsid w:val="7E3C2CEE"/>
    <w:rsid w:val="7E3D40EE"/>
    <w:rsid w:val="7E458580"/>
    <w:rsid w:val="7E49434C"/>
    <w:rsid w:val="7E4A778E"/>
    <w:rsid w:val="7E4C7028"/>
    <w:rsid w:val="7E4FADF1"/>
    <w:rsid w:val="7E506B59"/>
    <w:rsid w:val="7E514D01"/>
    <w:rsid w:val="7E531E68"/>
    <w:rsid w:val="7E55DC53"/>
    <w:rsid w:val="7E573628"/>
    <w:rsid w:val="7E5882FD"/>
    <w:rsid w:val="7E58A11F"/>
    <w:rsid w:val="7E5FA0E5"/>
    <w:rsid w:val="7E5FC612"/>
    <w:rsid w:val="7E60324E"/>
    <w:rsid w:val="7E60E7FF"/>
    <w:rsid w:val="7E637150"/>
    <w:rsid w:val="7E66A531"/>
    <w:rsid w:val="7E67E3F9"/>
    <w:rsid w:val="7E697456"/>
    <w:rsid w:val="7E69B4FB"/>
    <w:rsid w:val="7E6D01D1"/>
    <w:rsid w:val="7E6F27FB"/>
    <w:rsid w:val="7E71A6DD"/>
    <w:rsid w:val="7E76D6B3"/>
    <w:rsid w:val="7E76E052"/>
    <w:rsid w:val="7E781731"/>
    <w:rsid w:val="7E78D701"/>
    <w:rsid w:val="7E78F899"/>
    <w:rsid w:val="7E7F157D"/>
    <w:rsid w:val="7E808EF9"/>
    <w:rsid w:val="7E87A72E"/>
    <w:rsid w:val="7E8CEE77"/>
    <w:rsid w:val="7E9D753A"/>
    <w:rsid w:val="7EA46198"/>
    <w:rsid w:val="7EA6646E"/>
    <w:rsid w:val="7EAEBC4F"/>
    <w:rsid w:val="7EB5DC11"/>
    <w:rsid w:val="7EB9CC45"/>
    <w:rsid w:val="7EBAC755"/>
    <w:rsid w:val="7EBD19A2"/>
    <w:rsid w:val="7EBEB781"/>
    <w:rsid w:val="7EC097A5"/>
    <w:rsid w:val="7EC53B89"/>
    <w:rsid w:val="7EC66043"/>
    <w:rsid w:val="7EC8539A"/>
    <w:rsid w:val="7EC99225"/>
    <w:rsid w:val="7EC9F651"/>
    <w:rsid w:val="7ECB5396"/>
    <w:rsid w:val="7ECBB126"/>
    <w:rsid w:val="7ECF59F4"/>
    <w:rsid w:val="7ED3431D"/>
    <w:rsid w:val="7EDB57C9"/>
    <w:rsid w:val="7EE19B19"/>
    <w:rsid w:val="7EE1CB05"/>
    <w:rsid w:val="7EE54591"/>
    <w:rsid w:val="7EE5571D"/>
    <w:rsid w:val="7EE9FB92"/>
    <w:rsid w:val="7EEA2C6D"/>
    <w:rsid w:val="7EEA56E2"/>
    <w:rsid w:val="7EECDE24"/>
    <w:rsid w:val="7EED0E58"/>
    <w:rsid w:val="7EED95C6"/>
    <w:rsid w:val="7EEFD663"/>
    <w:rsid w:val="7EF326B8"/>
    <w:rsid w:val="7EF68039"/>
    <w:rsid w:val="7EF72E0E"/>
    <w:rsid w:val="7EF8029C"/>
    <w:rsid w:val="7EFB1EBD"/>
    <w:rsid w:val="7EFD6155"/>
    <w:rsid w:val="7F00149A"/>
    <w:rsid w:val="7F023DBA"/>
    <w:rsid w:val="7F024464"/>
    <w:rsid w:val="7F028A42"/>
    <w:rsid w:val="7F059AA7"/>
    <w:rsid w:val="7F05CA75"/>
    <w:rsid w:val="7F0E7E38"/>
    <w:rsid w:val="7F0F916D"/>
    <w:rsid w:val="7F14E3EC"/>
    <w:rsid w:val="7F17E76F"/>
    <w:rsid w:val="7F1918F8"/>
    <w:rsid w:val="7F1AA00E"/>
    <w:rsid w:val="7F1E8B09"/>
    <w:rsid w:val="7F1EB483"/>
    <w:rsid w:val="7F217C83"/>
    <w:rsid w:val="7F22D3BD"/>
    <w:rsid w:val="7F28086C"/>
    <w:rsid w:val="7F2B2B51"/>
    <w:rsid w:val="7F32507A"/>
    <w:rsid w:val="7F349943"/>
    <w:rsid w:val="7F3797BC"/>
    <w:rsid w:val="7F39D5B1"/>
    <w:rsid w:val="7F3CCC96"/>
    <w:rsid w:val="7F3DC4C2"/>
    <w:rsid w:val="7F40E5E4"/>
    <w:rsid w:val="7F4139DF"/>
    <w:rsid w:val="7F4F0EAF"/>
    <w:rsid w:val="7F4F8189"/>
    <w:rsid w:val="7F53D66A"/>
    <w:rsid w:val="7F5649D6"/>
    <w:rsid w:val="7F570D48"/>
    <w:rsid w:val="7F5838BE"/>
    <w:rsid w:val="7F58C1C0"/>
    <w:rsid w:val="7F59B85C"/>
    <w:rsid w:val="7F5AE5B7"/>
    <w:rsid w:val="7F5C9488"/>
    <w:rsid w:val="7F6159E0"/>
    <w:rsid w:val="7F6528AD"/>
    <w:rsid w:val="7F65DFEA"/>
    <w:rsid w:val="7F667C84"/>
    <w:rsid w:val="7F6BE9C3"/>
    <w:rsid w:val="7F6CE42F"/>
    <w:rsid w:val="7F6F6494"/>
    <w:rsid w:val="7F71F6D6"/>
    <w:rsid w:val="7F77EC47"/>
    <w:rsid w:val="7F79435C"/>
    <w:rsid w:val="7F80F3BD"/>
    <w:rsid w:val="7F823C55"/>
    <w:rsid w:val="7F82BD75"/>
    <w:rsid w:val="7F8559B3"/>
    <w:rsid w:val="7F8753F1"/>
    <w:rsid w:val="7F88AB2F"/>
    <w:rsid w:val="7F88FA12"/>
    <w:rsid w:val="7F89981B"/>
    <w:rsid w:val="7F89FE32"/>
    <w:rsid w:val="7F8BA1A4"/>
    <w:rsid w:val="7F8BB4A5"/>
    <w:rsid w:val="7F8E0DE7"/>
    <w:rsid w:val="7F903F60"/>
    <w:rsid w:val="7F989E17"/>
    <w:rsid w:val="7F9BD5DC"/>
    <w:rsid w:val="7F9F48BE"/>
    <w:rsid w:val="7F9F82BA"/>
    <w:rsid w:val="7FA0454A"/>
    <w:rsid w:val="7FA18401"/>
    <w:rsid w:val="7FA1F27B"/>
    <w:rsid w:val="7FA3345A"/>
    <w:rsid w:val="7FB017AD"/>
    <w:rsid w:val="7FB11BCA"/>
    <w:rsid w:val="7FB37E8A"/>
    <w:rsid w:val="7FC2A354"/>
    <w:rsid w:val="7FC409E5"/>
    <w:rsid w:val="7FC6E6B1"/>
    <w:rsid w:val="7FC8082E"/>
    <w:rsid w:val="7FCFCAA5"/>
    <w:rsid w:val="7FD6D96B"/>
    <w:rsid w:val="7FD813E5"/>
    <w:rsid w:val="7FD9DA2B"/>
    <w:rsid w:val="7FDAF1A1"/>
    <w:rsid w:val="7FDB8901"/>
    <w:rsid w:val="7FE0353D"/>
    <w:rsid w:val="7FE051FE"/>
    <w:rsid w:val="7FE0E432"/>
    <w:rsid w:val="7FE56D78"/>
    <w:rsid w:val="7FE5E5A6"/>
    <w:rsid w:val="7FE73BC4"/>
    <w:rsid w:val="7FE9AE5E"/>
    <w:rsid w:val="7FEB2D4B"/>
    <w:rsid w:val="7FEB9C8A"/>
    <w:rsid w:val="7FF3372F"/>
    <w:rsid w:val="7FF38230"/>
    <w:rsid w:val="7FF720D8"/>
    <w:rsid w:val="7FF757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8BF71"/>
  <w15:chartTrackingRefBased/>
  <w15:docId w15:val="{E6AC3629-ECBD-4B39-A431-574C8FED749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9D2EE4"/>
    <w:pPr>
      <w:ind w:left="720"/>
      <w:contextualSpacing/>
    </w:pPr>
  </w:style>
  <w:style w:type="paragraph" w:styleId="msonormal0" w:customStyle="1">
    <w:name w:val="msonormal"/>
    <w:basedOn w:val="Normal"/>
    <w:rsid w:val="00EE3528"/>
    <w:pPr>
      <w:spacing w:before="100" w:beforeAutospacing="1" w:after="100" w:afterAutospacing="1"/>
    </w:pPr>
    <w:rPr>
      <w:rFonts w:ascii="Times New Roman" w:hAnsi="Times New Roman" w:eastAsia="Times New Roman" w:cs="Times New Roman"/>
    </w:rPr>
  </w:style>
  <w:style w:type="paragraph" w:styleId="paragraph" w:customStyle="1">
    <w:name w:val="paragraph"/>
    <w:basedOn w:val="Normal"/>
    <w:rsid w:val="00EE3528"/>
    <w:pPr>
      <w:spacing w:before="100" w:beforeAutospacing="1" w:after="100" w:afterAutospacing="1"/>
    </w:pPr>
    <w:rPr>
      <w:rFonts w:ascii="Times New Roman" w:hAnsi="Times New Roman" w:eastAsia="Times New Roman" w:cs="Times New Roman"/>
    </w:rPr>
  </w:style>
  <w:style w:type="character" w:styleId="textrun" w:customStyle="1">
    <w:name w:val="textrun"/>
    <w:basedOn w:val="DefaultParagraphFont"/>
    <w:rsid w:val="00EE3528"/>
  </w:style>
  <w:style w:type="character" w:styleId="normaltextrun" w:customStyle="1">
    <w:name w:val="normaltextrun"/>
    <w:basedOn w:val="DefaultParagraphFont"/>
    <w:rsid w:val="00EE3528"/>
  </w:style>
  <w:style w:type="character" w:styleId="eop" w:customStyle="1">
    <w:name w:val="eop"/>
    <w:basedOn w:val="DefaultParagraphFont"/>
    <w:rsid w:val="00EE3528"/>
  </w:style>
  <w:style w:type="character" w:styleId="Hyperlink">
    <w:name w:val="Hyperlink"/>
    <w:basedOn w:val="DefaultParagraphFont"/>
    <w:uiPriority w:val="99"/>
    <w:unhideWhenUsed/>
    <w:rsid w:val="00EE3528"/>
    <w:rPr>
      <w:color w:val="0000FF"/>
      <w:u w:val="single"/>
    </w:rPr>
  </w:style>
  <w:style w:type="character" w:styleId="FollowedHyperlink">
    <w:name w:val="FollowedHyperlink"/>
    <w:basedOn w:val="DefaultParagraphFont"/>
    <w:uiPriority w:val="99"/>
    <w:semiHidden/>
    <w:unhideWhenUsed/>
    <w:rsid w:val="00EE3528"/>
    <w:rPr>
      <w:color w:val="800080"/>
      <w:u w:val="single"/>
    </w:rPr>
  </w:style>
  <w:style w:type="paragraph" w:styleId="outlineelement" w:customStyle="1">
    <w:name w:val="outlineelement"/>
    <w:basedOn w:val="Normal"/>
    <w:rsid w:val="00EE3528"/>
    <w:pPr>
      <w:spacing w:before="100" w:beforeAutospacing="1" w:after="100" w:afterAutospacing="1"/>
    </w:pPr>
    <w:rPr>
      <w:rFonts w:ascii="Times New Roman" w:hAnsi="Times New Roman" w:eastAsia="Times New Roman" w:cs="Times New Roman"/>
    </w:rPr>
  </w:style>
  <w:style w:type="character" w:styleId="fieldrange" w:customStyle="1">
    <w:name w:val="fieldrange"/>
    <w:basedOn w:val="DefaultParagraphFont"/>
    <w:rsid w:val="00EE3528"/>
  </w:style>
  <w:style w:type="character" w:styleId="superscript" w:customStyle="1">
    <w:name w:val="superscript"/>
    <w:basedOn w:val="DefaultParagraphFont"/>
    <w:rsid w:val="00EE3528"/>
  </w:style>
  <w:style w:type="character" w:styleId="wacimagecontainer" w:customStyle="1">
    <w:name w:val="wacimagecontainer"/>
    <w:basedOn w:val="DefaultParagraphFont"/>
    <w:rsid w:val="00EE3528"/>
  </w:style>
  <w:style w:type="character" w:styleId="wacimageborder" w:customStyle="1">
    <w:name w:val="wacimageborder"/>
    <w:basedOn w:val="DefaultParagraphFont"/>
    <w:rsid w:val="00EE3528"/>
  </w:style>
  <w:style w:type="character" w:styleId="UnresolvedMention">
    <w:name w:val="Unresolved Mention"/>
    <w:basedOn w:val="DefaultParagraphFont"/>
    <w:uiPriority w:val="99"/>
    <w:semiHidden/>
    <w:unhideWhenUsed/>
    <w:rsid w:val="00893108"/>
    <w:rPr>
      <w:color w:val="605E5C"/>
      <w:shd w:val="clear" w:color="auto" w:fill="E1DFDD"/>
    </w:rPr>
  </w:style>
  <w:style w:type="paragraph" w:styleId="Caption">
    <w:name w:val="caption"/>
    <w:basedOn w:val="Normal"/>
    <w:next w:val="Normal"/>
    <w:uiPriority w:val="35"/>
    <w:unhideWhenUsed/>
    <w:qFormat/>
    <w:rsid w:val="000C2C0E"/>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2E3902"/>
    <w:rPr>
      <w:sz w:val="20"/>
      <w:szCs w:val="20"/>
    </w:rPr>
  </w:style>
  <w:style w:type="character" w:styleId="EndnoteTextChar" w:customStyle="1">
    <w:name w:val="Endnote Text Char"/>
    <w:basedOn w:val="DefaultParagraphFont"/>
    <w:link w:val="EndnoteText"/>
    <w:uiPriority w:val="99"/>
    <w:semiHidden/>
    <w:rsid w:val="002E3902"/>
    <w:rPr>
      <w:sz w:val="20"/>
      <w:szCs w:val="20"/>
    </w:rPr>
  </w:style>
  <w:style w:type="character" w:styleId="EndnoteReference">
    <w:name w:val="endnote reference"/>
    <w:basedOn w:val="DefaultParagraphFont"/>
    <w:uiPriority w:val="99"/>
    <w:semiHidden/>
    <w:unhideWhenUsed/>
    <w:rsid w:val="002E3902"/>
    <w:rPr>
      <w:vertAlign w:val="superscript"/>
    </w:rPr>
  </w:style>
  <w:style w:type="character" w:styleId="Emphasis">
    <w:name w:val="Emphasis"/>
    <w:basedOn w:val="DefaultParagraphFont"/>
    <w:uiPriority w:val="20"/>
    <w:qFormat/>
    <w:rsid w:val="00BA44A6"/>
    <w:rPr>
      <w:i/>
      <w:iCs/>
    </w:rPr>
  </w:style>
  <w:style w:type="character" w:styleId="objectbox" w:customStyle="1">
    <w:name w:val="objectbox"/>
    <w:basedOn w:val="DefaultParagraphFont"/>
    <w:rsid w:val="009A743D"/>
  </w:style>
  <w:style w:type="paragraph" w:styleId="Header">
    <w:name w:val="header"/>
    <w:basedOn w:val="Normal"/>
    <w:link w:val="HeaderChar"/>
    <w:uiPriority w:val="99"/>
    <w:semiHidden/>
    <w:unhideWhenUsed/>
    <w:rsid w:val="00721A66"/>
    <w:pPr>
      <w:tabs>
        <w:tab w:val="center" w:pos="4680"/>
        <w:tab w:val="right" w:pos="9360"/>
      </w:tabs>
    </w:pPr>
  </w:style>
  <w:style w:type="character" w:styleId="HeaderChar" w:customStyle="1">
    <w:name w:val="Header Char"/>
    <w:basedOn w:val="DefaultParagraphFont"/>
    <w:link w:val="Header"/>
    <w:uiPriority w:val="99"/>
    <w:semiHidden/>
    <w:rsid w:val="00721A66"/>
  </w:style>
  <w:style w:type="paragraph" w:styleId="Footer">
    <w:name w:val="footer"/>
    <w:basedOn w:val="Normal"/>
    <w:link w:val="FooterChar"/>
    <w:uiPriority w:val="99"/>
    <w:semiHidden/>
    <w:unhideWhenUsed/>
    <w:rsid w:val="00721A66"/>
    <w:pPr>
      <w:tabs>
        <w:tab w:val="center" w:pos="4680"/>
        <w:tab w:val="right" w:pos="9360"/>
      </w:tabs>
    </w:pPr>
  </w:style>
  <w:style w:type="character" w:styleId="FooterChar" w:customStyle="1">
    <w:name w:val="Footer Char"/>
    <w:basedOn w:val="DefaultParagraphFont"/>
    <w:link w:val="Footer"/>
    <w:uiPriority w:val="99"/>
    <w:semiHidden/>
    <w:rsid w:val="00721A66"/>
  </w:style>
  <w:style w:type="paragraph" w:styleId="articleparagraphrootwy3ui" w:customStyle="1">
    <w:name w:val="articleparagraph_root__wy3ui"/>
    <w:basedOn w:val="Normal"/>
    <w:rsid w:val="005C751B"/>
    <w:pPr>
      <w:spacing w:before="100" w:beforeAutospacing="1" w:after="100" w:afterAutospacing="1"/>
    </w:pPr>
    <w:rPr>
      <w:rFonts w:ascii="Times New Roman" w:hAnsi="Times New Roman" w:eastAsia="Times New Roman" w:cs="Times New Roman"/>
    </w:rPr>
  </w:style>
  <w:style w:type="paragraph" w:styleId="HTMLAddress">
    <w:name w:val="HTML Address"/>
    <w:basedOn w:val="Normal"/>
    <w:link w:val="HTMLAddressChar"/>
    <w:uiPriority w:val="99"/>
    <w:semiHidden/>
    <w:unhideWhenUsed/>
    <w:rsid w:val="005C751B"/>
    <w:rPr>
      <w:rFonts w:ascii="Times New Roman" w:hAnsi="Times New Roman" w:eastAsia="Times New Roman" w:cs="Times New Roman"/>
      <w:i/>
      <w:iCs/>
    </w:rPr>
  </w:style>
  <w:style w:type="character" w:styleId="HTMLAddressChar" w:customStyle="1">
    <w:name w:val="HTML Address Char"/>
    <w:basedOn w:val="DefaultParagraphFont"/>
    <w:link w:val="HTMLAddress"/>
    <w:uiPriority w:val="99"/>
    <w:semiHidden/>
    <w:rsid w:val="005C751B"/>
    <w:rPr>
      <w:rFonts w:ascii="Times New Roman" w:hAnsi="Times New Roman" w:eastAsia="Times New Roman" w:cs="Times New Roman"/>
      <w:i/>
      <w:iCs/>
    </w:rPr>
  </w:style>
  <w:style w:type="character" w:styleId="CommentReference">
    <w:name w:val="annotation reference"/>
    <w:basedOn w:val="DefaultParagraphFont"/>
    <w:uiPriority w:val="99"/>
    <w:semiHidden/>
    <w:unhideWhenUsed/>
    <w:rsid w:val="00FA0F52"/>
    <w:rPr>
      <w:sz w:val="16"/>
      <w:szCs w:val="16"/>
    </w:rPr>
  </w:style>
  <w:style w:type="paragraph" w:styleId="CommentText">
    <w:name w:val="annotation text"/>
    <w:basedOn w:val="Normal"/>
    <w:link w:val="CommentTextChar"/>
    <w:uiPriority w:val="99"/>
    <w:semiHidden/>
    <w:unhideWhenUsed/>
    <w:rsid w:val="00FA0F52"/>
    <w:rPr>
      <w:sz w:val="20"/>
      <w:szCs w:val="20"/>
    </w:rPr>
  </w:style>
  <w:style w:type="character" w:styleId="CommentTextChar" w:customStyle="1">
    <w:name w:val="Comment Text Char"/>
    <w:basedOn w:val="DefaultParagraphFont"/>
    <w:link w:val="CommentText"/>
    <w:uiPriority w:val="99"/>
    <w:semiHidden/>
    <w:rsid w:val="00FA0F52"/>
    <w:rPr>
      <w:sz w:val="20"/>
      <w:szCs w:val="20"/>
    </w:rPr>
  </w:style>
  <w:style w:type="paragraph" w:styleId="CommentSubject">
    <w:name w:val="annotation subject"/>
    <w:basedOn w:val="CommentText"/>
    <w:next w:val="CommentText"/>
    <w:link w:val="CommentSubjectChar"/>
    <w:uiPriority w:val="99"/>
    <w:semiHidden/>
    <w:unhideWhenUsed/>
    <w:rsid w:val="00FA0F52"/>
    <w:rPr>
      <w:b/>
      <w:bCs/>
    </w:rPr>
  </w:style>
  <w:style w:type="character" w:styleId="CommentSubjectChar" w:customStyle="1">
    <w:name w:val="Comment Subject Char"/>
    <w:basedOn w:val="CommentTextChar"/>
    <w:link w:val="CommentSubject"/>
    <w:uiPriority w:val="99"/>
    <w:semiHidden/>
    <w:rsid w:val="00FA0F52"/>
    <w:rPr>
      <w:b/>
      <w:bCs/>
      <w:sz w:val="20"/>
      <w:szCs w:val="20"/>
    </w:rPr>
  </w:style>
  <w:style w:type="paragraph" w:styleId="NormalWeb">
    <w:name w:val="Normal (Web)"/>
    <w:basedOn w:val="Normal"/>
    <w:uiPriority w:val="99"/>
    <w:semiHidden/>
    <w:unhideWhenUsed/>
    <w:rsid w:val="00AB4632"/>
    <w:pPr>
      <w:spacing w:before="100" w:beforeAutospacing="1" w:after="100" w:afterAutospacing="1"/>
    </w:pPr>
    <w:rPr>
      <w:rFonts w:ascii="Times New Roman" w:hAnsi="Times New Roman" w:eastAsia="Times New Roman" w:cs="Times New Roman"/>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FootnoteReference">
    <w:name w:val="footnote reference"/>
    <w:basedOn w:val="DefaultParagraphFont"/>
    <w:uiPriority w:val="99"/>
    <w:semiHidden/>
    <w:unhideWhenUsed/>
    <w:rPr>
      <w:vertAlign w:val="superscript"/>
    </w:rPr>
  </w:style>
  <w:style w:type="character" w:styleId="FootnoteTextChar" w:customStyle="1">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rPr>
      <w:sz w:val="20"/>
      <w:szCs w:val="20"/>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6486">
      <w:bodyDiv w:val="1"/>
      <w:marLeft w:val="0"/>
      <w:marRight w:val="0"/>
      <w:marTop w:val="0"/>
      <w:marBottom w:val="0"/>
      <w:divBdr>
        <w:top w:val="none" w:sz="0" w:space="0" w:color="auto"/>
        <w:left w:val="none" w:sz="0" w:space="0" w:color="auto"/>
        <w:bottom w:val="none" w:sz="0" w:space="0" w:color="auto"/>
        <w:right w:val="none" w:sz="0" w:space="0" w:color="auto"/>
      </w:divBdr>
      <w:divsChild>
        <w:div w:id="209146927">
          <w:marLeft w:val="0"/>
          <w:marRight w:val="0"/>
          <w:marTop w:val="0"/>
          <w:marBottom w:val="0"/>
          <w:divBdr>
            <w:top w:val="none" w:sz="0" w:space="0" w:color="auto"/>
            <w:left w:val="none" w:sz="0" w:space="0" w:color="auto"/>
            <w:bottom w:val="none" w:sz="0" w:space="0" w:color="auto"/>
            <w:right w:val="none" w:sz="0" w:space="0" w:color="auto"/>
          </w:divBdr>
        </w:div>
        <w:div w:id="637224309">
          <w:marLeft w:val="0"/>
          <w:marRight w:val="0"/>
          <w:marTop w:val="0"/>
          <w:marBottom w:val="0"/>
          <w:divBdr>
            <w:top w:val="none" w:sz="0" w:space="0" w:color="auto"/>
            <w:left w:val="none" w:sz="0" w:space="0" w:color="auto"/>
            <w:bottom w:val="none" w:sz="0" w:space="0" w:color="auto"/>
            <w:right w:val="none" w:sz="0" w:space="0" w:color="auto"/>
          </w:divBdr>
        </w:div>
        <w:div w:id="1053306845">
          <w:marLeft w:val="0"/>
          <w:marRight w:val="0"/>
          <w:marTop w:val="0"/>
          <w:marBottom w:val="0"/>
          <w:divBdr>
            <w:top w:val="none" w:sz="0" w:space="0" w:color="auto"/>
            <w:left w:val="none" w:sz="0" w:space="0" w:color="auto"/>
            <w:bottom w:val="none" w:sz="0" w:space="0" w:color="auto"/>
            <w:right w:val="none" w:sz="0" w:space="0" w:color="auto"/>
          </w:divBdr>
        </w:div>
        <w:div w:id="1122458197">
          <w:marLeft w:val="0"/>
          <w:marRight w:val="0"/>
          <w:marTop w:val="0"/>
          <w:marBottom w:val="0"/>
          <w:divBdr>
            <w:top w:val="none" w:sz="0" w:space="0" w:color="auto"/>
            <w:left w:val="none" w:sz="0" w:space="0" w:color="auto"/>
            <w:bottom w:val="none" w:sz="0" w:space="0" w:color="auto"/>
            <w:right w:val="none" w:sz="0" w:space="0" w:color="auto"/>
          </w:divBdr>
        </w:div>
        <w:div w:id="1145856708">
          <w:marLeft w:val="0"/>
          <w:marRight w:val="0"/>
          <w:marTop w:val="0"/>
          <w:marBottom w:val="0"/>
          <w:divBdr>
            <w:top w:val="none" w:sz="0" w:space="0" w:color="auto"/>
            <w:left w:val="none" w:sz="0" w:space="0" w:color="auto"/>
            <w:bottom w:val="none" w:sz="0" w:space="0" w:color="auto"/>
            <w:right w:val="none" w:sz="0" w:space="0" w:color="auto"/>
          </w:divBdr>
        </w:div>
      </w:divsChild>
    </w:div>
    <w:div w:id="15666666">
      <w:bodyDiv w:val="1"/>
      <w:marLeft w:val="0"/>
      <w:marRight w:val="0"/>
      <w:marTop w:val="0"/>
      <w:marBottom w:val="0"/>
      <w:divBdr>
        <w:top w:val="none" w:sz="0" w:space="0" w:color="auto"/>
        <w:left w:val="none" w:sz="0" w:space="0" w:color="auto"/>
        <w:bottom w:val="none" w:sz="0" w:space="0" w:color="auto"/>
        <w:right w:val="none" w:sz="0" w:space="0" w:color="auto"/>
      </w:divBdr>
    </w:div>
    <w:div w:id="29915658">
      <w:bodyDiv w:val="1"/>
      <w:marLeft w:val="0"/>
      <w:marRight w:val="0"/>
      <w:marTop w:val="0"/>
      <w:marBottom w:val="0"/>
      <w:divBdr>
        <w:top w:val="none" w:sz="0" w:space="0" w:color="auto"/>
        <w:left w:val="none" w:sz="0" w:space="0" w:color="auto"/>
        <w:bottom w:val="none" w:sz="0" w:space="0" w:color="auto"/>
        <w:right w:val="none" w:sz="0" w:space="0" w:color="auto"/>
      </w:divBdr>
      <w:divsChild>
        <w:div w:id="1138572372">
          <w:marLeft w:val="0"/>
          <w:marRight w:val="0"/>
          <w:marTop w:val="100"/>
          <w:marBottom w:val="100"/>
          <w:divBdr>
            <w:top w:val="none" w:sz="0" w:space="0" w:color="auto"/>
            <w:left w:val="none" w:sz="0" w:space="0" w:color="auto"/>
            <w:bottom w:val="none" w:sz="0" w:space="0" w:color="auto"/>
            <w:right w:val="none" w:sz="0" w:space="0" w:color="auto"/>
          </w:divBdr>
          <w:divsChild>
            <w:div w:id="663508109">
              <w:marLeft w:val="0"/>
              <w:marRight w:val="0"/>
              <w:marTop w:val="360"/>
              <w:marBottom w:val="0"/>
              <w:divBdr>
                <w:top w:val="none" w:sz="0" w:space="0" w:color="auto"/>
                <w:left w:val="none" w:sz="0" w:space="0" w:color="auto"/>
                <w:bottom w:val="none" w:sz="0" w:space="0" w:color="auto"/>
                <w:right w:val="none" w:sz="0" w:space="0" w:color="auto"/>
              </w:divBdr>
            </w:div>
            <w:div w:id="1596399893">
              <w:marLeft w:val="0"/>
              <w:marRight w:val="0"/>
              <w:marTop w:val="0"/>
              <w:marBottom w:val="0"/>
              <w:divBdr>
                <w:top w:val="none" w:sz="0" w:space="0" w:color="auto"/>
                <w:left w:val="none" w:sz="0" w:space="0" w:color="auto"/>
                <w:bottom w:val="none" w:sz="0" w:space="0" w:color="auto"/>
                <w:right w:val="none" w:sz="0" w:space="0" w:color="auto"/>
              </w:divBdr>
              <w:divsChild>
                <w:div w:id="178156494">
                  <w:marLeft w:val="480"/>
                  <w:marRight w:val="0"/>
                  <w:marTop w:val="0"/>
                  <w:marBottom w:val="0"/>
                  <w:divBdr>
                    <w:top w:val="none" w:sz="0" w:space="0" w:color="auto"/>
                    <w:left w:val="none" w:sz="0" w:space="0" w:color="auto"/>
                    <w:bottom w:val="none" w:sz="0" w:space="0" w:color="auto"/>
                    <w:right w:val="none" w:sz="0" w:space="0" w:color="auto"/>
                  </w:divBdr>
                  <w:divsChild>
                    <w:div w:id="18446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72461">
          <w:marLeft w:val="0"/>
          <w:marRight w:val="0"/>
          <w:marTop w:val="100"/>
          <w:marBottom w:val="100"/>
          <w:divBdr>
            <w:top w:val="none" w:sz="0" w:space="0" w:color="auto"/>
            <w:left w:val="none" w:sz="0" w:space="0" w:color="auto"/>
            <w:bottom w:val="none" w:sz="0" w:space="0" w:color="auto"/>
            <w:right w:val="none" w:sz="0" w:space="0" w:color="auto"/>
          </w:divBdr>
          <w:divsChild>
            <w:div w:id="35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0674">
      <w:bodyDiv w:val="1"/>
      <w:marLeft w:val="0"/>
      <w:marRight w:val="0"/>
      <w:marTop w:val="0"/>
      <w:marBottom w:val="0"/>
      <w:divBdr>
        <w:top w:val="none" w:sz="0" w:space="0" w:color="auto"/>
        <w:left w:val="none" w:sz="0" w:space="0" w:color="auto"/>
        <w:bottom w:val="none" w:sz="0" w:space="0" w:color="auto"/>
        <w:right w:val="none" w:sz="0" w:space="0" w:color="auto"/>
      </w:divBdr>
      <w:divsChild>
        <w:div w:id="596863374">
          <w:marLeft w:val="0"/>
          <w:marRight w:val="0"/>
          <w:marTop w:val="100"/>
          <w:marBottom w:val="100"/>
          <w:divBdr>
            <w:top w:val="none" w:sz="0" w:space="0" w:color="auto"/>
            <w:left w:val="none" w:sz="0" w:space="0" w:color="auto"/>
            <w:bottom w:val="none" w:sz="0" w:space="0" w:color="auto"/>
            <w:right w:val="none" w:sz="0" w:space="0" w:color="auto"/>
          </w:divBdr>
          <w:divsChild>
            <w:div w:id="849027575">
              <w:marLeft w:val="0"/>
              <w:marRight w:val="0"/>
              <w:marTop w:val="0"/>
              <w:marBottom w:val="0"/>
              <w:divBdr>
                <w:top w:val="none" w:sz="0" w:space="0" w:color="auto"/>
                <w:left w:val="none" w:sz="0" w:space="0" w:color="auto"/>
                <w:bottom w:val="none" w:sz="0" w:space="0" w:color="auto"/>
                <w:right w:val="none" w:sz="0" w:space="0" w:color="auto"/>
              </w:divBdr>
            </w:div>
          </w:divsChild>
        </w:div>
        <w:div w:id="1273972992">
          <w:marLeft w:val="0"/>
          <w:marRight w:val="0"/>
          <w:marTop w:val="100"/>
          <w:marBottom w:val="100"/>
          <w:divBdr>
            <w:top w:val="none" w:sz="0" w:space="0" w:color="auto"/>
            <w:left w:val="none" w:sz="0" w:space="0" w:color="auto"/>
            <w:bottom w:val="none" w:sz="0" w:space="0" w:color="auto"/>
            <w:right w:val="none" w:sz="0" w:space="0" w:color="auto"/>
          </w:divBdr>
          <w:divsChild>
            <w:div w:id="1297106837">
              <w:marLeft w:val="0"/>
              <w:marRight w:val="0"/>
              <w:marTop w:val="360"/>
              <w:marBottom w:val="0"/>
              <w:divBdr>
                <w:top w:val="none" w:sz="0" w:space="0" w:color="auto"/>
                <w:left w:val="none" w:sz="0" w:space="0" w:color="auto"/>
                <w:bottom w:val="none" w:sz="0" w:space="0" w:color="auto"/>
                <w:right w:val="none" w:sz="0" w:space="0" w:color="auto"/>
              </w:divBdr>
            </w:div>
            <w:div w:id="1579170312">
              <w:marLeft w:val="0"/>
              <w:marRight w:val="0"/>
              <w:marTop w:val="0"/>
              <w:marBottom w:val="0"/>
              <w:divBdr>
                <w:top w:val="none" w:sz="0" w:space="0" w:color="auto"/>
                <w:left w:val="none" w:sz="0" w:space="0" w:color="auto"/>
                <w:bottom w:val="none" w:sz="0" w:space="0" w:color="auto"/>
                <w:right w:val="none" w:sz="0" w:space="0" w:color="auto"/>
              </w:divBdr>
              <w:divsChild>
                <w:div w:id="1517646565">
                  <w:marLeft w:val="480"/>
                  <w:marRight w:val="0"/>
                  <w:marTop w:val="0"/>
                  <w:marBottom w:val="0"/>
                  <w:divBdr>
                    <w:top w:val="none" w:sz="0" w:space="0" w:color="auto"/>
                    <w:left w:val="none" w:sz="0" w:space="0" w:color="auto"/>
                    <w:bottom w:val="none" w:sz="0" w:space="0" w:color="auto"/>
                    <w:right w:val="none" w:sz="0" w:space="0" w:color="auto"/>
                  </w:divBdr>
                  <w:divsChild>
                    <w:div w:id="17581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19825">
      <w:bodyDiv w:val="1"/>
      <w:marLeft w:val="0"/>
      <w:marRight w:val="0"/>
      <w:marTop w:val="0"/>
      <w:marBottom w:val="0"/>
      <w:divBdr>
        <w:top w:val="none" w:sz="0" w:space="0" w:color="auto"/>
        <w:left w:val="none" w:sz="0" w:space="0" w:color="auto"/>
        <w:bottom w:val="none" w:sz="0" w:space="0" w:color="auto"/>
        <w:right w:val="none" w:sz="0" w:space="0" w:color="auto"/>
      </w:divBdr>
      <w:divsChild>
        <w:div w:id="781799189">
          <w:marLeft w:val="0"/>
          <w:marRight w:val="0"/>
          <w:marTop w:val="100"/>
          <w:marBottom w:val="100"/>
          <w:divBdr>
            <w:top w:val="none" w:sz="0" w:space="0" w:color="auto"/>
            <w:left w:val="none" w:sz="0" w:space="0" w:color="auto"/>
            <w:bottom w:val="none" w:sz="0" w:space="0" w:color="auto"/>
            <w:right w:val="none" w:sz="0" w:space="0" w:color="auto"/>
          </w:divBdr>
          <w:divsChild>
            <w:div w:id="2058971481">
              <w:marLeft w:val="0"/>
              <w:marRight w:val="0"/>
              <w:marTop w:val="0"/>
              <w:marBottom w:val="0"/>
              <w:divBdr>
                <w:top w:val="none" w:sz="0" w:space="0" w:color="auto"/>
                <w:left w:val="none" w:sz="0" w:space="0" w:color="auto"/>
                <w:bottom w:val="none" w:sz="0" w:space="0" w:color="auto"/>
                <w:right w:val="none" w:sz="0" w:space="0" w:color="auto"/>
              </w:divBdr>
            </w:div>
          </w:divsChild>
        </w:div>
        <w:div w:id="1723477435">
          <w:marLeft w:val="0"/>
          <w:marRight w:val="0"/>
          <w:marTop w:val="100"/>
          <w:marBottom w:val="100"/>
          <w:divBdr>
            <w:top w:val="none" w:sz="0" w:space="0" w:color="auto"/>
            <w:left w:val="none" w:sz="0" w:space="0" w:color="auto"/>
            <w:bottom w:val="none" w:sz="0" w:space="0" w:color="auto"/>
            <w:right w:val="none" w:sz="0" w:space="0" w:color="auto"/>
          </w:divBdr>
          <w:divsChild>
            <w:div w:id="1334994407">
              <w:marLeft w:val="0"/>
              <w:marRight w:val="0"/>
              <w:marTop w:val="360"/>
              <w:marBottom w:val="0"/>
              <w:divBdr>
                <w:top w:val="none" w:sz="0" w:space="0" w:color="auto"/>
                <w:left w:val="none" w:sz="0" w:space="0" w:color="auto"/>
                <w:bottom w:val="none" w:sz="0" w:space="0" w:color="auto"/>
                <w:right w:val="none" w:sz="0" w:space="0" w:color="auto"/>
              </w:divBdr>
            </w:div>
            <w:div w:id="1348168166">
              <w:marLeft w:val="0"/>
              <w:marRight w:val="0"/>
              <w:marTop w:val="0"/>
              <w:marBottom w:val="0"/>
              <w:divBdr>
                <w:top w:val="none" w:sz="0" w:space="0" w:color="auto"/>
                <w:left w:val="none" w:sz="0" w:space="0" w:color="auto"/>
                <w:bottom w:val="none" w:sz="0" w:space="0" w:color="auto"/>
                <w:right w:val="none" w:sz="0" w:space="0" w:color="auto"/>
              </w:divBdr>
              <w:divsChild>
                <w:div w:id="1995645976">
                  <w:marLeft w:val="480"/>
                  <w:marRight w:val="0"/>
                  <w:marTop w:val="0"/>
                  <w:marBottom w:val="0"/>
                  <w:divBdr>
                    <w:top w:val="none" w:sz="0" w:space="0" w:color="auto"/>
                    <w:left w:val="none" w:sz="0" w:space="0" w:color="auto"/>
                    <w:bottom w:val="none" w:sz="0" w:space="0" w:color="auto"/>
                    <w:right w:val="none" w:sz="0" w:space="0" w:color="auto"/>
                  </w:divBdr>
                  <w:divsChild>
                    <w:div w:id="8914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63174">
      <w:bodyDiv w:val="1"/>
      <w:marLeft w:val="0"/>
      <w:marRight w:val="0"/>
      <w:marTop w:val="0"/>
      <w:marBottom w:val="0"/>
      <w:divBdr>
        <w:top w:val="none" w:sz="0" w:space="0" w:color="auto"/>
        <w:left w:val="none" w:sz="0" w:space="0" w:color="auto"/>
        <w:bottom w:val="none" w:sz="0" w:space="0" w:color="auto"/>
        <w:right w:val="none" w:sz="0" w:space="0" w:color="auto"/>
      </w:divBdr>
    </w:div>
    <w:div w:id="97530506">
      <w:bodyDiv w:val="1"/>
      <w:marLeft w:val="0"/>
      <w:marRight w:val="0"/>
      <w:marTop w:val="0"/>
      <w:marBottom w:val="0"/>
      <w:divBdr>
        <w:top w:val="none" w:sz="0" w:space="0" w:color="auto"/>
        <w:left w:val="none" w:sz="0" w:space="0" w:color="auto"/>
        <w:bottom w:val="none" w:sz="0" w:space="0" w:color="auto"/>
        <w:right w:val="none" w:sz="0" w:space="0" w:color="auto"/>
      </w:divBdr>
      <w:divsChild>
        <w:div w:id="1055011553">
          <w:marLeft w:val="0"/>
          <w:marRight w:val="0"/>
          <w:marTop w:val="100"/>
          <w:marBottom w:val="100"/>
          <w:divBdr>
            <w:top w:val="none" w:sz="0" w:space="0" w:color="auto"/>
            <w:left w:val="none" w:sz="0" w:space="0" w:color="auto"/>
            <w:bottom w:val="none" w:sz="0" w:space="0" w:color="auto"/>
            <w:right w:val="none" w:sz="0" w:space="0" w:color="auto"/>
          </w:divBdr>
          <w:divsChild>
            <w:div w:id="766584703">
              <w:marLeft w:val="0"/>
              <w:marRight w:val="0"/>
              <w:marTop w:val="0"/>
              <w:marBottom w:val="0"/>
              <w:divBdr>
                <w:top w:val="none" w:sz="0" w:space="0" w:color="auto"/>
                <w:left w:val="none" w:sz="0" w:space="0" w:color="auto"/>
                <w:bottom w:val="none" w:sz="0" w:space="0" w:color="auto"/>
                <w:right w:val="none" w:sz="0" w:space="0" w:color="auto"/>
              </w:divBdr>
            </w:div>
          </w:divsChild>
        </w:div>
        <w:div w:id="1133711879">
          <w:marLeft w:val="0"/>
          <w:marRight w:val="0"/>
          <w:marTop w:val="100"/>
          <w:marBottom w:val="100"/>
          <w:divBdr>
            <w:top w:val="none" w:sz="0" w:space="0" w:color="auto"/>
            <w:left w:val="none" w:sz="0" w:space="0" w:color="auto"/>
            <w:bottom w:val="none" w:sz="0" w:space="0" w:color="auto"/>
            <w:right w:val="none" w:sz="0" w:space="0" w:color="auto"/>
          </w:divBdr>
          <w:divsChild>
            <w:div w:id="348803143">
              <w:marLeft w:val="0"/>
              <w:marRight w:val="0"/>
              <w:marTop w:val="0"/>
              <w:marBottom w:val="0"/>
              <w:divBdr>
                <w:top w:val="none" w:sz="0" w:space="0" w:color="auto"/>
                <w:left w:val="none" w:sz="0" w:space="0" w:color="auto"/>
                <w:bottom w:val="none" w:sz="0" w:space="0" w:color="auto"/>
                <w:right w:val="none" w:sz="0" w:space="0" w:color="auto"/>
              </w:divBdr>
              <w:divsChild>
                <w:div w:id="207300928">
                  <w:marLeft w:val="480"/>
                  <w:marRight w:val="0"/>
                  <w:marTop w:val="0"/>
                  <w:marBottom w:val="0"/>
                  <w:divBdr>
                    <w:top w:val="none" w:sz="0" w:space="0" w:color="auto"/>
                    <w:left w:val="none" w:sz="0" w:space="0" w:color="auto"/>
                    <w:bottom w:val="none" w:sz="0" w:space="0" w:color="auto"/>
                    <w:right w:val="none" w:sz="0" w:space="0" w:color="auto"/>
                  </w:divBdr>
                  <w:divsChild>
                    <w:div w:id="15835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672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02461029">
      <w:bodyDiv w:val="1"/>
      <w:marLeft w:val="0"/>
      <w:marRight w:val="0"/>
      <w:marTop w:val="0"/>
      <w:marBottom w:val="0"/>
      <w:divBdr>
        <w:top w:val="none" w:sz="0" w:space="0" w:color="auto"/>
        <w:left w:val="none" w:sz="0" w:space="0" w:color="auto"/>
        <w:bottom w:val="none" w:sz="0" w:space="0" w:color="auto"/>
        <w:right w:val="none" w:sz="0" w:space="0" w:color="auto"/>
      </w:divBdr>
    </w:div>
    <w:div w:id="109670434">
      <w:bodyDiv w:val="1"/>
      <w:marLeft w:val="0"/>
      <w:marRight w:val="0"/>
      <w:marTop w:val="0"/>
      <w:marBottom w:val="0"/>
      <w:divBdr>
        <w:top w:val="none" w:sz="0" w:space="0" w:color="auto"/>
        <w:left w:val="none" w:sz="0" w:space="0" w:color="auto"/>
        <w:bottom w:val="none" w:sz="0" w:space="0" w:color="auto"/>
        <w:right w:val="none" w:sz="0" w:space="0" w:color="auto"/>
      </w:divBdr>
      <w:divsChild>
        <w:div w:id="1055620257">
          <w:marLeft w:val="0"/>
          <w:marRight w:val="0"/>
          <w:marTop w:val="100"/>
          <w:marBottom w:val="100"/>
          <w:divBdr>
            <w:top w:val="none" w:sz="0" w:space="0" w:color="auto"/>
            <w:left w:val="none" w:sz="0" w:space="0" w:color="auto"/>
            <w:bottom w:val="none" w:sz="0" w:space="0" w:color="auto"/>
            <w:right w:val="none" w:sz="0" w:space="0" w:color="auto"/>
          </w:divBdr>
          <w:divsChild>
            <w:div w:id="1183395158">
              <w:marLeft w:val="0"/>
              <w:marRight w:val="0"/>
              <w:marTop w:val="0"/>
              <w:marBottom w:val="0"/>
              <w:divBdr>
                <w:top w:val="none" w:sz="0" w:space="0" w:color="auto"/>
                <w:left w:val="none" w:sz="0" w:space="0" w:color="auto"/>
                <w:bottom w:val="none" w:sz="0" w:space="0" w:color="auto"/>
                <w:right w:val="none" w:sz="0" w:space="0" w:color="auto"/>
              </w:divBdr>
              <w:divsChild>
                <w:div w:id="1646160255">
                  <w:marLeft w:val="480"/>
                  <w:marRight w:val="0"/>
                  <w:marTop w:val="0"/>
                  <w:marBottom w:val="0"/>
                  <w:divBdr>
                    <w:top w:val="none" w:sz="0" w:space="0" w:color="auto"/>
                    <w:left w:val="none" w:sz="0" w:space="0" w:color="auto"/>
                    <w:bottom w:val="none" w:sz="0" w:space="0" w:color="auto"/>
                    <w:right w:val="none" w:sz="0" w:space="0" w:color="auto"/>
                  </w:divBdr>
                  <w:divsChild>
                    <w:div w:id="142202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65272">
              <w:marLeft w:val="0"/>
              <w:marRight w:val="0"/>
              <w:marTop w:val="360"/>
              <w:marBottom w:val="0"/>
              <w:divBdr>
                <w:top w:val="none" w:sz="0" w:space="0" w:color="auto"/>
                <w:left w:val="none" w:sz="0" w:space="0" w:color="auto"/>
                <w:bottom w:val="none" w:sz="0" w:space="0" w:color="auto"/>
                <w:right w:val="none" w:sz="0" w:space="0" w:color="auto"/>
              </w:divBdr>
            </w:div>
          </w:divsChild>
        </w:div>
        <w:div w:id="2105371786">
          <w:marLeft w:val="0"/>
          <w:marRight w:val="0"/>
          <w:marTop w:val="100"/>
          <w:marBottom w:val="100"/>
          <w:divBdr>
            <w:top w:val="none" w:sz="0" w:space="0" w:color="auto"/>
            <w:left w:val="none" w:sz="0" w:space="0" w:color="auto"/>
            <w:bottom w:val="none" w:sz="0" w:space="0" w:color="auto"/>
            <w:right w:val="none" w:sz="0" w:space="0" w:color="auto"/>
          </w:divBdr>
          <w:divsChild>
            <w:div w:id="176043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1125">
      <w:bodyDiv w:val="1"/>
      <w:marLeft w:val="0"/>
      <w:marRight w:val="0"/>
      <w:marTop w:val="0"/>
      <w:marBottom w:val="0"/>
      <w:divBdr>
        <w:top w:val="none" w:sz="0" w:space="0" w:color="auto"/>
        <w:left w:val="none" w:sz="0" w:space="0" w:color="auto"/>
        <w:bottom w:val="none" w:sz="0" w:space="0" w:color="auto"/>
        <w:right w:val="none" w:sz="0" w:space="0" w:color="auto"/>
      </w:divBdr>
    </w:div>
    <w:div w:id="183639197">
      <w:bodyDiv w:val="1"/>
      <w:marLeft w:val="0"/>
      <w:marRight w:val="0"/>
      <w:marTop w:val="0"/>
      <w:marBottom w:val="0"/>
      <w:divBdr>
        <w:top w:val="none" w:sz="0" w:space="0" w:color="auto"/>
        <w:left w:val="none" w:sz="0" w:space="0" w:color="auto"/>
        <w:bottom w:val="none" w:sz="0" w:space="0" w:color="auto"/>
        <w:right w:val="none" w:sz="0" w:space="0" w:color="auto"/>
      </w:divBdr>
    </w:div>
    <w:div w:id="184490719">
      <w:bodyDiv w:val="1"/>
      <w:marLeft w:val="0"/>
      <w:marRight w:val="0"/>
      <w:marTop w:val="0"/>
      <w:marBottom w:val="0"/>
      <w:divBdr>
        <w:top w:val="none" w:sz="0" w:space="0" w:color="auto"/>
        <w:left w:val="none" w:sz="0" w:space="0" w:color="auto"/>
        <w:bottom w:val="none" w:sz="0" w:space="0" w:color="auto"/>
        <w:right w:val="none" w:sz="0" w:space="0" w:color="auto"/>
      </w:divBdr>
      <w:divsChild>
        <w:div w:id="724373547">
          <w:marLeft w:val="0"/>
          <w:marRight w:val="0"/>
          <w:marTop w:val="100"/>
          <w:marBottom w:val="100"/>
          <w:divBdr>
            <w:top w:val="none" w:sz="0" w:space="0" w:color="auto"/>
            <w:left w:val="none" w:sz="0" w:space="0" w:color="auto"/>
            <w:bottom w:val="none" w:sz="0" w:space="0" w:color="auto"/>
            <w:right w:val="none" w:sz="0" w:space="0" w:color="auto"/>
          </w:divBdr>
          <w:divsChild>
            <w:div w:id="158346815">
              <w:marLeft w:val="0"/>
              <w:marRight w:val="0"/>
              <w:marTop w:val="0"/>
              <w:marBottom w:val="0"/>
              <w:divBdr>
                <w:top w:val="none" w:sz="0" w:space="0" w:color="auto"/>
                <w:left w:val="none" w:sz="0" w:space="0" w:color="auto"/>
                <w:bottom w:val="none" w:sz="0" w:space="0" w:color="auto"/>
                <w:right w:val="none" w:sz="0" w:space="0" w:color="auto"/>
              </w:divBdr>
              <w:divsChild>
                <w:div w:id="1842313858">
                  <w:marLeft w:val="480"/>
                  <w:marRight w:val="0"/>
                  <w:marTop w:val="0"/>
                  <w:marBottom w:val="0"/>
                  <w:divBdr>
                    <w:top w:val="none" w:sz="0" w:space="0" w:color="auto"/>
                    <w:left w:val="none" w:sz="0" w:space="0" w:color="auto"/>
                    <w:bottom w:val="none" w:sz="0" w:space="0" w:color="auto"/>
                    <w:right w:val="none" w:sz="0" w:space="0" w:color="auto"/>
                  </w:divBdr>
                  <w:divsChild>
                    <w:div w:id="9150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25537">
              <w:marLeft w:val="0"/>
              <w:marRight w:val="0"/>
              <w:marTop w:val="360"/>
              <w:marBottom w:val="0"/>
              <w:divBdr>
                <w:top w:val="none" w:sz="0" w:space="0" w:color="auto"/>
                <w:left w:val="none" w:sz="0" w:space="0" w:color="auto"/>
                <w:bottom w:val="none" w:sz="0" w:space="0" w:color="auto"/>
                <w:right w:val="none" w:sz="0" w:space="0" w:color="auto"/>
              </w:divBdr>
            </w:div>
          </w:divsChild>
        </w:div>
        <w:div w:id="739787481">
          <w:marLeft w:val="0"/>
          <w:marRight w:val="0"/>
          <w:marTop w:val="100"/>
          <w:marBottom w:val="100"/>
          <w:divBdr>
            <w:top w:val="none" w:sz="0" w:space="0" w:color="auto"/>
            <w:left w:val="none" w:sz="0" w:space="0" w:color="auto"/>
            <w:bottom w:val="none" w:sz="0" w:space="0" w:color="auto"/>
            <w:right w:val="none" w:sz="0" w:space="0" w:color="auto"/>
          </w:divBdr>
          <w:divsChild>
            <w:div w:id="15015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6315">
      <w:bodyDiv w:val="1"/>
      <w:marLeft w:val="0"/>
      <w:marRight w:val="0"/>
      <w:marTop w:val="0"/>
      <w:marBottom w:val="0"/>
      <w:divBdr>
        <w:top w:val="none" w:sz="0" w:space="0" w:color="auto"/>
        <w:left w:val="none" w:sz="0" w:space="0" w:color="auto"/>
        <w:bottom w:val="none" w:sz="0" w:space="0" w:color="auto"/>
        <w:right w:val="none" w:sz="0" w:space="0" w:color="auto"/>
      </w:divBdr>
    </w:div>
    <w:div w:id="226569610">
      <w:bodyDiv w:val="1"/>
      <w:marLeft w:val="0"/>
      <w:marRight w:val="0"/>
      <w:marTop w:val="0"/>
      <w:marBottom w:val="0"/>
      <w:divBdr>
        <w:top w:val="none" w:sz="0" w:space="0" w:color="auto"/>
        <w:left w:val="none" w:sz="0" w:space="0" w:color="auto"/>
        <w:bottom w:val="none" w:sz="0" w:space="0" w:color="auto"/>
        <w:right w:val="none" w:sz="0" w:space="0" w:color="auto"/>
      </w:divBdr>
    </w:div>
    <w:div w:id="261182781">
      <w:bodyDiv w:val="1"/>
      <w:marLeft w:val="0"/>
      <w:marRight w:val="0"/>
      <w:marTop w:val="0"/>
      <w:marBottom w:val="0"/>
      <w:divBdr>
        <w:top w:val="none" w:sz="0" w:space="0" w:color="auto"/>
        <w:left w:val="none" w:sz="0" w:space="0" w:color="auto"/>
        <w:bottom w:val="none" w:sz="0" w:space="0" w:color="auto"/>
        <w:right w:val="none" w:sz="0" w:space="0" w:color="auto"/>
      </w:divBdr>
      <w:divsChild>
        <w:div w:id="1301575907">
          <w:marLeft w:val="0"/>
          <w:marRight w:val="0"/>
          <w:marTop w:val="100"/>
          <w:marBottom w:val="100"/>
          <w:divBdr>
            <w:top w:val="none" w:sz="0" w:space="0" w:color="auto"/>
            <w:left w:val="none" w:sz="0" w:space="0" w:color="auto"/>
            <w:bottom w:val="none" w:sz="0" w:space="0" w:color="auto"/>
            <w:right w:val="none" w:sz="0" w:space="0" w:color="auto"/>
          </w:divBdr>
          <w:divsChild>
            <w:div w:id="743379451">
              <w:marLeft w:val="0"/>
              <w:marRight w:val="0"/>
              <w:marTop w:val="0"/>
              <w:marBottom w:val="0"/>
              <w:divBdr>
                <w:top w:val="none" w:sz="0" w:space="0" w:color="auto"/>
                <w:left w:val="none" w:sz="0" w:space="0" w:color="auto"/>
                <w:bottom w:val="none" w:sz="0" w:space="0" w:color="auto"/>
                <w:right w:val="none" w:sz="0" w:space="0" w:color="auto"/>
              </w:divBdr>
              <w:divsChild>
                <w:div w:id="1684815287">
                  <w:marLeft w:val="480"/>
                  <w:marRight w:val="0"/>
                  <w:marTop w:val="0"/>
                  <w:marBottom w:val="0"/>
                  <w:divBdr>
                    <w:top w:val="none" w:sz="0" w:space="0" w:color="auto"/>
                    <w:left w:val="none" w:sz="0" w:space="0" w:color="auto"/>
                    <w:bottom w:val="none" w:sz="0" w:space="0" w:color="auto"/>
                    <w:right w:val="none" w:sz="0" w:space="0" w:color="auto"/>
                  </w:divBdr>
                  <w:divsChild>
                    <w:div w:id="4821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0361">
              <w:marLeft w:val="0"/>
              <w:marRight w:val="0"/>
              <w:marTop w:val="360"/>
              <w:marBottom w:val="0"/>
              <w:divBdr>
                <w:top w:val="none" w:sz="0" w:space="0" w:color="auto"/>
                <w:left w:val="none" w:sz="0" w:space="0" w:color="auto"/>
                <w:bottom w:val="none" w:sz="0" w:space="0" w:color="auto"/>
                <w:right w:val="none" w:sz="0" w:space="0" w:color="auto"/>
              </w:divBdr>
            </w:div>
          </w:divsChild>
        </w:div>
        <w:div w:id="1969781332">
          <w:marLeft w:val="0"/>
          <w:marRight w:val="0"/>
          <w:marTop w:val="100"/>
          <w:marBottom w:val="100"/>
          <w:divBdr>
            <w:top w:val="none" w:sz="0" w:space="0" w:color="auto"/>
            <w:left w:val="none" w:sz="0" w:space="0" w:color="auto"/>
            <w:bottom w:val="none" w:sz="0" w:space="0" w:color="auto"/>
            <w:right w:val="none" w:sz="0" w:space="0" w:color="auto"/>
          </w:divBdr>
          <w:divsChild>
            <w:div w:id="989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319">
      <w:bodyDiv w:val="1"/>
      <w:marLeft w:val="0"/>
      <w:marRight w:val="0"/>
      <w:marTop w:val="0"/>
      <w:marBottom w:val="0"/>
      <w:divBdr>
        <w:top w:val="none" w:sz="0" w:space="0" w:color="auto"/>
        <w:left w:val="none" w:sz="0" w:space="0" w:color="auto"/>
        <w:bottom w:val="none" w:sz="0" w:space="0" w:color="auto"/>
        <w:right w:val="none" w:sz="0" w:space="0" w:color="auto"/>
      </w:divBdr>
      <w:divsChild>
        <w:div w:id="1605192805">
          <w:marLeft w:val="0"/>
          <w:marRight w:val="0"/>
          <w:marTop w:val="0"/>
          <w:marBottom w:val="0"/>
          <w:divBdr>
            <w:top w:val="none" w:sz="0" w:space="0" w:color="auto"/>
            <w:left w:val="none" w:sz="0" w:space="0" w:color="auto"/>
            <w:bottom w:val="none" w:sz="0" w:space="0" w:color="auto"/>
            <w:right w:val="none" w:sz="0" w:space="0" w:color="auto"/>
          </w:divBdr>
        </w:div>
        <w:div w:id="1652825300">
          <w:marLeft w:val="0"/>
          <w:marRight w:val="0"/>
          <w:marTop w:val="0"/>
          <w:marBottom w:val="0"/>
          <w:divBdr>
            <w:top w:val="none" w:sz="0" w:space="0" w:color="auto"/>
            <w:left w:val="none" w:sz="0" w:space="0" w:color="auto"/>
            <w:bottom w:val="none" w:sz="0" w:space="0" w:color="auto"/>
            <w:right w:val="none" w:sz="0" w:space="0" w:color="auto"/>
          </w:divBdr>
        </w:div>
      </w:divsChild>
    </w:div>
    <w:div w:id="267543725">
      <w:bodyDiv w:val="1"/>
      <w:marLeft w:val="0"/>
      <w:marRight w:val="0"/>
      <w:marTop w:val="0"/>
      <w:marBottom w:val="0"/>
      <w:divBdr>
        <w:top w:val="none" w:sz="0" w:space="0" w:color="auto"/>
        <w:left w:val="none" w:sz="0" w:space="0" w:color="auto"/>
        <w:bottom w:val="none" w:sz="0" w:space="0" w:color="auto"/>
        <w:right w:val="none" w:sz="0" w:space="0" w:color="auto"/>
      </w:divBdr>
      <w:divsChild>
        <w:div w:id="410741565">
          <w:marLeft w:val="0"/>
          <w:marRight w:val="0"/>
          <w:marTop w:val="100"/>
          <w:marBottom w:val="100"/>
          <w:divBdr>
            <w:top w:val="none" w:sz="0" w:space="0" w:color="auto"/>
            <w:left w:val="none" w:sz="0" w:space="0" w:color="auto"/>
            <w:bottom w:val="none" w:sz="0" w:space="0" w:color="auto"/>
            <w:right w:val="none" w:sz="0" w:space="0" w:color="auto"/>
          </w:divBdr>
          <w:divsChild>
            <w:div w:id="468059597">
              <w:marLeft w:val="0"/>
              <w:marRight w:val="0"/>
              <w:marTop w:val="360"/>
              <w:marBottom w:val="0"/>
              <w:divBdr>
                <w:top w:val="none" w:sz="0" w:space="0" w:color="auto"/>
                <w:left w:val="none" w:sz="0" w:space="0" w:color="auto"/>
                <w:bottom w:val="none" w:sz="0" w:space="0" w:color="auto"/>
                <w:right w:val="none" w:sz="0" w:space="0" w:color="auto"/>
              </w:divBdr>
            </w:div>
            <w:div w:id="1766143964">
              <w:marLeft w:val="0"/>
              <w:marRight w:val="0"/>
              <w:marTop w:val="0"/>
              <w:marBottom w:val="0"/>
              <w:divBdr>
                <w:top w:val="none" w:sz="0" w:space="0" w:color="auto"/>
                <w:left w:val="none" w:sz="0" w:space="0" w:color="auto"/>
                <w:bottom w:val="none" w:sz="0" w:space="0" w:color="auto"/>
                <w:right w:val="none" w:sz="0" w:space="0" w:color="auto"/>
              </w:divBdr>
              <w:divsChild>
                <w:div w:id="776757301">
                  <w:marLeft w:val="480"/>
                  <w:marRight w:val="0"/>
                  <w:marTop w:val="0"/>
                  <w:marBottom w:val="0"/>
                  <w:divBdr>
                    <w:top w:val="none" w:sz="0" w:space="0" w:color="auto"/>
                    <w:left w:val="none" w:sz="0" w:space="0" w:color="auto"/>
                    <w:bottom w:val="none" w:sz="0" w:space="0" w:color="auto"/>
                    <w:right w:val="none" w:sz="0" w:space="0" w:color="auto"/>
                  </w:divBdr>
                  <w:divsChild>
                    <w:div w:id="21223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183211">
          <w:marLeft w:val="0"/>
          <w:marRight w:val="0"/>
          <w:marTop w:val="100"/>
          <w:marBottom w:val="100"/>
          <w:divBdr>
            <w:top w:val="none" w:sz="0" w:space="0" w:color="auto"/>
            <w:left w:val="none" w:sz="0" w:space="0" w:color="auto"/>
            <w:bottom w:val="none" w:sz="0" w:space="0" w:color="auto"/>
            <w:right w:val="none" w:sz="0" w:space="0" w:color="auto"/>
          </w:divBdr>
          <w:divsChild>
            <w:div w:id="90205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4825">
      <w:bodyDiv w:val="1"/>
      <w:marLeft w:val="0"/>
      <w:marRight w:val="0"/>
      <w:marTop w:val="0"/>
      <w:marBottom w:val="0"/>
      <w:divBdr>
        <w:top w:val="none" w:sz="0" w:space="0" w:color="auto"/>
        <w:left w:val="none" w:sz="0" w:space="0" w:color="auto"/>
        <w:bottom w:val="none" w:sz="0" w:space="0" w:color="auto"/>
        <w:right w:val="none" w:sz="0" w:space="0" w:color="auto"/>
      </w:divBdr>
    </w:div>
    <w:div w:id="273245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104">
          <w:marLeft w:val="0"/>
          <w:marRight w:val="0"/>
          <w:marTop w:val="100"/>
          <w:marBottom w:val="100"/>
          <w:divBdr>
            <w:top w:val="none" w:sz="0" w:space="0" w:color="auto"/>
            <w:left w:val="none" w:sz="0" w:space="0" w:color="auto"/>
            <w:bottom w:val="none" w:sz="0" w:space="0" w:color="auto"/>
            <w:right w:val="none" w:sz="0" w:space="0" w:color="auto"/>
          </w:divBdr>
          <w:divsChild>
            <w:div w:id="1369918096">
              <w:marLeft w:val="0"/>
              <w:marRight w:val="0"/>
              <w:marTop w:val="0"/>
              <w:marBottom w:val="0"/>
              <w:divBdr>
                <w:top w:val="none" w:sz="0" w:space="0" w:color="auto"/>
                <w:left w:val="none" w:sz="0" w:space="0" w:color="auto"/>
                <w:bottom w:val="none" w:sz="0" w:space="0" w:color="auto"/>
                <w:right w:val="none" w:sz="0" w:space="0" w:color="auto"/>
              </w:divBdr>
            </w:div>
          </w:divsChild>
        </w:div>
        <w:div w:id="599140163">
          <w:marLeft w:val="0"/>
          <w:marRight w:val="0"/>
          <w:marTop w:val="100"/>
          <w:marBottom w:val="100"/>
          <w:divBdr>
            <w:top w:val="none" w:sz="0" w:space="0" w:color="auto"/>
            <w:left w:val="none" w:sz="0" w:space="0" w:color="auto"/>
            <w:bottom w:val="none" w:sz="0" w:space="0" w:color="auto"/>
            <w:right w:val="none" w:sz="0" w:space="0" w:color="auto"/>
          </w:divBdr>
          <w:divsChild>
            <w:div w:id="1328245700">
              <w:marLeft w:val="0"/>
              <w:marRight w:val="0"/>
              <w:marTop w:val="0"/>
              <w:marBottom w:val="0"/>
              <w:divBdr>
                <w:top w:val="none" w:sz="0" w:space="0" w:color="auto"/>
                <w:left w:val="none" w:sz="0" w:space="0" w:color="auto"/>
                <w:bottom w:val="none" w:sz="0" w:space="0" w:color="auto"/>
                <w:right w:val="none" w:sz="0" w:space="0" w:color="auto"/>
              </w:divBdr>
              <w:divsChild>
                <w:div w:id="1010181898">
                  <w:marLeft w:val="480"/>
                  <w:marRight w:val="0"/>
                  <w:marTop w:val="0"/>
                  <w:marBottom w:val="0"/>
                  <w:divBdr>
                    <w:top w:val="none" w:sz="0" w:space="0" w:color="auto"/>
                    <w:left w:val="none" w:sz="0" w:space="0" w:color="auto"/>
                    <w:bottom w:val="none" w:sz="0" w:space="0" w:color="auto"/>
                    <w:right w:val="none" w:sz="0" w:space="0" w:color="auto"/>
                  </w:divBdr>
                  <w:divsChild>
                    <w:div w:id="4523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122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88167856">
      <w:bodyDiv w:val="1"/>
      <w:marLeft w:val="0"/>
      <w:marRight w:val="0"/>
      <w:marTop w:val="0"/>
      <w:marBottom w:val="0"/>
      <w:divBdr>
        <w:top w:val="none" w:sz="0" w:space="0" w:color="auto"/>
        <w:left w:val="none" w:sz="0" w:space="0" w:color="auto"/>
        <w:bottom w:val="none" w:sz="0" w:space="0" w:color="auto"/>
        <w:right w:val="none" w:sz="0" w:space="0" w:color="auto"/>
      </w:divBdr>
      <w:divsChild>
        <w:div w:id="1373262374">
          <w:marLeft w:val="0"/>
          <w:marRight w:val="0"/>
          <w:marTop w:val="100"/>
          <w:marBottom w:val="100"/>
          <w:divBdr>
            <w:top w:val="none" w:sz="0" w:space="0" w:color="auto"/>
            <w:left w:val="none" w:sz="0" w:space="0" w:color="auto"/>
            <w:bottom w:val="none" w:sz="0" w:space="0" w:color="auto"/>
            <w:right w:val="none" w:sz="0" w:space="0" w:color="auto"/>
          </w:divBdr>
          <w:divsChild>
            <w:div w:id="1560674359">
              <w:marLeft w:val="0"/>
              <w:marRight w:val="0"/>
              <w:marTop w:val="0"/>
              <w:marBottom w:val="0"/>
              <w:divBdr>
                <w:top w:val="none" w:sz="0" w:space="0" w:color="auto"/>
                <w:left w:val="none" w:sz="0" w:space="0" w:color="auto"/>
                <w:bottom w:val="none" w:sz="0" w:space="0" w:color="auto"/>
                <w:right w:val="none" w:sz="0" w:space="0" w:color="auto"/>
              </w:divBdr>
            </w:div>
          </w:divsChild>
        </w:div>
        <w:div w:id="2088382296">
          <w:marLeft w:val="0"/>
          <w:marRight w:val="0"/>
          <w:marTop w:val="100"/>
          <w:marBottom w:val="100"/>
          <w:divBdr>
            <w:top w:val="none" w:sz="0" w:space="0" w:color="auto"/>
            <w:left w:val="none" w:sz="0" w:space="0" w:color="auto"/>
            <w:bottom w:val="none" w:sz="0" w:space="0" w:color="auto"/>
            <w:right w:val="none" w:sz="0" w:space="0" w:color="auto"/>
          </w:divBdr>
          <w:divsChild>
            <w:div w:id="905647467">
              <w:marLeft w:val="0"/>
              <w:marRight w:val="0"/>
              <w:marTop w:val="0"/>
              <w:marBottom w:val="0"/>
              <w:divBdr>
                <w:top w:val="none" w:sz="0" w:space="0" w:color="auto"/>
                <w:left w:val="none" w:sz="0" w:space="0" w:color="auto"/>
                <w:bottom w:val="none" w:sz="0" w:space="0" w:color="auto"/>
                <w:right w:val="none" w:sz="0" w:space="0" w:color="auto"/>
              </w:divBdr>
              <w:divsChild>
                <w:div w:id="1338268259">
                  <w:marLeft w:val="480"/>
                  <w:marRight w:val="0"/>
                  <w:marTop w:val="0"/>
                  <w:marBottom w:val="0"/>
                  <w:divBdr>
                    <w:top w:val="none" w:sz="0" w:space="0" w:color="auto"/>
                    <w:left w:val="none" w:sz="0" w:space="0" w:color="auto"/>
                    <w:bottom w:val="none" w:sz="0" w:space="0" w:color="auto"/>
                    <w:right w:val="none" w:sz="0" w:space="0" w:color="auto"/>
                  </w:divBdr>
                  <w:divsChild>
                    <w:div w:id="594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687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307981997">
      <w:bodyDiv w:val="1"/>
      <w:marLeft w:val="0"/>
      <w:marRight w:val="0"/>
      <w:marTop w:val="0"/>
      <w:marBottom w:val="0"/>
      <w:divBdr>
        <w:top w:val="none" w:sz="0" w:space="0" w:color="auto"/>
        <w:left w:val="none" w:sz="0" w:space="0" w:color="auto"/>
        <w:bottom w:val="none" w:sz="0" w:space="0" w:color="auto"/>
        <w:right w:val="none" w:sz="0" w:space="0" w:color="auto"/>
      </w:divBdr>
    </w:div>
    <w:div w:id="314072461">
      <w:bodyDiv w:val="1"/>
      <w:marLeft w:val="0"/>
      <w:marRight w:val="0"/>
      <w:marTop w:val="0"/>
      <w:marBottom w:val="0"/>
      <w:divBdr>
        <w:top w:val="none" w:sz="0" w:space="0" w:color="auto"/>
        <w:left w:val="none" w:sz="0" w:space="0" w:color="auto"/>
        <w:bottom w:val="none" w:sz="0" w:space="0" w:color="auto"/>
        <w:right w:val="none" w:sz="0" w:space="0" w:color="auto"/>
      </w:divBdr>
      <w:divsChild>
        <w:div w:id="747724717">
          <w:marLeft w:val="0"/>
          <w:marRight w:val="0"/>
          <w:marTop w:val="100"/>
          <w:marBottom w:val="100"/>
          <w:divBdr>
            <w:top w:val="none" w:sz="0" w:space="0" w:color="auto"/>
            <w:left w:val="none" w:sz="0" w:space="0" w:color="auto"/>
            <w:bottom w:val="none" w:sz="0" w:space="0" w:color="auto"/>
            <w:right w:val="none" w:sz="0" w:space="0" w:color="auto"/>
          </w:divBdr>
          <w:divsChild>
            <w:div w:id="313030629">
              <w:marLeft w:val="0"/>
              <w:marRight w:val="0"/>
              <w:marTop w:val="0"/>
              <w:marBottom w:val="0"/>
              <w:divBdr>
                <w:top w:val="none" w:sz="0" w:space="0" w:color="auto"/>
                <w:left w:val="none" w:sz="0" w:space="0" w:color="auto"/>
                <w:bottom w:val="none" w:sz="0" w:space="0" w:color="auto"/>
                <w:right w:val="none" w:sz="0" w:space="0" w:color="auto"/>
              </w:divBdr>
            </w:div>
          </w:divsChild>
        </w:div>
        <w:div w:id="748120218">
          <w:marLeft w:val="0"/>
          <w:marRight w:val="0"/>
          <w:marTop w:val="100"/>
          <w:marBottom w:val="100"/>
          <w:divBdr>
            <w:top w:val="none" w:sz="0" w:space="0" w:color="auto"/>
            <w:left w:val="none" w:sz="0" w:space="0" w:color="auto"/>
            <w:bottom w:val="none" w:sz="0" w:space="0" w:color="auto"/>
            <w:right w:val="none" w:sz="0" w:space="0" w:color="auto"/>
          </w:divBdr>
          <w:divsChild>
            <w:div w:id="1785542207">
              <w:marLeft w:val="0"/>
              <w:marRight w:val="0"/>
              <w:marTop w:val="360"/>
              <w:marBottom w:val="0"/>
              <w:divBdr>
                <w:top w:val="none" w:sz="0" w:space="0" w:color="auto"/>
                <w:left w:val="none" w:sz="0" w:space="0" w:color="auto"/>
                <w:bottom w:val="none" w:sz="0" w:space="0" w:color="auto"/>
                <w:right w:val="none" w:sz="0" w:space="0" w:color="auto"/>
              </w:divBdr>
            </w:div>
            <w:div w:id="1959409664">
              <w:marLeft w:val="0"/>
              <w:marRight w:val="0"/>
              <w:marTop w:val="0"/>
              <w:marBottom w:val="0"/>
              <w:divBdr>
                <w:top w:val="none" w:sz="0" w:space="0" w:color="auto"/>
                <w:left w:val="none" w:sz="0" w:space="0" w:color="auto"/>
                <w:bottom w:val="none" w:sz="0" w:space="0" w:color="auto"/>
                <w:right w:val="none" w:sz="0" w:space="0" w:color="auto"/>
              </w:divBdr>
              <w:divsChild>
                <w:div w:id="2065326927">
                  <w:marLeft w:val="480"/>
                  <w:marRight w:val="0"/>
                  <w:marTop w:val="0"/>
                  <w:marBottom w:val="0"/>
                  <w:divBdr>
                    <w:top w:val="none" w:sz="0" w:space="0" w:color="auto"/>
                    <w:left w:val="none" w:sz="0" w:space="0" w:color="auto"/>
                    <w:bottom w:val="none" w:sz="0" w:space="0" w:color="auto"/>
                    <w:right w:val="none" w:sz="0" w:space="0" w:color="auto"/>
                  </w:divBdr>
                  <w:divsChild>
                    <w:div w:id="125377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96984">
      <w:bodyDiv w:val="1"/>
      <w:marLeft w:val="0"/>
      <w:marRight w:val="0"/>
      <w:marTop w:val="0"/>
      <w:marBottom w:val="0"/>
      <w:divBdr>
        <w:top w:val="none" w:sz="0" w:space="0" w:color="auto"/>
        <w:left w:val="none" w:sz="0" w:space="0" w:color="auto"/>
        <w:bottom w:val="none" w:sz="0" w:space="0" w:color="auto"/>
        <w:right w:val="none" w:sz="0" w:space="0" w:color="auto"/>
      </w:divBdr>
      <w:divsChild>
        <w:div w:id="424156633">
          <w:marLeft w:val="0"/>
          <w:marRight w:val="0"/>
          <w:marTop w:val="100"/>
          <w:marBottom w:val="100"/>
          <w:divBdr>
            <w:top w:val="none" w:sz="0" w:space="0" w:color="auto"/>
            <w:left w:val="none" w:sz="0" w:space="0" w:color="auto"/>
            <w:bottom w:val="none" w:sz="0" w:space="0" w:color="auto"/>
            <w:right w:val="none" w:sz="0" w:space="0" w:color="auto"/>
          </w:divBdr>
          <w:divsChild>
            <w:div w:id="1105540384">
              <w:marLeft w:val="0"/>
              <w:marRight w:val="0"/>
              <w:marTop w:val="0"/>
              <w:marBottom w:val="0"/>
              <w:divBdr>
                <w:top w:val="none" w:sz="0" w:space="0" w:color="auto"/>
                <w:left w:val="none" w:sz="0" w:space="0" w:color="auto"/>
                <w:bottom w:val="none" w:sz="0" w:space="0" w:color="auto"/>
                <w:right w:val="none" w:sz="0" w:space="0" w:color="auto"/>
              </w:divBdr>
            </w:div>
          </w:divsChild>
        </w:div>
        <w:div w:id="695471777">
          <w:marLeft w:val="0"/>
          <w:marRight w:val="0"/>
          <w:marTop w:val="100"/>
          <w:marBottom w:val="100"/>
          <w:divBdr>
            <w:top w:val="none" w:sz="0" w:space="0" w:color="auto"/>
            <w:left w:val="none" w:sz="0" w:space="0" w:color="auto"/>
            <w:bottom w:val="none" w:sz="0" w:space="0" w:color="auto"/>
            <w:right w:val="none" w:sz="0" w:space="0" w:color="auto"/>
          </w:divBdr>
          <w:divsChild>
            <w:div w:id="721977028">
              <w:marLeft w:val="0"/>
              <w:marRight w:val="0"/>
              <w:marTop w:val="0"/>
              <w:marBottom w:val="0"/>
              <w:divBdr>
                <w:top w:val="none" w:sz="0" w:space="0" w:color="auto"/>
                <w:left w:val="none" w:sz="0" w:space="0" w:color="auto"/>
                <w:bottom w:val="none" w:sz="0" w:space="0" w:color="auto"/>
                <w:right w:val="none" w:sz="0" w:space="0" w:color="auto"/>
              </w:divBdr>
              <w:divsChild>
                <w:div w:id="46875724">
                  <w:marLeft w:val="480"/>
                  <w:marRight w:val="0"/>
                  <w:marTop w:val="0"/>
                  <w:marBottom w:val="0"/>
                  <w:divBdr>
                    <w:top w:val="none" w:sz="0" w:space="0" w:color="auto"/>
                    <w:left w:val="none" w:sz="0" w:space="0" w:color="auto"/>
                    <w:bottom w:val="none" w:sz="0" w:space="0" w:color="auto"/>
                    <w:right w:val="none" w:sz="0" w:space="0" w:color="auto"/>
                  </w:divBdr>
                  <w:divsChild>
                    <w:div w:id="11065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397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329909318">
      <w:bodyDiv w:val="1"/>
      <w:marLeft w:val="0"/>
      <w:marRight w:val="0"/>
      <w:marTop w:val="0"/>
      <w:marBottom w:val="0"/>
      <w:divBdr>
        <w:top w:val="none" w:sz="0" w:space="0" w:color="auto"/>
        <w:left w:val="none" w:sz="0" w:space="0" w:color="auto"/>
        <w:bottom w:val="none" w:sz="0" w:space="0" w:color="auto"/>
        <w:right w:val="none" w:sz="0" w:space="0" w:color="auto"/>
      </w:divBdr>
      <w:divsChild>
        <w:div w:id="864489150">
          <w:marLeft w:val="0"/>
          <w:marRight w:val="0"/>
          <w:marTop w:val="100"/>
          <w:marBottom w:val="100"/>
          <w:divBdr>
            <w:top w:val="none" w:sz="0" w:space="0" w:color="auto"/>
            <w:left w:val="none" w:sz="0" w:space="0" w:color="auto"/>
            <w:bottom w:val="none" w:sz="0" w:space="0" w:color="auto"/>
            <w:right w:val="none" w:sz="0" w:space="0" w:color="auto"/>
          </w:divBdr>
          <w:divsChild>
            <w:div w:id="795486068">
              <w:marLeft w:val="0"/>
              <w:marRight w:val="0"/>
              <w:marTop w:val="0"/>
              <w:marBottom w:val="0"/>
              <w:divBdr>
                <w:top w:val="none" w:sz="0" w:space="0" w:color="auto"/>
                <w:left w:val="none" w:sz="0" w:space="0" w:color="auto"/>
                <w:bottom w:val="none" w:sz="0" w:space="0" w:color="auto"/>
                <w:right w:val="none" w:sz="0" w:space="0" w:color="auto"/>
              </w:divBdr>
            </w:div>
          </w:divsChild>
        </w:div>
        <w:div w:id="1526553027">
          <w:marLeft w:val="0"/>
          <w:marRight w:val="0"/>
          <w:marTop w:val="100"/>
          <w:marBottom w:val="100"/>
          <w:divBdr>
            <w:top w:val="none" w:sz="0" w:space="0" w:color="auto"/>
            <w:left w:val="none" w:sz="0" w:space="0" w:color="auto"/>
            <w:bottom w:val="none" w:sz="0" w:space="0" w:color="auto"/>
            <w:right w:val="none" w:sz="0" w:space="0" w:color="auto"/>
          </w:divBdr>
          <w:divsChild>
            <w:div w:id="175582568">
              <w:marLeft w:val="0"/>
              <w:marRight w:val="0"/>
              <w:marTop w:val="0"/>
              <w:marBottom w:val="0"/>
              <w:divBdr>
                <w:top w:val="none" w:sz="0" w:space="0" w:color="auto"/>
                <w:left w:val="none" w:sz="0" w:space="0" w:color="auto"/>
                <w:bottom w:val="none" w:sz="0" w:space="0" w:color="auto"/>
                <w:right w:val="none" w:sz="0" w:space="0" w:color="auto"/>
              </w:divBdr>
              <w:divsChild>
                <w:div w:id="1316299402">
                  <w:marLeft w:val="480"/>
                  <w:marRight w:val="0"/>
                  <w:marTop w:val="0"/>
                  <w:marBottom w:val="0"/>
                  <w:divBdr>
                    <w:top w:val="none" w:sz="0" w:space="0" w:color="auto"/>
                    <w:left w:val="none" w:sz="0" w:space="0" w:color="auto"/>
                    <w:bottom w:val="none" w:sz="0" w:space="0" w:color="auto"/>
                    <w:right w:val="none" w:sz="0" w:space="0" w:color="auto"/>
                  </w:divBdr>
                  <w:divsChild>
                    <w:div w:id="189157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8331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340275930">
      <w:bodyDiv w:val="1"/>
      <w:marLeft w:val="0"/>
      <w:marRight w:val="0"/>
      <w:marTop w:val="0"/>
      <w:marBottom w:val="0"/>
      <w:divBdr>
        <w:top w:val="none" w:sz="0" w:space="0" w:color="auto"/>
        <w:left w:val="none" w:sz="0" w:space="0" w:color="auto"/>
        <w:bottom w:val="none" w:sz="0" w:space="0" w:color="auto"/>
        <w:right w:val="none" w:sz="0" w:space="0" w:color="auto"/>
      </w:divBdr>
    </w:div>
    <w:div w:id="352652949">
      <w:bodyDiv w:val="1"/>
      <w:marLeft w:val="0"/>
      <w:marRight w:val="0"/>
      <w:marTop w:val="0"/>
      <w:marBottom w:val="0"/>
      <w:divBdr>
        <w:top w:val="none" w:sz="0" w:space="0" w:color="auto"/>
        <w:left w:val="none" w:sz="0" w:space="0" w:color="auto"/>
        <w:bottom w:val="none" w:sz="0" w:space="0" w:color="auto"/>
        <w:right w:val="none" w:sz="0" w:space="0" w:color="auto"/>
      </w:divBdr>
    </w:div>
    <w:div w:id="357433856">
      <w:bodyDiv w:val="1"/>
      <w:marLeft w:val="0"/>
      <w:marRight w:val="0"/>
      <w:marTop w:val="0"/>
      <w:marBottom w:val="0"/>
      <w:divBdr>
        <w:top w:val="none" w:sz="0" w:space="0" w:color="auto"/>
        <w:left w:val="none" w:sz="0" w:space="0" w:color="auto"/>
        <w:bottom w:val="none" w:sz="0" w:space="0" w:color="auto"/>
        <w:right w:val="none" w:sz="0" w:space="0" w:color="auto"/>
      </w:divBdr>
    </w:div>
    <w:div w:id="357632193">
      <w:bodyDiv w:val="1"/>
      <w:marLeft w:val="0"/>
      <w:marRight w:val="0"/>
      <w:marTop w:val="0"/>
      <w:marBottom w:val="0"/>
      <w:divBdr>
        <w:top w:val="none" w:sz="0" w:space="0" w:color="auto"/>
        <w:left w:val="none" w:sz="0" w:space="0" w:color="auto"/>
        <w:bottom w:val="none" w:sz="0" w:space="0" w:color="auto"/>
        <w:right w:val="none" w:sz="0" w:space="0" w:color="auto"/>
      </w:divBdr>
    </w:div>
    <w:div w:id="377972528">
      <w:bodyDiv w:val="1"/>
      <w:marLeft w:val="0"/>
      <w:marRight w:val="0"/>
      <w:marTop w:val="0"/>
      <w:marBottom w:val="0"/>
      <w:divBdr>
        <w:top w:val="none" w:sz="0" w:space="0" w:color="auto"/>
        <w:left w:val="none" w:sz="0" w:space="0" w:color="auto"/>
        <w:bottom w:val="none" w:sz="0" w:space="0" w:color="auto"/>
        <w:right w:val="none" w:sz="0" w:space="0" w:color="auto"/>
      </w:divBdr>
      <w:divsChild>
        <w:div w:id="1553542524">
          <w:marLeft w:val="0"/>
          <w:marRight w:val="0"/>
          <w:marTop w:val="100"/>
          <w:marBottom w:val="100"/>
          <w:divBdr>
            <w:top w:val="none" w:sz="0" w:space="0" w:color="auto"/>
            <w:left w:val="none" w:sz="0" w:space="0" w:color="auto"/>
            <w:bottom w:val="none" w:sz="0" w:space="0" w:color="auto"/>
            <w:right w:val="none" w:sz="0" w:space="0" w:color="auto"/>
          </w:divBdr>
          <w:divsChild>
            <w:div w:id="1798135707">
              <w:marLeft w:val="0"/>
              <w:marRight w:val="0"/>
              <w:marTop w:val="0"/>
              <w:marBottom w:val="0"/>
              <w:divBdr>
                <w:top w:val="none" w:sz="0" w:space="0" w:color="auto"/>
                <w:left w:val="none" w:sz="0" w:space="0" w:color="auto"/>
                <w:bottom w:val="none" w:sz="0" w:space="0" w:color="auto"/>
                <w:right w:val="none" w:sz="0" w:space="0" w:color="auto"/>
              </w:divBdr>
            </w:div>
          </w:divsChild>
        </w:div>
        <w:div w:id="2058502668">
          <w:marLeft w:val="0"/>
          <w:marRight w:val="0"/>
          <w:marTop w:val="100"/>
          <w:marBottom w:val="100"/>
          <w:divBdr>
            <w:top w:val="none" w:sz="0" w:space="0" w:color="auto"/>
            <w:left w:val="none" w:sz="0" w:space="0" w:color="auto"/>
            <w:bottom w:val="none" w:sz="0" w:space="0" w:color="auto"/>
            <w:right w:val="none" w:sz="0" w:space="0" w:color="auto"/>
          </w:divBdr>
          <w:divsChild>
            <w:div w:id="1176530704">
              <w:marLeft w:val="0"/>
              <w:marRight w:val="0"/>
              <w:marTop w:val="0"/>
              <w:marBottom w:val="0"/>
              <w:divBdr>
                <w:top w:val="none" w:sz="0" w:space="0" w:color="auto"/>
                <w:left w:val="none" w:sz="0" w:space="0" w:color="auto"/>
                <w:bottom w:val="none" w:sz="0" w:space="0" w:color="auto"/>
                <w:right w:val="none" w:sz="0" w:space="0" w:color="auto"/>
              </w:divBdr>
              <w:divsChild>
                <w:div w:id="464666036">
                  <w:marLeft w:val="480"/>
                  <w:marRight w:val="0"/>
                  <w:marTop w:val="0"/>
                  <w:marBottom w:val="0"/>
                  <w:divBdr>
                    <w:top w:val="none" w:sz="0" w:space="0" w:color="auto"/>
                    <w:left w:val="none" w:sz="0" w:space="0" w:color="auto"/>
                    <w:bottom w:val="none" w:sz="0" w:space="0" w:color="auto"/>
                    <w:right w:val="none" w:sz="0" w:space="0" w:color="auto"/>
                  </w:divBdr>
                  <w:divsChild>
                    <w:div w:id="2487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5305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414712403">
      <w:bodyDiv w:val="1"/>
      <w:marLeft w:val="0"/>
      <w:marRight w:val="0"/>
      <w:marTop w:val="0"/>
      <w:marBottom w:val="0"/>
      <w:divBdr>
        <w:top w:val="none" w:sz="0" w:space="0" w:color="auto"/>
        <w:left w:val="none" w:sz="0" w:space="0" w:color="auto"/>
        <w:bottom w:val="none" w:sz="0" w:space="0" w:color="auto"/>
        <w:right w:val="none" w:sz="0" w:space="0" w:color="auto"/>
      </w:divBdr>
      <w:divsChild>
        <w:div w:id="480772475">
          <w:marLeft w:val="0"/>
          <w:marRight w:val="0"/>
          <w:marTop w:val="100"/>
          <w:marBottom w:val="100"/>
          <w:divBdr>
            <w:top w:val="none" w:sz="0" w:space="0" w:color="auto"/>
            <w:left w:val="none" w:sz="0" w:space="0" w:color="auto"/>
            <w:bottom w:val="none" w:sz="0" w:space="0" w:color="auto"/>
            <w:right w:val="none" w:sz="0" w:space="0" w:color="auto"/>
          </w:divBdr>
          <w:divsChild>
            <w:div w:id="478965411">
              <w:marLeft w:val="0"/>
              <w:marRight w:val="0"/>
              <w:marTop w:val="360"/>
              <w:marBottom w:val="0"/>
              <w:divBdr>
                <w:top w:val="none" w:sz="0" w:space="0" w:color="auto"/>
                <w:left w:val="none" w:sz="0" w:space="0" w:color="auto"/>
                <w:bottom w:val="none" w:sz="0" w:space="0" w:color="auto"/>
                <w:right w:val="none" w:sz="0" w:space="0" w:color="auto"/>
              </w:divBdr>
            </w:div>
            <w:div w:id="523834620">
              <w:marLeft w:val="0"/>
              <w:marRight w:val="0"/>
              <w:marTop w:val="0"/>
              <w:marBottom w:val="0"/>
              <w:divBdr>
                <w:top w:val="none" w:sz="0" w:space="0" w:color="auto"/>
                <w:left w:val="none" w:sz="0" w:space="0" w:color="auto"/>
                <w:bottom w:val="none" w:sz="0" w:space="0" w:color="auto"/>
                <w:right w:val="none" w:sz="0" w:space="0" w:color="auto"/>
              </w:divBdr>
              <w:divsChild>
                <w:div w:id="794057682">
                  <w:marLeft w:val="480"/>
                  <w:marRight w:val="0"/>
                  <w:marTop w:val="0"/>
                  <w:marBottom w:val="0"/>
                  <w:divBdr>
                    <w:top w:val="none" w:sz="0" w:space="0" w:color="auto"/>
                    <w:left w:val="none" w:sz="0" w:space="0" w:color="auto"/>
                    <w:bottom w:val="none" w:sz="0" w:space="0" w:color="auto"/>
                    <w:right w:val="none" w:sz="0" w:space="0" w:color="auto"/>
                  </w:divBdr>
                  <w:divsChild>
                    <w:div w:id="3154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578363">
          <w:marLeft w:val="0"/>
          <w:marRight w:val="0"/>
          <w:marTop w:val="100"/>
          <w:marBottom w:val="100"/>
          <w:divBdr>
            <w:top w:val="none" w:sz="0" w:space="0" w:color="auto"/>
            <w:left w:val="none" w:sz="0" w:space="0" w:color="auto"/>
            <w:bottom w:val="none" w:sz="0" w:space="0" w:color="auto"/>
            <w:right w:val="none" w:sz="0" w:space="0" w:color="auto"/>
          </w:divBdr>
          <w:divsChild>
            <w:div w:id="117106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6278">
      <w:bodyDiv w:val="1"/>
      <w:marLeft w:val="0"/>
      <w:marRight w:val="0"/>
      <w:marTop w:val="0"/>
      <w:marBottom w:val="0"/>
      <w:divBdr>
        <w:top w:val="none" w:sz="0" w:space="0" w:color="auto"/>
        <w:left w:val="none" w:sz="0" w:space="0" w:color="auto"/>
        <w:bottom w:val="none" w:sz="0" w:space="0" w:color="auto"/>
        <w:right w:val="none" w:sz="0" w:space="0" w:color="auto"/>
      </w:divBdr>
    </w:div>
    <w:div w:id="433087999">
      <w:bodyDiv w:val="1"/>
      <w:marLeft w:val="0"/>
      <w:marRight w:val="0"/>
      <w:marTop w:val="0"/>
      <w:marBottom w:val="0"/>
      <w:divBdr>
        <w:top w:val="none" w:sz="0" w:space="0" w:color="auto"/>
        <w:left w:val="none" w:sz="0" w:space="0" w:color="auto"/>
        <w:bottom w:val="none" w:sz="0" w:space="0" w:color="auto"/>
        <w:right w:val="none" w:sz="0" w:space="0" w:color="auto"/>
      </w:divBdr>
      <w:divsChild>
        <w:div w:id="725177247">
          <w:marLeft w:val="0"/>
          <w:marRight w:val="0"/>
          <w:marTop w:val="0"/>
          <w:marBottom w:val="0"/>
          <w:divBdr>
            <w:top w:val="single" w:sz="6" w:space="13" w:color="EBEBEB"/>
            <w:left w:val="none" w:sz="0" w:space="0" w:color="auto"/>
            <w:bottom w:val="none" w:sz="0" w:space="0" w:color="auto"/>
            <w:right w:val="none" w:sz="0" w:space="0" w:color="auto"/>
          </w:divBdr>
          <w:divsChild>
            <w:div w:id="4261969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27530089">
      <w:bodyDiv w:val="1"/>
      <w:marLeft w:val="0"/>
      <w:marRight w:val="0"/>
      <w:marTop w:val="0"/>
      <w:marBottom w:val="0"/>
      <w:divBdr>
        <w:top w:val="none" w:sz="0" w:space="0" w:color="auto"/>
        <w:left w:val="none" w:sz="0" w:space="0" w:color="auto"/>
        <w:bottom w:val="none" w:sz="0" w:space="0" w:color="auto"/>
        <w:right w:val="none" w:sz="0" w:space="0" w:color="auto"/>
      </w:divBdr>
      <w:divsChild>
        <w:div w:id="24142375">
          <w:marLeft w:val="0"/>
          <w:marRight w:val="0"/>
          <w:marTop w:val="100"/>
          <w:marBottom w:val="100"/>
          <w:divBdr>
            <w:top w:val="none" w:sz="0" w:space="0" w:color="auto"/>
            <w:left w:val="none" w:sz="0" w:space="0" w:color="auto"/>
            <w:bottom w:val="none" w:sz="0" w:space="0" w:color="auto"/>
            <w:right w:val="none" w:sz="0" w:space="0" w:color="auto"/>
          </w:divBdr>
          <w:divsChild>
            <w:div w:id="1618444243">
              <w:marLeft w:val="0"/>
              <w:marRight w:val="0"/>
              <w:marTop w:val="0"/>
              <w:marBottom w:val="0"/>
              <w:divBdr>
                <w:top w:val="none" w:sz="0" w:space="0" w:color="auto"/>
                <w:left w:val="none" w:sz="0" w:space="0" w:color="auto"/>
                <w:bottom w:val="none" w:sz="0" w:space="0" w:color="auto"/>
                <w:right w:val="none" w:sz="0" w:space="0" w:color="auto"/>
              </w:divBdr>
            </w:div>
          </w:divsChild>
        </w:div>
        <w:div w:id="88426140">
          <w:marLeft w:val="0"/>
          <w:marRight w:val="0"/>
          <w:marTop w:val="100"/>
          <w:marBottom w:val="100"/>
          <w:divBdr>
            <w:top w:val="none" w:sz="0" w:space="0" w:color="auto"/>
            <w:left w:val="none" w:sz="0" w:space="0" w:color="auto"/>
            <w:bottom w:val="none" w:sz="0" w:space="0" w:color="auto"/>
            <w:right w:val="none" w:sz="0" w:space="0" w:color="auto"/>
          </w:divBdr>
          <w:divsChild>
            <w:div w:id="470369789">
              <w:marLeft w:val="0"/>
              <w:marRight w:val="0"/>
              <w:marTop w:val="360"/>
              <w:marBottom w:val="0"/>
              <w:divBdr>
                <w:top w:val="none" w:sz="0" w:space="0" w:color="auto"/>
                <w:left w:val="none" w:sz="0" w:space="0" w:color="auto"/>
                <w:bottom w:val="none" w:sz="0" w:space="0" w:color="auto"/>
                <w:right w:val="none" w:sz="0" w:space="0" w:color="auto"/>
              </w:divBdr>
            </w:div>
            <w:div w:id="747269145">
              <w:marLeft w:val="0"/>
              <w:marRight w:val="0"/>
              <w:marTop w:val="0"/>
              <w:marBottom w:val="0"/>
              <w:divBdr>
                <w:top w:val="none" w:sz="0" w:space="0" w:color="auto"/>
                <w:left w:val="none" w:sz="0" w:space="0" w:color="auto"/>
                <w:bottom w:val="none" w:sz="0" w:space="0" w:color="auto"/>
                <w:right w:val="none" w:sz="0" w:space="0" w:color="auto"/>
              </w:divBdr>
              <w:divsChild>
                <w:div w:id="545485059">
                  <w:marLeft w:val="480"/>
                  <w:marRight w:val="0"/>
                  <w:marTop w:val="0"/>
                  <w:marBottom w:val="0"/>
                  <w:divBdr>
                    <w:top w:val="none" w:sz="0" w:space="0" w:color="auto"/>
                    <w:left w:val="none" w:sz="0" w:space="0" w:color="auto"/>
                    <w:bottom w:val="none" w:sz="0" w:space="0" w:color="auto"/>
                    <w:right w:val="none" w:sz="0" w:space="0" w:color="auto"/>
                  </w:divBdr>
                  <w:divsChild>
                    <w:div w:id="8971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0376">
      <w:bodyDiv w:val="1"/>
      <w:marLeft w:val="0"/>
      <w:marRight w:val="0"/>
      <w:marTop w:val="0"/>
      <w:marBottom w:val="0"/>
      <w:divBdr>
        <w:top w:val="none" w:sz="0" w:space="0" w:color="auto"/>
        <w:left w:val="none" w:sz="0" w:space="0" w:color="auto"/>
        <w:bottom w:val="none" w:sz="0" w:space="0" w:color="auto"/>
        <w:right w:val="none" w:sz="0" w:space="0" w:color="auto"/>
      </w:divBdr>
    </w:div>
    <w:div w:id="563612542">
      <w:bodyDiv w:val="1"/>
      <w:marLeft w:val="0"/>
      <w:marRight w:val="0"/>
      <w:marTop w:val="0"/>
      <w:marBottom w:val="0"/>
      <w:divBdr>
        <w:top w:val="none" w:sz="0" w:space="0" w:color="auto"/>
        <w:left w:val="none" w:sz="0" w:space="0" w:color="auto"/>
        <w:bottom w:val="none" w:sz="0" w:space="0" w:color="auto"/>
        <w:right w:val="none" w:sz="0" w:space="0" w:color="auto"/>
      </w:divBdr>
    </w:div>
    <w:div w:id="583496592">
      <w:bodyDiv w:val="1"/>
      <w:marLeft w:val="0"/>
      <w:marRight w:val="0"/>
      <w:marTop w:val="0"/>
      <w:marBottom w:val="0"/>
      <w:divBdr>
        <w:top w:val="none" w:sz="0" w:space="0" w:color="auto"/>
        <w:left w:val="none" w:sz="0" w:space="0" w:color="auto"/>
        <w:bottom w:val="none" w:sz="0" w:space="0" w:color="auto"/>
        <w:right w:val="none" w:sz="0" w:space="0" w:color="auto"/>
      </w:divBdr>
      <w:divsChild>
        <w:div w:id="319702796">
          <w:marLeft w:val="0"/>
          <w:marRight w:val="0"/>
          <w:marTop w:val="100"/>
          <w:marBottom w:val="100"/>
          <w:divBdr>
            <w:top w:val="none" w:sz="0" w:space="0" w:color="auto"/>
            <w:left w:val="none" w:sz="0" w:space="0" w:color="auto"/>
            <w:bottom w:val="none" w:sz="0" w:space="0" w:color="auto"/>
            <w:right w:val="none" w:sz="0" w:space="0" w:color="auto"/>
          </w:divBdr>
          <w:divsChild>
            <w:div w:id="856650470">
              <w:marLeft w:val="0"/>
              <w:marRight w:val="0"/>
              <w:marTop w:val="0"/>
              <w:marBottom w:val="0"/>
              <w:divBdr>
                <w:top w:val="none" w:sz="0" w:space="0" w:color="auto"/>
                <w:left w:val="none" w:sz="0" w:space="0" w:color="auto"/>
                <w:bottom w:val="none" w:sz="0" w:space="0" w:color="auto"/>
                <w:right w:val="none" w:sz="0" w:space="0" w:color="auto"/>
              </w:divBdr>
            </w:div>
          </w:divsChild>
        </w:div>
        <w:div w:id="987517906">
          <w:marLeft w:val="0"/>
          <w:marRight w:val="0"/>
          <w:marTop w:val="100"/>
          <w:marBottom w:val="100"/>
          <w:divBdr>
            <w:top w:val="none" w:sz="0" w:space="0" w:color="auto"/>
            <w:left w:val="none" w:sz="0" w:space="0" w:color="auto"/>
            <w:bottom w:val="none" w:sz="0" w:space="0" w:color="auto"/>
            <w:right w:val="none" w:sz="0" w:space="0" w:color="auto"/>
          </w:divBdr>
          <w:divsChild>
            <w:div w:id="166411332">
              <w:marLeft w:val="0"/>
              <w:marRight w:val="0"/>
              <w:marTop w:val="0"/>
              <w:marBottom w:val="0"/>
              <w:divBdr>
                <w:top w:val="none" w:sz="0" w:space="0" w:color="auto"/>
                <w:left w:val="none" w:sz="0" w:space="0" w:color="auto"/>
                <w:bottom w:val="none" w:sz="0" w:space="0" w:color="auto"/>
                <w:right w:val="none" w:sz="0" w:space="0" w:color="auto"/>
              </w:divBdr>
              <w:divsChild>
                <w:div w:id="1377509158">
                  <w:marLeft w:val="480"/>
                  <w:marRight w:val="0"/>
                  <w:marTop w:val="0"/>
                  <w:marBottom w:val="0"/>
                  <w:divBdr>
                    <w:top w:val="none" w:sz="0" w:space="0" w:color="auto"/>
                    <w:left w:val="none" w:sz="0" w:space="0" w:color="auto"/>
                    <w:bottom w:val="none" w:sz="0" w:space="0" w:color="auto"/>
                    <w:right w:val="none" w:sz="0" w:space="0" w:color="auto"/>
                  </w:divBdr>
                  <w:divsChild>
                    <w:div w:id="2860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983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596524748">
      <w:bodyDiv w:val="1"/>
      <w:marLeft w:val="0"/>
      <w:marRight w:val="0"/>
      <w:marTop w:val="0"/>
      <w:marBottom w:val="0"/>
      <w:divBdr>
        <w:top w:val="none" w:sz="0" w:space="0" w:color="auto"/>
        <w:left w:val="none" w:sz="0" w:space="0" w:color="auto"/>
        <w:bottom w:val="none" w:sz="0" w:space="0" w:color="auto"/>
        <w:right w:val="none" w:sz="0" w:space="0" w:color="auto"/>
      </w:divBdr>
      <w:divsChild>
        <w:div w:id="1611938391">
          <w:marLeft w:val="0"/>
          <w:marRight w:val="0"/>
          <w:marTop w:val="100"/>
          <w:marBottom w:val="100"/>
          <w:divBdr>
            <w:top w:val="none" w:sz="0" w:space="0" w:color="auto"/>
            <w:left w:val="none" w:sz="0" w:space="0" w:color="auto"/>
            <w:bottom w:val="none" w:sz="0" w:space="0" w:color="auto"/>
            <w:right w:val="none" w:sz="0" w:space="0" w:color="auto"/>
          </w:divBdr>
          <w:divsChild>
            <w:div w:id="920066221">
              <w:marLeft w:val="0"/>
              <w:marRight w:val="0"/>
              <w:marTop w:val="0"/>
              <w:marBottom w:val="0"/>
              <w:divBdr>
                <w:top w:val="none" w:sz="0" w:space="0" w:color="auto"/>
                <w:left w:val="none" w:sz="0" w:space="0" w:color="auto"/>
                <w:bottom w:val="none" w:sz="0" w:space="0" w:color="auto"/>
                <w:right w:val="none" w:sz="0" w:space="0" w:color="auto"/>
              </w:divBdr>
              <w:divsChild>
                <w:div w:id="806121084">
                  <w:marLeft w:val="480"/>
                  <w:marRight w:val="0"/>
                  <w:marTop w:val="0"/>
                  <w:marBottom w:val="0"/>
                  <w:divBdr>
                    <w:top w:val="none" w:sz="0" w:space="0" w:color="auto"/>
                    <w:left w:val="none" w:sz="0" w:space="0" w:color="auto"/>
                    <w:bottom w:val="none" w:sz="0" w:space="0" w:color="auto"/>
                    <w:right w:val="none" w:sz="0" w:space="0" w:color="auto"/>
                  </w:divBdr>
                  <w:divsChild>
                    <w:div w:id="8755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93975">
              <w:marLeft w:val="0"/>
              <w:marRight w:val="0"/>
              <w:marTop w:val="360"/>
              <w:marBottom w:val="0"/>
              <w:divBdr>
                <w:top w:val="none" w:sz="0" w:space="0" w:color="auto"/>
                <w:left w:val="none" w:sz="0" w:space="0" w:color="auto"/>
                <w:bottom w:val="none" w:sz="0" w:space="0" w:color="auto"/>
                <w:right w:val="none" w:sz="0" w:space="0" w:color="auto"/>
              </w:divBdr>
            </w:div>
          </w:divsChild>
        </w:div>
        <w:div w:id="1634484947">
          <w:marLeft w:val="0"/>
          <w:marRight w:val="0"/>
          <w:marTop w:val="100"/>
          <w:marBottom w:val="100"/>
          <w:divBdr>
            <w:top w:val="none" w:sz="0" w:space="0" w:color="auto"/>
            <w:left w:val="none" w:sz="0" w:space="0" w:color="auto"/>
            <w:bottom w:val="none" w:sz="0" w:space="0" w:color="auto"/>
            <w:right w:val="none" w:sz="0" w:space="0" w:color="auto"/>
          </w:divBdr>
          <w:divsChild>
            <w:div w:id="9012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7966">
      <w:bodyDiv w:val="1"/>
      <w:marLeft w:val="0"/>
      <w:marRight w:val="0"/>
      <w:marTop w:val="0"/>
      <w:marBottom w:val="0"/>
      <w:divBdr>
        <w:top w:val="none" w:sz="0" w:space="0" w:color="auto"/>
        <w:left w:val="none" w:sz="0" w:space="0" w:color="auto"/>
        <w:bottom w:val="none" w:sz="0" w:space="0" w:color="auto"/>
        <w:right w:val="none" w:sz="0" w:space="0" w:color="auto"/>
      </w:divBdr>
      <w:divsChild>
        <w:div w:id="538513638">
          <w:marLeft w:val="0"/>
          <w:marRight w:val="0"/>
          <w:marTop w:val="100"/>
          <w:marBottom w:val="100"/>
          <w:divBdr>
            <w:top w:val="none" w:sz="0" w:space="0" w:color="auto"/>
            <w:left w:val="none" w:sz="0" w:space="0" w:color="auto"/>
            <w:bottom w:val="none" w:sz="0" w:space="0" w:color="auto"/>
            <w:right w:val="none" w:sz="0" w:space="0" w:color="auto"/>
          </w:divBdr>
          <w:divsChild>
            <w:div w:id="467020036">
              <w:marLeft w:val="0"/>
              <w:marRight w:val="0"/>
              <w:marTop w:val="360"/>
              <w:marBottom w:val="0"/>
              <w:divBdr>
                <w:top w:val="none" w:sz="0" w:space="0" w:color="auto"/>
                <w:left w:val="none" w:sz="0" w:space="0" w:color="auto"/>
                <w:bottom w:val="none" w:sz="0" w:space="0" w:color="auto"/>
                <w:right w:val="none" w:sz="0" w:space="0" w:color="auto"/>
              </w:divBdr>
            </w:div>
            <w:div w:id="2130199788">
              <w:marLeft w:val="0"/>
              <w:marRight w:val="0"/>
              <w:marTop w:val="0"/>
              <w:marBottom w:val="0"/>
              <w:divBdr>
                <w:top w:val="none" w:sz="0" w:space="0" w:color="auto"/>
                <w:left w:val="none" w:sz="0" w:space="0" w:color="auto"/>
                <w:bottom w:val="none" w:sz="0" w:space="0" w:color="auto"/>
                <w:right w:val="none" w:sz="0" w:space="0" w:color="auto"/>
              </w:divBdr>
              <w:divsChild>
                <w:div w:id="559169584">
                  <w:marLeft w:val="480"/>
                  <w:marRight w:val="0"/>
                  <w:marTop w:val="0"/>
                  <w:marBottom w:val="0"/>
                  <w:divBdr>
                    <w:top w:val="none" w:sz="0" w:space="0" w:color="auto"/>
                    <w:left w:val="none" w:sz="0" w:space="0" w:color="auto"/>
                    <w:bottom w:val="none" w:sz="0" w:space="0" w:color="auto"/>
                    <w:right w:val="none" w:sz="0" w:space="0" w:color="auto"/>
                  </w:divBdr>
                  <w:divsChild>
                    <w:div w:id="3388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909023">
          <w:marLeft w:val="0"/>
          <w:marRight w:val="0"/>
          <w:marTop w:val="100"/>
          <w:marBottom w:val="100"/>
          <w:divBdr>
            <w:top w:val="none" w:sz="0" w:space="0" w:color="auto"/>
            <w:left w:val="none" w:sz="0" w:space="0" w:color="auto"/>
            <w:bottom w:val="none" w:sz="0" w:space="0" w:color="auto"/>
            <w:right w:val="none" w:sz="0" w:space="0" w:color="auto"/>
          </w:divBdr>
          <w:divsChild>
            <w:div w:id="124145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6146">
      <w:bodyDiv w:val="1"/>
      <w:marLeft w:val="0"/>
      <w:marRight w:val="0"/>
      <w:marTop w:val="0"/>
      <w:marBottom w:val="0"/>
      <w:divBdr>
        <w:top w:val="none" w:sz="0" w:space="0" w:color="auto"/>
        <w:left w:val="none" w:sz="0" w:space="0" w:color="auto"/>
        <w:bottom w:val="none" w:sz="0" w:space="0" w:color="auto"/>
        <w:right w:val="none" w:sz="0" w:space="0" w:color="auto"/>
      </w:divBdr>
      <w:divsChild>
        <w:div w:id="494489963">
          <w:marLeft w:val="0"/>
          <w:marRight w:val="0"/>
          <w:marTop w:val="100"/>
          <w:marBottom w:val="100"/>
          <w:divBdr>
            <w:top w:val="none" w:sz="0" w:space="0" w:color="auto"/>
            <w:left w:val="none" w:sz="0" w:space="0" w:color="auto"/>
            <w:bottom w:val="none" w:sz="0" w:space="0" w:color="auto"/>
            <w:right w:val="none" w:sz="0" w:space="0" w:color="auto"/>
          </w:divBdr>
          <w:divsChild>
            <w:div w:id="1156843788">
              <w:marLeft w:val="0"/>
              <w:marRight w:val="0"/>
              <w:marTop w:val="0"/>
              <w:marBottom w:val="0"/>
              <w:divBdr>
                <w:top w:val="none" w:sz="0" w:space="0" w:color="auto"/>
                <w:left w:val="none" w:sz="0" w:space="0" w:color="auto"/>
                <w:bottom w:val="none" w:sz="0" w:space="0" w:color="auto"/>
                <w:right w:val="none" w:sz="0" w:space="0" w:color="auto"/>
              </w:divBdr>
            </w:div>
          </w:divsChild>
        </w:div>
        <w:div w:id="934363502">
          <w:marLeft w:val="0"/>
          <w:marRight w:val="0"/>
          <w:marTop w:val="100"/>
          <w:marBottom w:val="100"/>
          <w:divBdr>
            <w:top w:val="none" w:sz="0" w:space="0" w:color="auto"/>
            <w:left w:val="none" w:sz="0" w:space="0" w:color="auto"/>
            <w:bottom w:val="none" w:sz="0" w:space="0" w:color="auto"/>
            <w:right w:val="none" w:sz="0" w:space="0" w:color="auto"/>
          </w:divBdr>
          <w:divsChild>
            <w:div w:id="1145660841">
              <w:marLeft w:val="0"/>
              <w:marRight w:val="0"/>
              <w:marTop w:val="360"/>
              <w:marBottom w:val="0"/>
              <w:divBdr>
                <w:top w:val="none" w:sz="0" w:space="0" w:color="auto"/>
                <w:left w:val="none" w:sz="0" w:space="0" w:color="auto"/>
                <w:bottom w:val="none" w:sz="0" w:space="0" w:color="auto"/>
                <w:right w:val="none" w:sz="0" w:space="0" w:color="auto"/>
              </w:divBdr>
            </w:div>
            <w:div w:id="1516842776">
              <w:marLeft w:val="0"/>
              <w:marRight w:val="0"/>
              <w:marTop w:val="0"/>
              <w:marBottom w:val="0"/>
              <w:divBdr>
                <w:top w:val="none" w:sz="0" w:space="0" w:color="auto"/>
                <w:left w:val="none" w:sz="0" w:space="0" w:color="auto"/>
                <w:bottom w:val="none" w:sz="0" w:space="0" w:color="auto"/>
                <w:right w:val="none" w:sz="0" w:space="0" w:color="auto"/>
              </w:divBdr>
              <w:divsChild>
                <w:div w:id="847334381">
                  <w:marLeft w:val="480"/>
                  <w:marRight w:val="0"/>
                  <w:marTop w:val="0"/>
                  <w:marBottom w:val="0"/>
                  <w:divBdr>
                    <w:top w:val="none" w:sz="0" w:space="0" w:color="auto"/>
                    <w:left w:val="none" w:sz="0" w:space="0" w:color="auto"/>
                    <w:bottom w:val="none" w:sz="0" w:space="0" w:color="auto"/>
                    <w:right w:val="none" w:sz="0" w:space="0" w:color="auto"/>
                  </w:divBdr>
                  <w:divsChild>
                    <w:div w:id="2137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257471">
      <w:bodyDiv w:val="1"/>
      <w:marLeft w:val="0"/>
      <w:marRight w:val="0"/>
      <w:marTop w:val="0"/>
      <w:marBottom w:val="0"/>
      <w:divBdr>
        <w:top w:val="none" w:sz="0" w:space="0" w:color="auto"/>
        <w:left w:val="none" w:sz="0" w:space="0" w:color="auto"/>
        <w:bottom w:val="none" w:sz="0" w:space="0" w:color="auto"/>
        <w:right w:val="none" w:sz="0" w:space="0" w:color="auto"/>
      </w:divBdr>
      <w:divsChild>
        <w:div w:id="22679455">
          <w:marLeft w:val="0"/>
          <w:marRight w:val="0"/>
          <w:marTop w:val="100"/>
          <w:marBottom w:val="100"/>
          <w:divBdr>
            <w:top w:val="none" w:sz="0" w:space="0" w:color="auto"/>
            <w:left w:val="none" w:sz="0" w:space="0" w:color="auto"/>
            <w:bottom w:val="none" w:sz="0" w:space="0" w:color="auto"/>
            <w:right w:val="none" w:sz="0" w:space="0" w:color="auto"/>
          </w:divBdr>
          <w:divsChild>
            <w:div w:id="2018385111">
              <w:marLeft w:val="0"/>
              <w:marRight w:val="0"/>
              <w:marTop w:val="360"/>
              <w:marBottom w:val="0"/>
              <w:divBdr>
                <w:top w:val="none" w:sz="0" w:space="0" w:color="auto"/>
                <w:left w:val="none" w:sz="0" w:space="0" w:color="auto"/>
                <w:bottom w:val="none" w:sz="0" w:space="0" w:color="auto"/>
                <w:right w:val="none" w:sz="0" w:space="0" w:color="auto"/>
              </w:divBdr>
            </w:div>
            <w:div w:id="2096588417">
              <w:marLeft w:val="0"/>
              <w:marRight w:val="0"/>
              <w:marTop w:val="0"/>
              <w:marBottom w:val="0"/>
              <w:divBdr>
                <w:top w:val="none" w:sz="0" w:space="0" w:color="auto"/>
                <w:left w:val="none" w:sz="0" w:space="0" w:color="auto"/>
                <w:bottom w:val="none" w:sz="0" w:space="0" w:color="auto"/>
                <w:right w:val="none" w:sz="0" w:space="0" w:color="auto"/>
              </w:divBdr>
              <w:divsChild>
                <w:div w:id="1107888248">
                  <w:marLeft w:val="480"/>
                  <w:marRight w:val="0"/>
                  <w:marTop w:val="0"/>
                  <w:marBottom w:val="0"/>
                  <w:divBdr>
                    <w:top w:val="none" w:sz="0" w:space="0" w:color="auto"/>
                    <w:left w:val="none" w:sz="0" w:space="0" w:color="auto"/>
                    <w:bottom w:val="none" w:sz="0" w:space="0" w:color="auto"/>
                    <w:right w:val="none" w:sz="0" w:space="0" w:color="auto"/>
                  </w:divBdr>
                  <w:divsChild>
                    <w:div w:id="192629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47171">
          <w:marLeft w:val="0"/>
          <w:marRight w:val="0"/>
          <w:marTop w:val="100"/>
          <w:marBottom w:val="100"/>
          <w:divBdr>
            <w:top w:val="none" w:sz="0" w:space="0" w:color="auto"/>
            <w:left w:val="none" w:sz="0" w:space="0" w:color="auto"/>
            <w:bottom w:val="none" w:sz="0" w:space="0" w:color="auto"/>
            <w:right w:val="none" w:sz="0" w:space="0" w:color="auto"/>
          </w:divBdr>
          <w:divsChild>
            <w:div w:id="125123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887">
      <w:bodyDiv w:val="1"/>
      <w:marLeft w:val="0"/>
      <w:marRight w:val="0"/>
      <w:marTop w:val="0"/>
      <w:marBottom w:val="0"/>
      <w:divBdr>
        <w:top w:val="none" w:sz="0" w:space="0" w:color="auto"/>
        <w:left w:val="none" w:sz="0" w:space="0" w:color="auto"/>
        <w:bottom w:val="none" w:sz="0" w:space="0" w:color="auto"/>
        <w:right w:val="none" w:sz="0" w:space="0" w:color="auto"/>
      </w:divBdr>
    </w:div>
    <w:div w:id="715617066">
      <w:bodyDiv w:val="1"/>
      <w:marLeft w:val="0"/>
      <w:marRight w:val="0"/>
      <w:marTop w:val="0"/>
      <w:marBottom w:val="0"/>
      <w:divBdr>
        <w:top w:val="none" w:sz="0" w:space="0" w:color="auto"/>
        <w:left w:val="none" w:sz="0" w:space="0" w:color="auto"/>
        <w:bottom w:val="none" w:sz="0" w:space="0" w:color="auto"/>
        <w:right w:val="none" w:sz="0" w:space="0" w:color="auto"/>
      </w:divBdr>
      <w:divsChild>
        <w:div w:id="420764805">
          <w:marLeft w:val="0"/>
          <w:marRight w:val="0"/>
          <w:marTop w:val="100"/>
          <w:marBottom w:val="100"/>
          <w:divBdr>
            <w:top w:val="none" w:sz="0" w:space="0" w:color="auto"/>
            <w:left w:val="none" w:sz="0" w:space="0" w:color="auto"/>
            <w:bottom w:val="none" w:sz="0" w:space="0" w:color="auto"/>
            <w:right w:val="none" w:sz="0" w:space="0" w:color="auto"/>
          </w:divBdr>
          <w:divsChild>
            <w:div w:id="36047880">
              <w:marLeft w:val="0"/>
              <w:marRight w:val="0"/>
              <w:marTop w:val="360"/>
              <w:marBottom w:val="0"/>
              <w:divBdr>
                <w:top w:val="none" w:sz="0" w:space="0" w:color="auto"/>
                <w:left w:val="none" w:sz="0" w:space="0" w:color="auto"/>
                <w:bottom w:val="none" w:sz="0" w:space="0" w:color="auto"/>
                <w:right w:val="none" w:sz="0" w:space="0" w:color="auto"/>
              </w:divBdr>
            </w:div>
            <w:div w:id="1233586073">
              <w:marLeft w:val="0"/>
              <w:marRight w:val="0"/>
              <w:marTop w:val="0"/>
              <w:marBottom w:val="0"/>
              <w:divBdr>
                <w:top w:val="none" w:sz="0" w:space="0" w:color="auto"/>
                <w:left w:val="none" w:sz="0" w:space="0" w:color="auto"/>
                <w:bottom w:val="none" w:sz="0" w:space="0" w:color="auto"/>
                <w:right w:val="none" w:sz="0" w:space="0" w:color="auto"/>
              </w:divBdr>
              <w:divsChild>
                <w:div w:id="1197739488">
                  <w:marLeft w:val="480"/>
                  <w:marRight w:val="0"/>
                  <w:marTop w:val="0"/>
                  <w:marBottom w:val="0"/>
                  <w:divBdr>
                    <w:top w:val="none" w:sz="0" w:space="0" w:color="auto"/>
                    <w:left w:val="none" w:sz="0" w:space="0" w:color="auto"/>
                    <w:bottom w:val="none" w:sz="0" w:space="0" w:color="auto"/>
                    <w:right w:val="none" w:sz="0" w:space="0" w:color="auto"/>
                  </w:divBdr>
                  <w:divsChild>
                    <w:div w:id="59795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88886">
          <w:marLeft w:val="0"/>
          <w:marRight w:val="0"/>
          <w:marTop w:val="100"/>
          <w:marBottom w:val="100"/>
          <w:divBdr>
            <w:top w:val="none" w:sz="0" w:space="0" w:color="auto"/>
            <w:left w:val="none" w:sz="0" w:space="0" w:color="auto"/>
            <w:bottom w:val="none" w:sz="0" w:space="0" w:color="auto"/>
            <w:right w:val="none" w:sz="0" w:space="0" w:color="auto"/>
          </w:divBdr>
          <w:divsChild>
            <w:div w:id="20139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5037">
      <w:bodyDiv w:val="1"/>
      <w:marLeft w:val="0"/>
      <w:marRight w:val="0"/>
      <w:marTop w:val="0"/>
      <w:marBottom w:val="0"/>
      <w:divBdr>
        <w:top w:val="none" w:sz="0" w:space="0" w:color="auto"/>
        <w:left w:val="none" w:sz="0" w:space="0" w:color="auto"/>
        <w:bottom w:val="none" w:sz="0" w:space="0" w:color="auto"/>
        <w:right w:val="none" w:sz="0" w:space="0" w:color="auto"/>
      </w:divBdr>
      <w:divsChild>
        <w:div w:id="327179168">
          <w:marLeft w:val="0"/>
          <w:marRight w:val="0"/>
          <w:marTop w:val="100"/>
          <w:marBottom w:val="100"/>
          <w:divBdr>
            <w:top w:val="none" w:sz="0" w:space="0" w:color="auto"/>
            <w:left w:val="none" w:sz="0" w:space="0" w:color="auto"/>
            <w:bottom w:val="none" w:sz="0" w:space="0" w:color="auto"/>
            <w:right w:val="none" w:sz="0" w:space="0" w:color="auto"/>
          </w:divBdr>
          <w:divsChild>
            <w:div w:id="1267735648">
              <w:marLeft w:val="0"/>
              <w:marRight w:val="0"/>
              <w:marTop w:val="0"/>
              <w:marBottom w:val="0"/>
              <w:divBdr>
                <w:top w:val="none" w:sz="0" w:space="0" w:color="auto"/>
                <w:left w:val="none" w:sz="0" w:space="0" w:color="auto"/>
                <w:bottom w:val="none" w:sz="0" w:space="0" w:color="auto"/>
                <w:right w:val="none" w:sz="0" w:space="0" w:color="auto"/>
              </w:divBdr>
            </w:div>
          </w:divsChild>
        </w:div>
        <w:div w:id="2037807611">
          <w:marLeft w:val="0"/>
          <w:marRight w:val="0"/>
          <w:marTop w:val="100"/>
          <w:marBottom w:val="100"/>
          <w:divBdr>
            <w:top w:val="none" w:sz="0" w:space="0" w:color="auto"/>
            <w:left w:val="none" w:sz="0" w:space="0" w:color="auto"/>
            <w:bottom w:val="none" w:sz="0" w:space="0" w:color="auto"/>
            <w:right w:val="none" w:sz="0" w:space="0" w:color="auto"/>
          </w:divBdr>
          <w:divsChild>
            <w:div w:id="730156133">
              <w:marLeft w:val="0"/>
              <w:marRight w:val="0"/>
              <w:marTop w:val="0"/>
              <w:marBottom w:val="0"/>
              <w:divBdr>
                <w:top w:val="none" w:sz="0" w:space="0" w:color="auto"/>
                <w:left w:val="none" w:sz="0" w:space="0" w:color="auto"/>
                <w:bottom w:val="none" w:sz="0" w:space="0" w:color="auto"/>
                <w:right w:val="none" w:sz="0" w:space="0" w:color="auto"/>
              </w:divBdr>
              <w:divsChild>
                <w:div w:id="449128805">
                  <w:marLeft w:val="480"/>
                  <w:marRight w:val="0"/>
                  <w:marTop w:val="0"/>
                  <w:marBottom w:val="0"/>
                  <w:divBdr>
                    <w:top w:val="none" w:sz="0" w:space="0" w:color="auto"/>
                    <w:left w:val="none" w:sz="0" w:space="0" w:color="auto"/>
                    <w:bottom w:val="none" w:sz="0" w:space="0" w:color="auto"/>
                    <w:right w:val="none" w:sz="0" w:space="0" w:color="auto"/>
                  </w:divBdr>
                  <w:divsChild>
                    <w:div w:id="169884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9780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785081180">
      <w:bodyDiv w:val="1"/>
      <w:marLeft w:val="0"/>
      <w:marRight w:val="0"/>
      <w:marTop w:val="0"/>
      <w:marBottom w:val="0"/>
      <w:divBdr>
        <w:top w:val="none" w:sz="0" w:space="0" w:color="auto"/>
        <w:left w:val="none" w:sz="0" w:space="0" w:color="auto"/>
        <w:bottom w:val="none" w:sz="0" w:space="0" w:color="auto"/>
        <w:right w:val="none" w:sz="0" w:space="0" w:color="auto"/>
      </w:divBdr>
      <w:divsChild>
        <w:div w:id="544685580">
          <w:marLeft w:val="0"/>
          <w:marRight w:val="0"/>
          <w:marTop w:val="100"/>
          <w:marBottom w:val="100"/>
          <w:divBdr>
            <w:top w:val="none" w:sz="0" w:space="0" w:color="auto"/>
            <w:left w:val="none" w:sz="0" w:space="0" w:color="auto"/>
            <w:bottom w:val="none" w:sz="0" w:space="0" w:color="auto"/>
            <w:right w:val="none" w:sz="0" w:space="0" w:color="auto"/>
          </w:divBdr>
          <w:divsChild>
            <w:div w:id="341054843">
              <w:marLeft w:val="0"/>
              <w:marRight w:val="0"/>
              <w:marTop w:val="360"/>
              <w:marBottom w:val="0"/>
              <w:divBdr>
                <w:top w:val="none" w:sz="0" w:space="0" w:color="auto"/>
                <w:left w:val="none" w:sz="0" w:space="0" w:color="auto"/>
                <w:bottom w:val="none" w:sz="0" w:space="0" w:color="auto"/>
                <w:right w:val="none" w:sz="0" w:space="0" w:color="auto"/>
              </w:divBdr>
            </w:div>
            <w:div w:id="1596358255">
              <w:marLeft w:val="0"/>
              <w:marRight w:val="0"/>
              <w:marTop w:val="0"/>
              <w:marBottom w:val="0"/>
              <w:divBdr>
                <w:top w:val="none" w:sz="0" w:space="0" w:color="auto"/>
                <w:left w:val="none" w:sz="0" w:space="0" w:color="auto"/>
                <w:bottom w:val="none" w:sz="0" w:space="0" w:color="auto"/>
                <w:right w:val="none" w:sz="0" w:space="0" w:color="auto"/>
              </w:divBdr>
              <w:divsChild>
                <w:div w:id="1329400341">
                  <w:marLeft w:val="480"/>
                  <w:marRight w:val="0"/>
                  <w:marTop w:val="0"/>
                  <w:marBottom w:val="0"/>
                  <w:divBdr>
                    <w:top w:val="none" w:sz="0" w:space="0" w:color="auto"/>
                    <w:left w:val="none" w:sz="0" w:space="0" w:color="auto"/>
                    <w:bottom w:val="none" w:sz="0" w:space="0" w:color="auto"/>
                    <w:right w:val="none" w:sz="0" w:space="0" w:color="auto"/>
                  </w:divBdr>
                  <w:divsChild>
                    <w:div w:id="15174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06953">
          <w:marLeft w:val="0"/>
          <w:marRight w:val="0"/>
          <w:marTop w:val="100"/>
          <w:marBottom w:val="100"/>
          <w:divBdr>
            <w:top w:val="none" w:sz="0" w:space="0" w:color="auto"/>
            <w:left w:val="none" w:sz="0" w:space="0" w:color="auto"/>
            <w:bottom w:val="none" w:sz="0" w:space="0" w:color="auto"/>
            <w:right w:val="none" w:sz="0" w:space="0" w:color="auto"/>
          </w:divBdr>
          <w:divsChild>
            <w:div w:id="2041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021">
      <w:bodyDiv w:val="1"/>
      <w:marLeft w:val="0"/>
      <w:marRight w:val="0"/>
      <w:marTop w:val="0"/>
      <w:marBottom w:val="0"/>
      <w:divBdr>
        <w:top w:val="none" w:sz="0" w:space="0" w:color="auto"/>
        <w:left w:val="none" w:sz="0" w:space="0" w:color="auto"/>
        <w:bottom w:val="none" w:sz="0" w:space="0" w:color="auto"/>
        <w:right w:val="none" w:sz="0" w:space="0" w:color="auto"/>
      </w:divBdr>
    </w:div>
    <w:div w:id="797145721">
      <w:bodyDiv w:val="1"/>
      <w:marLeft w:val="0"/>
      <w:marRight w:val="0"/>
      <w:marTop w:val="0"/>
      <w:marBottom w:val="0"/>
      <w:divBdr>
        <w:top w:val="none" w:sz="0" w:space="0" w:color="auto"/>
        <w:left w:val="none" w:sz="0" w:space="0" w:color="auto"/>
        <w:bottom w:val="none" w:sz="0" w:space="0" w:color="auto"/>
        <w:right w:val="none" w:sz="0" w:space="0" w:color="auto"/>
      </w:divBdr>
      <w:divsChild>
        <w:div w:id="1505166219">
          <w:marLeft w:val="0"/>
          <w:marRight w:val="0"/>
          <w:marTop w:val="100"/>
          <w:marBottom w:val="100"/>
          <w:divBdr>
            <w:top w:val="none" w:sz="0" w:space="0" w:color="auto"/>
            <w:left w:val="none" w:sz="0" w:space="0" w:color="auto"/>
            <w:bottom w:val="none" w:sz="0" w:space="0" w:color="auto"/>
            <w:right w:val="none" w:sz="0" w:space="0" w:color="auto"/>
          </w:divBdr>
          <w:divsChild>
            <w:div w:id="415395903">
              <w:marLeft w:val="0"/>
              <w:marRight w:val="0"/>
              <w:marTop w:val="360"/>
              <w:marBottom w:val="0"/>
              <w:divBdr>
                <w:top w:val="none" w:sz="0" w:space="0" w:color="auto"/>
                <w:left w:val="none" w:sz="0" w:space="0" w:color="auto"/>
                <w:bottom w:val="none" w:sz="0" w:space="0" w:color="auto"/>
                <w:right w:val="none" w:sz="0" w:space="0" w:color="auto"/>
              </w:divBdr>
            </w:div>
            <w:div w:id="1523323556">
              <w:marLeft w:val="0"/>
              <w:marRight w:val="0"/>
              <w:marTop w:val="0"/>
              <w:marBottom w:val="0"/>
              <w:divBdr>
                <w:top w:val="none" w:sz="0" w:space="0" w:color="auto"/>
                <w:left w:val="none" w:sz="0" w:space="0" w:color="auto"/>
                <w:bottom w:val="none" w:sz="0" w:space="0" w:color="auto"/>
                <w:right w:val="none" w:sz="0" w:space="0" w:color="auto"/>
              </w:divBdr>
              <w:divsChild>
                <w:div w:id="1454977907">
                  <w:marLeft w:val="480"/>
                  <w:marRight w:val="0"/>
                  <w:marTop w:val="0"/>
                  <w:marBottom w:val="0"/>
                  <w:divBdr>
                    <w:top w:val="none" w:sz="0" w:space="0" w:color="auto"/>
                    <w:left w:val="none" w:sz="0" w:space="0" w:color="auto"/>
                    <w:bottom w:val="none" w:sz="0" w:space="0" w:color="auto"/>
                    <w:right w:val="none" w:sz="0" w:space="0" w:color="auto"/>
                  </w:divBdr>
                  <w:divsChild>
                    <w:div w:id="27363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110952">
          <w:marLeft w:val="0"/>
          <w:marRight w:val="0"/>
          <w:marTop w:val="100"/>
          <w:marBottom w:val="100"/>
          <w:divBdr>
            <w:top w:val="none" w:sz="0" w:space="0" w:color="auto"/>
            <w:left w:val="none" w:sz="0" w:space="0" w:color="auto"/>
            <w:bottom w:val="none" w:sz="0" w:space="0" w:color="auto"/>
            <w:right w:val="none" w:sz="0" w:space="0" w:color="auto"/>
          </w:divBdr>
          <w:divsChild>
            <w:div w:id="199710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1997">
      <w:bodyDiv w:val="1"/>
      <w:marLeft w:val="0"/>
      <w:marRight w:val="0"/>
      <w:marTop w:val="0"/>
      <w:marBottom w:val="0"/>
      <w:divBdr>
        <w:top w:val="none" w:sz="0" w:space="0" w:color="auto"/>
        <w:left w:val="none" w:sz="0" w:space="0" w:color="auto"/>
        <w:bottom w:val="none" w:sz="0" w:space="0" w:color="auto"/>
        <w:right w:val="none" w:sz="0" w:space="0" w:color="auto"/>
      </w:divBdr>
    </w:div>
    <w:div w:id="810174898">
      <w:bodyDiv w:val="1"/>
      <w:marLeft w:val="0"/>
      <w:marRight w:val="0"/>
      <w:marTop w:val="0"/>
      <w:marBottom w:val="0"/>
      <w:divBdr>
        <w:top w:val="none" w:sz="0" w:space="0" w:color="auto"/>
        <w:left w:val="none" w:sz="0" w:space="0" w:color="auto"/>
        <w:bottom w:val="none" w:sz="0" w:space="0" w:color="auto"/>
        <w:right w:val="none" w:sz="0" w:space="0" w:color="auto"/>
      </w:divBdr>
      <w:divsChild>
        <w:div w:id="561330895">
          <w:marLeft w:val="0"/>
          <w:marRight w:val="0"/>
          <w:marTop w:val="100"/>
          <w:marBottom w:val="100"/>
          <w:divBdr>
            <w:top w:val="none" w:sz="0" w:space="0" w:color="auto"/>
            <w:left w:val="none" w:sz="0" w:space="0" w:color="auto"/>
            <w:bottom w:val="none" w:sz="0" w:space="0" w:color="auto"/>
            <w:right w:val="none" w:sz="0" w:space="0" w:color="auto"/>
          </w:divBdr>
          <w:divsChild>
            <w:div w:id="1654599864">
              <w:marLeft w:val="0"/>
              <w:marRight w:val="0"/>
              <w:marTop w:val="0"/>
              <w:marBottom w:val="0"/>
              <w:divBdr>
                <w:top w:val="none" w:sz="0" w:space="0" w:color="auto"/>
                <w:left w:val="none" w:sz="0" w:space="0" w:color="auto"/>
                <w:bottom w:val="none" w:sz="0" w:space="0" w:color="auto"/>
                <w:right w:val="none" w:sz="0" w:space="0" w:color="auto"/>
              </w:divBdr>
            </w:div>
          </w:divsChild>
        </w:div>
        <w:div w:id="1031494294">
          <w:marLeft w:val="0"/>
          <w:marRight w:val="0"/>
          <w:marTop w:val="100"/>
          <w:marBottom w:val="100"/>
          <w:divBdr>
            <w:top w:val="none" w:sz="0" w:space="0" w:color="auto"/>
            <w:left w:val="none" w:sz="0" w:space="0" w:color="auto"/>
            <w:bottom w:val="none" w:sz="0" w:space="0" w:color="auto"/>
            <w:right w:val="none" w:sz="0" w:space="0" w:color="auto"/>
          </w:divBdr>
          <w:divsChild>
            <w:div w:id="352270275">
              <w:marLeft w:val="0"/>
              <w:marRight w:val="0"/>
              <w:marTop w:val="360"/>
              <w:marBottom w:val="0"/>
              <w:divBdr>
                <w:top w:val="none" w:sz="0" w:space="0" w:color="auto"/>
                <w:left w:val="none" w:sz="0" w:space="0" w:color="auto"/>
                <w:bottom w:val="none" w:sz="0" w:space="0" w:color="auto"/>
                <w:right w:val="none" w:sz="0" w:space="0" w:color="auto"/>
              </w:divBdr>
            </w:div>
            <w:div w:id="765343471">
              <w:marLeft w:val="0"/>
              <w:marRight w:val="0"/>
              <w:marTop w:val="0"/>
              <w:marBottom w:val="0"/>
              <w:divBdr>
                <w:top w:val="none" w:sz="0" w:space="0" w:color="auto"/>
                <w:left w:val="none" w:sz="0" w:space="0" w:color="auto"/>
                <w:bottom w:val="none" w:sz="0" w:space="0" w:color="auto"/>
                <w:right w:val="none" w:sz="0" w:space="0" w:color="auto"/>
              </w:divBdr>
              <w:divsChild>
                <w:div w:id="1599438147">
                  <w:marLeft w:val="480"/>
                  <w:marRight w:val="0"/>
                  <w:marTop w:val="0"/>
                  <w:marBottom w:val="0"/>
                  <w:divBdr>
                    <w:top w:val="none" w:sz="0" w:space="0" w:color="auto"/>
                    <w:left w:val="none" w:sz="0" w:space="0" w:color="auto"/>
                    <w:bottom w:val="none" w:sz="0" w:space="0" w:color="auto"/>
                    <w:right w:val="none" w:sz="0" w:space="0" w:color="auto"/>
                  </w:divBdr>
                  <w:divsChild>
                    <w:div w:id="21267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22235">
      <w:bodyDiv w:val="1"/>
      <w:marLeft w:val="0"/>
      <w:marRight w:val="0"/>
      <w:marTop w:val="0"/>
      <w:marBottom w:val="0"/>
      <w:divBdr>
        <w:top w:val="none" w:sz="0" w:space="0" w:color="auto"/>
        <w:left w:val="none" w:sz="0" w:space="0" w:color="auto"/>
        <w:bottom w:val="none" w:sz="0" w:space="0" w:color="auto"/>
        <w:right w:val="none" w:sz="0" w:space="0" w:color="auto"/>
      </w:divBdr>
    </w:div>
    <w:div w:id="857429847">
      <w:bodyDiv w:val="1"/>
      <w:marLeft w:val="0"/>
      <w:marRight w:val="0"/>
      <w:marTop w:val="0"/>
      <w:marBottom w:val="0"/>
      <w:divBdr>
        <w:top w:val="none" w:sz="0" w:space="0" w:color="auto"/>
        <w:left w:val="none" w:sz="0" w:space="0" w:color="auto"/>
        <w:bottom w:val="none" w:sz="0" w:space="0" w:color="auto"/>
        <w:right w:val="none" w:sz="0" w:space="0" w:color="auto"/>
      </w:divBdr>
    </w:div>
    <w:div w:id="863983041">
      <w:bodyDiv w:val="1"/>
      <w:marLeft w:val="0"/>
      <w:marRight w:val="0"/>
      <w:marTop w:val="0"/>
      <w:marBottom w:val="0"/>
      <w:divBdr>
        <w:top w:val="none" w:sz="0" w:space="0" w:color="auto"/>
        <w:left w:val="none" w:sz="0" w:space="0" w:color="auto"/>
        <w:bottom w:val="none" w:sz="0" w:space="0" w:color="auto"/>
        <w:right w:val="none" w:sz="0" w:space="0" w:color="auto"/>
      </w:divBdr>
      <w:divsChild>
        <w:div w:id="652223775">
          <w:marLeft w:val="0"/>
          <w:marRight w:val="0"/>
          <w:marTop w:val="100"/>
          <w:marBottom w:val="100"/>
          <w:divBdr>
            <w:top w:val="none" w:sz="0" w:space="0" w:color="auto"/>
            <w:left w:val="none" w:sz="0" w:space="0" w:color="auto"/>
            <w:bottom w:val="none" w:sz="0" w:space="0" w:color="auto"/>
            <w:right w:val="none" w:sz="0" w:space="0" w:color="auto"/>
          </w:divBdr>
          <w:divsChild>
            <w:div w:id="339544469">
              <w:marLeft w:val="0"/>
              <w:marRight w:val="0"/>
              <w:marTop w:val="0"/>
              <w:marBottom w:val="0"/>
              <w:divBdr>
                <w:top w:val="none" w:sz="0" w:space="0" w:color="auto"/>
                <w:left w:val="none" w:sz="0" w:space="0" w:color="auto"/>
                <w:bottom w:val="none" w:sz="0" w:space="0" w:color="auto"/>
                <w:right w:val="none" w:sz="0" w:space="0" w:color="auto"/>
              </w:divBdr>
            </w:div>
          </w:divsChild>
        </w:div>
        <w:div w:id="964504683">
          <w:marLeft w:val="0"/>
          <w:marRight w:val="0"/>
          <w:marTop w:val="100"/>
          <w:marBottom w:val="100"/>
          <w:divBdr>
            <w:top w:val="none" w:sz="0" w:space="0" w:color="auto"/>
            <w:left w:val="none" w:sz="0" w:space="0" w:color="auto"/>
            <w:bottom w:val="none" w:sz="0" w:space="0" w:color="auto"/>
            <w:right w:val="none" w:sz="0" w:space="0" w:color="auto"/>
          </w:divBdr>
          <w:divsChild>
            <w:div w:id="513810722">
              <w:marLeft w:val="0"/>
              <w:marRight w:val="0"/>
              <w:marTop w:val="0"/>
              <w:marBottom w:val="0"/>
              <w:divBdr>
                <w:top w:val="none" w:sz="0" w:space="0" w:color="auto"/>
                <w:left w:val="none" w:sz="0" w:space="0" w:color="auto"/>
                <w:bottom w:val="none" w:sz="0" w:space="0" w:color="auto"/>
                <w:right w:val="none" w:sz="0" w:space="0" w:color="auto"/>
              </w:divBdr>
              <w:divsChild>
                <w:div w:id="1168059326">
                  <w:marLeft w:val="480"/>
                  <w:marRight w:val="0"/>
                  <w:marTop w:val="0"/>
                  <w:marBottom w:val="0"/>
                  <w:divBdr>
                    <w:top w:val="none" w:sz="0" w:space="0" w:color="auto"/>
                    <w:left w:val="none" w:sz="0" w:space="0" w:color="auto"/>
                    <w:bottom w:val="none" w:sz="0" w:space="0" w:color="auto"/>
                    <w:right w:val="none" w:sz="0" w:space="0" w:color="auto"/>
                  </w:divBdr>
                  <w:divsChild>
                    <w:div w:id="123426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0784">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867454262">
      <w:bodyDiv w:val="1"/>
      <w:marLeft w:val="0"/>
      <w:marRight w:val="0"/>
      <w:marTop w:val="0"/>
      <w:marBottom w:val="0"/>
      <w:divBdr>
        <w:top w:val="none" w:sz="0" w:space="0" w:color="auto"/>
        <w:left w:val="none" w:sz="0" w:space="0" w:color="auto"/>
        <w:bottom w:val="none" w:sz="0" w:space="0" w:color="auto"/>
        <w:right w:val="none" w:sz="0" w:space="0" w:color="auto"/>
      </w:divBdr>
      <w:divsChild>
        <w:div w:id="545603577">
          <w:marLeft w:val="0"/>
          <w:marRight w:val="0"/>
          <w:marTop w:val="100"/>
          <w:marBottom w:val="100"/>
          <w:divBdr>
            <w:top w:val="none" w:sz="0" w:space="0" w:color="auto"/>
            <w:left w:val="none" w:sz="0" w:space="0" w:color="auto"/>
            <w:bottom w:val="none" w:sz="0" w:space="0" w:color="auto"/>
            <w:right w:val="none" w:sz="0" w:space="0" w:color="auto"/>
          </w:divBdr>
          <w:divsChild>
            <w:div w:id="27991548">
              <w:marLeft w:val="0"/>
              <w:marRight w:val="0"/>
              <w:marTop w:val="0"/>
              <w:marBottom w:val="0"/>
              <w:divBdr>
                <w:top w:val="none" w:sz="0" w:space="0" w:color="auto"/>
                <w:left w:val="none" w:sz="0" w:space="0" w:color="auto"/>
                <w:bottom w:val="none" w:sz="0" w:space="0" w:color="auto"/>
                <w:right w:val="none" w:sz="0" w:space="0" w:color="auto"/>
              </w:divBdr>
              <w:divsChild>
                <w:div w:id="163478487">
                  <w:marLeft w:val="480"/>
                  <w:marRight w:val="0"/>
                  <w:marTop w:val="0"/>
                  <w:marBottom w:val="0"/>
                  <w:divBdr>
                    <w:top w:val="none" w:sz="0" w:space="0" w:color="auto"/>
                    <w:left w:val="none" w:sz="0" w:space="0" w:color="auto"/>
                    <w:bottom w:val="none" w:sz="0" w:space="0" w:color="auto"/>
                    <w:right w:val="none" w:sz="0" w:space="0" w:color="auto"/>
                  </w:divBdr>
                  <w:divsChild>
                    <w:div w:id="138925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40059">
              <w:marLeft w:val="0"/>
              <w:marRight w:val="0"/>
              <w:marTop w:val="360"/>
              <w:marBottom w:val="0"/>
              <w:divBdr>
                <w:top w:val="none" w:sz="0" w:space="0" w:color="auto"/>
                <w:left w:val="none" w:sz="0" w:space="0" w:color="auto"/>
                <w:bottom w:val="none" w:sz="0" w:space="0" w:color="auto"/>
                <w:right w:val="none" w:sz="0" w:space="0" w:color="auto"/>
              </w:divBdr>
            </w:div>
          </w:divsChild>
        </w:div>
        <w:div w:id="1584335774">
          <w:marLeft w:val="0"/>
          <w:marRight w:val="0"/>
          <w:marTop w:val="100"/>
          <w:marBottom w:val="100"/>
          <w:divBdr>
            <w:top w:val="none" w:sz="0" w:space="0" w:color="auto"/>
            <w:left w:val="none" w:sz="0" w:space="0" w:color="auto"/>
            <w:bottom w:val="none" w:sz="0" w:space="0" w:color="auto"/>
            <w:right w:val="none" w:sz="0" w:space="0" w:color="auto"/>
          </w:divBdr>
          <w:divsChild>
            <w:div w:id="15121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6632">
      <w:bodyDiv w:val="1"/>
      <w:marLeft w:val="0"/>
      <w:marRight w:val="0"/>
      <w:marTop w:val="0"/>
      <w:marBottom w:val="0"/>
      <w:divBdr>
        <w:top w:val="none" w:sz="0" w:space="0" w:color="auto"/>
        <w:left w:val="none" w:sz="0" w:space="0" w:color="auto"/>
        <w:bottom w:val="none" w:sz="0" w:space="0" w:color="auto"/>
        <w:right w:val="none" w:sz="0" w:space="0" w:color="auto"/>
      </w:divBdr>
      <w:divsChild>
        <w:div w:id="582222892">
          <w:marLeft w:val="0"/>
          <w:marRight w:val="0"/>
          <w:marTop w:val="100"/>
          <w:marBottom w:val="100"/>
          <w:divBdr>
            <w:top w:val="none" w:sz="0" w:space="0" w:color="auto"/>
            <w:left w:val="none" w:sz="0" w:space="0" w:color="auto"/>
            <w:bottom w:val="none" w:sz="0" w:space="0" w:color="auto"/>
            <w:right w:val="none" w:sz="0" w:space="0" w:color="auto"/>
          </w:divBdr>
          <w:divsChild>
            <w:div w:id="417556758">
              <w:marLeft w:val="0"/>
              <w:marRight w:val="0"/>
              <w:marTop w:val="360"/>
              <w:marBottom w:val="0"/>
              <w:divBdr>
                <w:top w:val="none" w:sz="0" w:space="0" w:color="auto"/>
                <w:left w:val="none" w:sz="0" w:space="0" w:color="auto"/>
                <w:bottom w:val="none" w:sz="0" w:space="0" w:color="auto"/>
                <w:right w:val="none" w:sz="0" w:space="0" w:color="auto"/>
              </w:divBdr>
            </w:div>
            <w:div w:id="1734347464">
              <w:marLeft w:val="0"/>
              <w:marRight w:val="0"/>
              <w:marTop w:val="0"/>
              <w:marBottom w:val="0"/>
              <w:divBdr>
                <w:top w:val="none" w:sz="0" w:space="0" w:color="auto"/>
                <w:left w:val="none" w:sz="0" w:space="0" w:color="auto"/>
                <w:bottom w:val="none" w:sz="0" w:space="0" w:color="auto"/>
                <w:right w:val="none" w:sz="0" w:space="0" w:color="auto"/>
              </w:divBdr>
              <w:divsChild>
                <w:div w:id="1786340408">
                  <w:marLeft w:val="480"/>
                  <w:marRight w:val="0"/>
                  <w:marTop w:val="0"/>
                  <w:marBottom w:val="0"/>
                  <w:divBdr>
                    <w:top w:val="none" w:sz="0" w:space="0" w:color="auto"/>
                    <w:left w:val="none" w:sz="0" w:space="0" w:color="auto"/>
                    <w:bottom w:val="none" w:sz="0" w:space="0" w:color="auto"/>
                    <w:right w:val="none" w:sz="0" w:space="0" w:color="auto"/>
                  </w:divBdr>
                  <w:divsChild>
                    <w:div w:id="127074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812868">
          <w:marLeft w:val="0"/>
          <w:marRight w:val="0"/>
          <w:marTop w:val="100"/>
          <w:marBottom w:val="100"/>
          <w:divBdr>
            <w:top w:val="none" w:sz="0" w:space="0" w:color="auto"/>
            <w:left w:val="none" w:sz="0" w:space="0" w:color="auto"/>
            <w:bottom w:val="none" w:sz="0" w:space="0" w:color="auto"/>
            <w:right w:val="none" w:sz="0" w:space="0" w:color="auto"/>
          </w:divBdr>
          <w:divsChild>
            <w:div w:id="1795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6984">
      <w:bodyDiv w:val="1"/>
      <w:marLeft w:val="0"/>
      <w:marRight w:val="0"/>
      <w:marTop w:val="0"/>
      <w:marBottom w:val="0"/>
      <w:divBdr>
        <w:top w:val="none" w:sz="0" w:space="0" w:color="auto"/>
        <w:left w:val="none" w:sz="0" w:space="0" w:color="auto"/>
        <w:bottom w:val="none" w:sz="0" w:space="0" w:color="auto"/>
        <w:right w:val="none" w:sz="0" w:space="0" w:color="auto"/>
      </w:divBdr>
    </w:div>
    <w:div w:id="882209248">
      <w:bodyDiv w:val="1"/>
      <w:marLeft w:val="0"/>
      <w:marRight w:val="0"/>
      <w:marTop w:val="0"/>
      <w:marBottom w:val="0"/>
      <w:divBdr>
        <w:top w:val="none" w:sz="0" w:space="0" w:color="auto"/>
        <w:left w:val="none" w:sz="0" w:space="0" w:color="auto"/>
        <w:bottom w:val="none" w:sz="0" w:space="0" w:color="auto"/>
        <w:right w:val="none" w:sz="0" w:space="0" w:color="auto"/>
      </w:divBdr>
      <w:divsChild>
        <w:div w:id="1270890307">
          <w:marLeft w:val="0"/>
          <w:marRight w:val="0"/>
          <w:marTop w:val="100"/>
          <w:marBottom w:val="100"/>
          <w:divBdr>
            <w:top w:val="none" w:sz="0" w:space="0" w:color="auto"/>
            <w:left w:val="none" w:sz="0" w:space="0" w:color="auto"/>
            <w:bottom w:val="none" w:sz="0" w:space="0" w:color="auto"/>
            <w:right w:val="none" w:sz="0" w:space="0" w:color="auto"/>
          </w:divBdr>
          <w:divsChild>
            <w:div w:id="643121412">
              <w:marLeft w:val="0"/>
              <w:marRight w:val="0"/>
              <w:marTop w:val="360"/>
              <w:marBottom w:val="0"/>
              <w:divBdr>
                <w:top w:val="none" w:sz="0" w:space="0" w:color="auto"/>
                <w:left w:val="none" w:sz="0" w:space="0" w:color="auto"/>
                <w:bottom w:val="none" w:sz="0" w:space="0" w:color="auto"/>
                <w:right w:val="none" w:sz="0" w:space="0" w:color="auto"/>
              </w:divBdr>
            </w:div>
            <w:div w:id="890187930">
              <w:marLeft w:val="0"/>
              <w:marRight w:val="0"/>
              <w:marTop w:val="0"/>
              <w:marBottom w:val="0"/>
              <w:divBdr>
                <w:top w:val="none" w:sz="0" w:space="0" w:color="auto"/>
                <w:left w:val="none" w:sz="0" w:space="0" w:color="auto"/>
                <w:bottom w:val="none" w:sz="0" w:space="0" w:color="auto"/>
                <w:right w:val="none" w:sz="0" w:space="0" w:color="auto"/>
              </w:divBdr>
              <w:divsChild>
                <w:div w:id="1719015881">
                  <w:marLeft w:val="480"/>
                  <w:marRight w:val="0"/>
                  <w:marTop w:val="0"/>
                  <w:marBottom w:val="0"/>
                  <w:divBdr>
                    <w:top w:val="none" w:sz="0" w:space="0" w:color="auto"/>
                    <w:left w:val="none" w:sz="0" w:space="0" w:color="auto"/>
                    <w:bottom w:val="none" w:sz="0" w:space="0" w:color="auto"/>
                    <w:right w:val="none" w:sz="0" w:space="0" w:color="auto"/>
                  </w:divBdr>
                  <w:divsChild>
                    <w:div w:id="3321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93777">
          <w:marLeft w:val="0"/>
          <w:marRight w:val="0"/>
          <w:marTop w:val="100"/>
          <w:marBottom w:val="100"/>
          <w:divBdr>
            <w:top w:val="none" w:sz="0" w:space="0" w:color="auto"/>
            <w:left w:val="none" w:sz="0" w:space="0" w:color="auto"/>
            <w:bottom w:val="none" w:sz="0" w:space="0" w:color="auto"/>
            <w:right w:val="none" w:sz="0" w:space="0" w:color="auto"/>
          </w:divBdr>
          <w:divsChild>
            <w:div w:id="2781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44975">
      <w:bodyDiv w:val="1"/>
      <w:marLeft w:val="0"/>
      <w:marRight w:val="0"/>
      <w:marTop w:val="0"/>
      <w:marBottom w:val="0"/>
      <w:divBdr>
        <w:top w:val="none" w:sz="0" w:space="0" w:color="auto"/>
        <w:left w:val="none" w:sz="0" w:space="0" w:color="auto"/>
        <w:bottom w:val="none" w:sz="0" w:space="0" w:color="auto"/>
        <w:right w:val="none" w:sz="0" w:space="0" w:color="auto"/>
      </w:divBdr>
    </w:div>
    <w:div w:id="894974569">
      <w:bodyDiv w:val="1"/>
      <w:marLeft w:val="0"/>
      <w:marRight w:val="0"/>
      <w:marTop w:val="0"/>
      <w:marBottom w:val="0"/>
      <w:divBdr>
        <w:top w:val="none" w:sz="0" w:space="0" w:color="auto"/>
        <w:left w:val="none" w:sz="0" w:space="0" w:color="auto"/>
        <w:bottom w:val="none" w:sz="0" w:space="0" w:color="auto"/>
        <w:right w:val="none" w:sz="0" w:space="0" w:color="auto"/>
      </w:divBdr>
      <w:divsChild>
        <w:div w:id="675808120">
          <w:marLeft w:val="0"/>
          <w:marRight w:val="0"/>
          <w:marTop w:val="0"/>
          <w:marBottom w:val="0"/>
          <w:divBdr>
            <w:top w:val="none" w:sz="0" w:space="0" w:color="auto"/>
            <w:left w:val="none" w:sz="0" w:space="0" w:color="auto"/>
            <w:bottom w:val="none" w:sz="0" w:space="0" w:color="auto"/>
            <w:right w:val="none" w:sz="0" w:space="0" w:color="auto"/>
          </w:divBdr>
        </w:div>
      </w:divsChild>
    </w:div>
    <w:div w:id="927928251">
      <w:bodyDiv w:val="1"/>
      <w:marLeft w:val="0"/>
      <w:marRight w:val="0"/>
      <w:marTop w:val="0"/>
      <w:marBottom w:val="0"/>
      <w:divBdr>
        <w:top w:val="none" w:sz="0" w:space="0" w:color="auto"/>
        <w:left w:val="none" w:sz="0" w:space="0" w:color="auto"/>
        <w:bottom w:val="none" w:sz="0" w:space="0" w:color="auto"/>
        <w:right w:val="none" w:sz="0" w:space="0" w:color="auto"/>
      </w:divBdr>
      <w:divsChild>
        <w:div w:id="841819067">
          <w:marLeft w:val="0"/>
          <w:marRight w:val="0"/>
          <w:marTop w:val="100"/>
          <w:marBottom w:val="100"/>
          <w:divBdr>
            <w:top w:val="none" w:sz="0" w:space="0" w:color="auto"/>
            <w:left w:val="none" w:sz="0" w:space="0" w:color="auto"/>
            <w:bottom w:val="none" w:sz="0" w:space="0" w:color="auto"/>
            <w:right w:val="none" w:sz="0" w:space="0" w:color="auto"/>
          </w:divBdr>
          <w:divsChild>
            <w:div w:id="88239510">
              <w:marLeft w:val="0"/>
              <w:marRight w:val="0"/>
              <w:marTop w:val="360"/>
              <w:marBottom w:val="0"/>
              <w:divBdr>
                <w:top w:val="none" w:sz="0" w:space="0" w:color="auto"/>
                <w:left w:val="none" w:sz="0" w:space="0" w:color="auto"/>
                <w:bottom w:val="none" w:sz="0" w:space="0" w:color="auto"/>
                <w:right w:val="none" w:sz="0" w:space="0" w:color="auto"/>
              </w:divBdr>
            </w:div>
            <w:div w:id="1479689591">
              <w:marLeft w:val="0"/>
              <w:marRight w:val="0"/>
              <w:marTop w:val="0"/>
              <w:marBottom w:val="0"/>
              <w:divBdr>
                <w:top w:val="none" w:sz="0" w:space="0" w:color="auto"/>
                <w:left w:val="none" w:sz="0" w:space="0" w:color="auto"/>
                <w:bottom w:val="none" w:sz="0" w:space="0" w:color="auto"/>
                <w:right w:val="none" w:sz="0" w:space="0" w:color="auto"/>
              </w:divBdr>
              <w:divsChild>
                <w:div w:id="323052286">
                  <w:marLeft w:val="480"/>
                  <w:marRight w:val="0"/>
                  <w:marTop w:val="0"/>
                  <w:marBottom w:val="0"/>
                  <w:divBdr>
                    <w:top w:val="none" w:sz="0" w:space="0" w:color="auto"/>
                    <w:left w:val="none" w:sz="0" w:space="0" w:color="auto"/>
                    <w:bottom w:val="none" w:sz="0" w:space="0" w:color="auto"/>
                    <w:right w:val="none" w:sz="0" w:space="0" w:color="auto"/>
                  </w:divBdr>
                  <w:divsChild>
                    <w:div w:id="10718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89119">
          <w:marLeft w:val="0"/>
          <w:marRight w:val="0"/>
          <w:marTop w:val="100"/>
          <w:marBottom w:val="100"/>
          <w:divBdr>
            <w:top w:val="none" w:sz="0" w:space="0" w:color="auto"/>
            <w:left w:val="none" w:sz="0" w:space="0" w:color="auto"/>
            <w:bottom w:val="none" w:sz="0" w:space="0" w:color="auto"/>
            <w:right w:val="none" w:sz="0" w:space="0" w:color="auto"/>
          </w:divBdr>
          <w:divsChild>
            <w:div w:id="122397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09946">
      <w:bodyDiv w:val="1"/>
      <w:marLeft w:val="0"/>
      <w:marRight w:val="0"/>
      <w:marTop w:val="0"/>
      <w:marBottom w:val="0"/>
      <w:divBdr>
        <w:top w:val="none" w:sz="0" w:space="0" w:color="auto"/>
        <w:left w:val="none" w:sz="0" w:space="0" w:color="auto"/>
        <w:bottom w:val="none" w:sz="0" w:space="0" w:color="auto"/>
        <w:right w:val="none" w:sz="0" w:space="0" w:color="auto"/>
      </w:divBdr>
    </w:div>
    <w:div w:id="943659192">
      <w:bodyDiv w:val="1"/>
      <w:marLeft w:val="0"/>
      <w:marRight w:val="0"/>
      <w:marTop w:val="0"/>
      <w:marBottom w:val="0"/>
      <w:divBdr>
        <w:top w:val="none" w:sz="0" w:space="0" w:color="auto"/>
        <w:left w:val="none" w:sz="0" w:space="0" w:color="auto"/>
        <w:bottom w:val="none" w:sz="0" w:space="0" w:color="auto"/>
        <w:right w:val="none" w:sz="0" w:space="0" w:color="auto"/>
      </w:divBdr>
      <w:divsChild>
        <w:div w:id="419109784">
          <w:marLeft w:val="0"/>
          <w:marRight w:val="0"/>
          <w:marTop w:val="100"/>
          <w:marBottom w:val="100"/>
          <w:divBdr>
            <w:top w:val="none" w:sz="0" w:space="0" w:color="auto"/>
            <w:left w:val="none" w:sz="0" w:space="0" w:color="auto"/>
            <w:bottom w:val="none" w:sz="0" w:space="0" w:color="auto"/>
            <w:right w:val="none" w:sz="0" w:space="0" w:color="auto"/>
          </w:divBdr>
          <w:divsChild>
            <w:div w:id="1904683765">
              <w:marLeft w:val="0"/>
              <w:marRight w:val="0"/>
              <w:marTop w:val="0"/>
              <w:marBottom w:val="0"/>
              <w:divBdr>
                <w:top w:val="none" w:sz="0" w:space="0" w:color="auto"/>
                <w:left w:val="none" w:sz="0" w:space="0" w:color="auto"/>
                <w:bottom w:val="none" w:sz="0" w:space="0" w:color="auto"/>
                <w:right w:val="none" w:sz="0" w:space="0" w:color="auto"/>
              </w:divBdr>
            </w:div>
          </w:divsChild>
        </w:div>
        <w:div w:id="1176384672">
          <w:marLeft w:val="0"/>
          <w:marRight w:val="0"/>
          <w:marTop w:val="100"/>
          <w:marBottom w:val="100"/>
          <w:divBdr>
            <w:top w:val="none" w:sz="0" w:space="0" w:color="auto"/>
            <w:left w:val="none" w:sz="0" w:space="0" w:color="auto"/>
            <w:bottom w:val="none" w:sz="0" w:space="0" w:color="auto"/>
            <w:right w:val="none" w:sz="0" w:space="0" w:color="auto"/>
          </w:divBdr>
          <w:divsChild>
            <w:div w:id="978730014">
              <w:marLeft w:val="0"/>
              <w:marRight w:val="0"/>
              <w:marTop w:val="0"/>
              <w:marBottom w:val="0"/>
              <w:divBdr>
                <w:top w:val="none" w:sz="0" w:space="0" w:color="auto"/>
                <w:left w:val="none" w:sz="0" w:space="0" w:color="auto"/>
                <w:bottom w:val="none" w:sz="0" w:space="0" w:color="auto"/>
                <w:right w:val="none" w:sz="0" w:space="0" w:color="auto"/>
              </w:divBdr>
              <w:divsChild>
                <w:div w:id="2102530985">
                  <w:marLeft w:val="480"/>
                  <w:marRight w:val="0"/>
                  <w:marTop w:val="0"/>
                  <w:marBottom w:val="0"/>
                  <w:divBdr>
                    <w:top w:val="none" w:sz="0" w:space="0" w:color="auto"/>
                    <w:left w:val="none" w:sz="0" w:space="0" w:color="auto"/>
                    <w:bottom w:val="none" w:sz="0" w:space="0" w:color="auto"/>
                    <w:right w:val="none" w:sz="0" w:space="0" w:color="auto"/>
                  </w:divBdr>
                  <w:divsChild>
                    <w:div w:id="56669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174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960301985">
      <w:bodyDiv w:val="1"/>
      <w:marLeft w:val="0"/>
      <w:marRight w:val="0"/>
      <w:marTop w:val="0"/>
      <w:marBottom w:val="0"/>
      <w:divBdr>
        <w:top w:val="none" w:sz="0" w:space="0" w:color="auto"/>
        <w:left w:val="none" w:sz="0" w:space="0" w:color="auto"/>
        <w:bottom w:val="none" w:sz="0" w:space="0" w:color="auto"/>
        <w:right w:val="none" w:sz="0" w:space="0" w:color="auto"/>
      </w:divBdr>
      <w:divsChild>
        <w:div w:id="700668205">
          <w:marLeft w:val="0"/>
          <w:marRight w:val="0"/>
          <w:marTop w:val="0"/>
          <w:marBottom w:val="0"/>
          <w:divBdr>
            <w:top w:val="none" w:sz="0" w:space="0" w:color="auto"/>
            <w:left w:val="none" w:sz="0" w:space="0" w:color="auto"/>
            <w:bottom w:val="none" w:sz="0" w:space="0" w:color="auto"/>
            <w:right w:val="none" w:sz="0" w:space="0" w:color="auto"/>
          </w:divBdr>
        </w:div>
        <w:div w:id="913272708">
          <w:marLeft w:val="0"/>
          <w:marRight w:val="0"/>
          <w:marTop w:val="0"/>
          <w:marBottom w:val="0"/>
          <w:divBdr>
            <w:top w:val="none" w:sz="0" w:space="0" w:color="auto"/>
            <w:left w:val="none" w:sz="0" w:space="0" w:color="auto"/>
            <w:bottom w:val="none" w:sz="0" w:space="0" w:color="auto"/>
            <w:right w:val="none" w:sz="0" w:space="0" w:color="auto"/>
          </w:divBdr>
        </w:div>
      </w:divsChild>
    </w:div>
    <w:div w:id="963539300">
      <w:bodyDiv w:val="1"/>
      <w:marLeft w:val="0"/>
      <w:marRight w:val="0"/>
      <w:marTop w:val="0"/>
      <w:marBottom w:val="0"/>
      <w:divBdr>
        <w:top w:val="none" w:sz="0" w:space="0" w:color="auto"/>
        <w:left w:val="none" w:sz="0" w:space="0" w:color="auto"/>
        <w:bottom w:val="none" w:sz="0" w:space="0" w:color="auto"/>
        <w:right w:val="none" w:sz="0" w:space="0" w:color="auto"/>
      </w:divBdr>
    </w:div>
    <w:div w:id="1008365052">
      <w:bodyDiv w:val="1"/>
      <w:marLeft w:val="0"/>
      <w:marRight w:val="0"/>
      <w:marTop w:val="0"/>
      <w:marBottom w:val="0"/>
      <w:divBdr>
        <w:top w:val="none" w:sz="0" w:space="0" w:color="auto"/>
        <w:left w:val="none" w:sz="0" w:space="0" w:color="auto"/>
        <w:bottom w:val="none" w:sz="0" w:space="0" w:color="auto"/>
        <w:right w:val="none" w:sz="0" w:space="0" w:color="auto"/>
      </w:divBdr>
      <w:divsChild>
        <w:div w:id="387152939">
          <w:marLeft w:val="0"/>
          <w:marRight w:val="0"/>
          <w:marTop w:val="100"/>
          <w:marBottom w:val="100"/>
          <w:divBdr>
            <w:top w:val="none" w:sz="0" w:space="0" w:color="auto"/>
            <w:left w:val="none" w:sz="0" w:space="0" w:color="auto"/>
            <w:bottom w:val="none" w:sz="0" w:space="0" w:color="auto"/>
            <w:right w:val="none" w:sz="0" w:space="0" w:color="auto"/>
          </w:divBdr>
          <w:divsChild>
            <w:div w:id="1265109390">
              <w:marLeft w:val="0"/>
              <w:marRight w:val="0"/>
              <w:marTop w:val="0"/>
              <w:marBottom w:val="0"/>
              <w:divBdr>
                <w:top w:val="none" w:sz="0" w:space="0" w:color="auto"/>
                <w:left w:val="none" w:sz="0" w:space="0" w:color="auto"/>
                <w:bottom w:val="none" w:sz="0" w:space="0" w:color="auto"/>
                <w:right w:val="none" w:sz="0" w:space="0" w:color="auto"/>
              </w:divBdr>
            </w:div>
          </w:divsChild>
        </w:div>
        <w:div w:id="691565014">
          <w:marLeft w:val="0"/>
          <w:marRight w:val="0"/>
          <w:marTop w:val="100"/>
          <w:marBottom w:val="100"/>
          <w:divBdr>
            <w:top w:val="none" w:sz="0" w:space="0" w:color="auto"/>
            <w:left w:val="none" w:sz="0" w:space="0" w:color="auto"/>
            <w:bottom w:val="none" w:sz="0" w:space="0" w:color="auto"/>
            <w:right w:val="none" w:sz="0" w:space="0" w:color="auto"/>
          </w:divBdr>
          <w:divsChild>
            <w:div w:id="438263599">
              <w:marLeft w:val="0"/>
              <w:marRight w:val="0"/>
              <w:marTop w:val="360"/>
              <w:marBottom w:val="0"/>
              <w:divBdr>
                <w:top w:val="none" w:sz="0" w:space="0" w:color="auto"/>
                <w:left w:val="none" w:sz="0" w:space="0" w:color="auto"/>
                <w:bottom w:val="none" w:sz="0" w:space="0" w:color="auto"/>
                <w:right w:val="none" w:sz="0" w:space="0" w:color="auto"/>
              </w:divBdr>
            </w:div>
            <w:div w:id="1275863650">
              <w:marLeft w:val="0"/>
              <w:marRight w:val="0"/>
              <w:marTop w:val="0"/>
              <w:marBottom w:val="0"/>
              <w:divBdr>
                <w:top w:val="none" w:sz="0" w:space="0" w:color="auto"/>
                <w:left w:val="none" w:sz="0" w:space="0" w:color="auto"/>
                <w:bottom w:val="none" w:sz="0" w:space="0" w:color="auto"/>
                <w:right w:val="none" w:sz="0" w:space="0" w:color="auto"/>
              </w:divBdr>
              <w:divsChild>
                <w:div w:id="1366518657">
                  <w:marLeft w:val="480"/>
                  <w:marRight w:val="0"/>
                  <w:marTop w:val="0"/>
                  <w:marBottom w:val="0"/>
                  <w:divBdr>
                    <w:top w:val="none" w:sz="0" w:space="0" w:color="auto"/>
                    <w:left w:val="none" w:sz="0" w:space="0" w:color="auto"/>
                    <w:bottom w:val="none" w:sz="0" w:space="0" w:color="auto"/>
                    <w:right w:val="none" w:sz="0" w:space="0" w:color="auto"/>
                  </w:divBdr>
                  <w:divsChild>
                    <w:div w:id="134489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76704">
      <w:bodyDiv w:val="1"/>
      <w:marLeft w:val="0"/>
      <w:marRight w:val="0"/>
      <w:marTop w:val="0"/>
      <w:marBottom w:val="0"/>
      <w:divBdr>
        <w:top w:val="none" w:sz="0" w:space="0" w:color="auto"/>
        <w:left w:val="none" w:sz="0" w:space="0" w:color="auto"/>
        <w:bottom w:val="none" w:sz="0" w:space="0" w:color="auto"/>
        <w:right w:val="none" w:sz="0" w:space="0" w:color="auto"/>
      </w:divBdr>
      <w:divsChild>
        <w:div w:id="419839196">
          <w:marLeft w:val="0"/>
          <w:marRight w:val="0"/>
          <w:marTop w:val="100"/>
          <w:marBottom w:val="100"/>
          <w:divBdr>
            <w:top w:val="none" w:sz="0" w:space="0" w:color="auto"/>
            <w:left w:val="none" w:sz="0" w:space="0" w:color="auto"/>
            <w:bottom w:val="none" w:sz="0" w:space="0" w:color="auto"/>
            <w:right w:val="none" w:sz="0" w:space="0" w:color="auto"/>
          </w:divBdr>
          <w:divsChild>
            <w:div w:id="837841382">
              <w:marLeft w:val="0"/>
              <w:marRight w:val="0"/>
              <w:marTop w:val="0"/>
              <w:marBottom w:val="0"/>
              <w:divBdr>
                <w:top w:val="none" w:sz="0" w:space="0" w:color="auto"/>
                <w:left w:val="none" w:sz="0" w:space="0" w:color="auto"/>
                <w:bottom w:val="none" w:sz="0" w:space="0" w:color="auto"/>
                <w:right w:val="none" w:sz="0" w:space="0" w:color="auto"/>
              </w:divBdr>
              <w:divsChild>
                <w:div w:id="1823279489">
                  <w:marLeft w:val="480"/>
                  <w:marRight w:val="0"/>
                  <w:marTop w:val="0"/>
                  <w:marBottom w:val="0"/>
                  <w:divBdr>
                    <w:top w:val="none" w:sz="0" w:space="0" w:color="auto"/>
                    <w:left w:val="none" w:sz="0" w:space="0" w:color="auto"/>
                    <w:bottom w:val="none" w:sz="0" w:space="0" w:color="auto"/>
                    <w:right w:val="none" w:sz="0" w:space="0" w:color="auto"/>
                  </w:divBdr>
                  <w:divsChild>
                    <w:div w:id="4092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54891">
              <w:marLeft w:val="0"/>
              <w:marRight w:val="0"/>
              <w:marTop w:val="360"/>
              <w:marBottom w:val="0"/>
              <w:divBdr>
                <w:top w:val="none" w:sz="0" w:space="0" w:color="auto"/>
                <w:left w:val="none" w:sz="0" w:space="0" w:color="auto"/>
                <w:bottom w:val="none" w:sz="0" w:space="0" w:color="auto"/>
                <w:right w:val="none" w:sz="0" w:space="0" w:color="auto"/>
              </w:divBdr>
            </w:div>
          </w:divsChild>
        </w:div>
        <w:div w:id="1854875412">
          <w:marLeft w:val="0"/>
          <w:marRight w:val="0"/>
          <w:marTop w:val="100"/>
          <w:marBottom w:val="100"/>
          <w:divBdr>
            <w:top w:val="none" w:sz="0" w:space="0" w:color="auto"/>
            <w:left w:val="none" w:sz="0" w:space="0" w:color="auto"/>
            <w:bottom w:val="none" w:sz="0" w:space="0" w:color="auto"/>
            <w:right w:val="none" w:sz="0" w:space="0" w:color="auto"/>
          </w:divBdr>
          <w:divsChild>
            <w:div w:id="18411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8256">
      <w:bodyDiv w:val="1"/>
      <w:marLeft w:val="0"/>
      <w:marRight w:val="0"/>
      <w:marTop w:val="0"/>
      <w:marBottom w:val="0"/>
      <w:divBdr>
        <w:top w:val="none" w:sz="0" w:space="0" w:color="auto"/>
        <w:left w:val="none" w:sz="0" w:space="0" w:color="auto"/>
        <w:bottom w:val="none" w:sz="0" w:space="0" w:color="auto"/>
        <w:right w:val="none" w:sz="0" w:space="0" w:color="auto"/>
      </w:divBdr>
      <w:divsChild>
        <w:div w:id="627275745">
          <w:marLeft w:val="0"/>
          <w:marRight w:val="0"/>
          <w:marTop w:val="0"/>
          <w:marBottom w:val="0"/>
          <w:divBdr>
            <w:top w:val="none" w:sz="0" w:space="0" w:color="auto"/>
            <w:left w:val="none" w:sz="0" w:space="0" w:color="auto"/>
            <w:bottom w:val="none" w:sz="0" w:space="0" w:color="auto"/>
            <w:right w:val="none" w:sz="0" w:space="0" w:color="auto"/>
          </w:divBdr>
        </w:div>
      </w:divsChild>
    </w:div>
    <w:div w:id="1067923453">
      <w:bodyDiv w:val="1"/>
      <w:marLeft w:val="0"/>
      <w:marRight w:val="0"/>
      <w:marTop w:val="0"/>
      <w:marBottom w:val="0"/>
      <w:divBdr>
        <w:top w:val="none" w:sz="0" w:space="0" w:color="auto"/>
        <w:left w:val="none" w:sz="0" w:space="0" w:color="auto"/>
        <w:bottom w:val="none" w:sz="0" w:space="0" w:color="auto"/>
        <w:right w:val="none" w:sz="0" w:space="0" w:color="auto"/>
      </w:divBdr>
      <w:divsChild>
        <w:div w:id="665550555">
          <w:marLeft w:val="0"/>
          <w:marRight w:val="0"/>
          <w:marTop w:val="100"/>
          <w:marBottom w:val="100"/>
          <w:divBdr>
            <w:top w:val="none" w:sz="0" w:space="0" w:color="auto"/>
            <w:left w:val="none" w:sz="0" w:space="0" w:color="auto"/>
            <w:bottom w:val="none" w:sz="0" w:space="0" w:color="auto"/>
            <w:right w:val="none" w:sz="0" w:space="0" w:color="auto"/>
          </w:divBdr>
          <w:divsChild>
            <w:div w:id="1765491871">
              <w:marLeft w:val="0"/>
              <w:marRight w:val="0"/>
              <w:marTop w:val="0"/>
              <w:marBottom w:val="0"/>
              <w:divBdr>
                <w:top w:val="none" w:sz="0" w:space="0" w:color="auto"/>
                <w:left w:val="none" w:sz="0" w:space="0" w:color="auto"/>
                <w:bottom w:val="none" w:sz="0" w:space="0" w:color="auto"/>
                <w:right w:val="none" w:sz="0" w:space="0" w:color="auto"/>
              </w:divBdr>
            </w:div>
          </w:divsChild>
        </w:div>
        <w:div w:id="681782198">
          <w:marLeft w:val="0"/>
          <w:marRight w:val="0"/>
          <w:marTop w:val="100"/>
          <w:marBottom w:val="100"/>
          <w:divBdr>
            <w:top w:val="none" w:sz="0" w:space="0" w:color="auto"/>
            <w:left w:val="none" w:sz="0" w:space="0" w:color="auto"/>
            <w:bottom w:val="none" w:sz="0" w:space="0" w:color="auto"/>
            <w:right w:val="none" w:sz="0" w:space="0" w:color="auto"/>
          </w:divBdr>
          <w:divsChild>
            <w:div w:id="328409241">
              <w:marLeft w:val="0"/>
              <w:marRight w:val="0"/>
              <w:marTop w:val="360"/>
              <w:marBottom w:val="0"/>
              <w:divBdr>
                <w:top w:val="none" w:sz="0" w:space="0" w:color="auto"/>
                <w:left w:val="none" w:sz="0" w:space="0" w:color="auto"/>
                <w:bottom w:val="none" w:sz="0" w:space="0" w:color="auto"/>
                <w:right w:val="none" w:sz="0" w:space="0" w:color="auto"/>
              </w:divBdr>
            </w:div>
            <w:div w:id="448668585">
              <w:marLeft w:val="0"/>
              <w:marRight w:val="0"/>
              <w:marTop w:val="0"/>
              <w:marBottom w:val="0"/>
              <w:divBdr>
                <w:top w:val="none" w:sz="0" w:space="0" w:color="auto"/>
                <w:left w:val="none" w:sz="0" w:space="0" w:color="auto"/>
                <w:bottom w:val="none" w:sz="0" w:space="0" w:color="auto"/>
                <w:right w:val="none" w:sz="0" w:space="0" w:color="auto"/>
              </w:divBdr>
              <w:divsChild>
                <w:div w:id="1400858782">
                  <w:marLeft w:val="480"/>
                  <w:marRight w:val="0"/>
                  <w:marTop w:val="0"/>
                  <w:marBottom w:val="0"/>
                  <w:divBdr>
                    <w:top w:val="none" w:sz="0" w:space="0" w:color="auto"/>
                    <w:left w:val="none" w:sz="0" w:space="0" w:color="auto"/>
                    <w:bottom w:val="none" w:sz="0" w:space="0" w:color="auto"/>
                    <w:right w:val="none" w:sz="0" w:space="0" w:color="auto"/>
                  </w:divBdr>
                  <w:divsChild>
                    <w:div w:id="19744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973302">
      <w:bodyDiv w:val="1"/>
      <w:marLeft w:val="0"/>
      <w:marRight w:val="0"/>
      <w:marTop w:val="0"/>
      <w:marBottom w:val="0"/>
      <w:divBdr>
        <w:top w:val="none" w:sz="0" w:space="0" w:color="auto"/>
        <w:left w:val="none" w:sz="0" w:space="0" w:color="auto"/>
        <w:bottom w:val="none" w:sz="0" w:space="0" w:color="auto"/>
        <w:right w:val="none" w:sz="0" w:space="0" w:color="auto"/>
      </w:divBdr>
      <w:divsChild>
        <w:div w:id="1292441407">
          <w:marLeft w:val="0"/>
          <w:marRight w:val="0"/>
          <w:marTop w:val="100"/>
          <w:marBottom w:val="100"/>
          <w:divBdr>
            <w:top w:val="none" w:sz="0" w:space="0" w:color="auto"/>
            <w:left w:val="none" w:sz="0" w:space="0" w:color="auto"/>
            <w:bottom w:val="none" w:sz="0" w:space="0" w:color="auto"/>
            <w:right w:val="none" w:sz="0" w:space="0" w:color="auto"/>
          </w:divBdr>
          <w:divsChild>
            <w:div w:id="73094266">
              <w:marLeft w:val="0"/>
              <w:marRight w:val="0"/>
              <w:marTop w:val="0"/>
              <w:marBottom w:val="0"/>
              <w:divBdr>
                <w:top w:val="none" w:sz="0" w:space="0" w:color="auto"/>
                <w:left w:val="none" w:sz="0" w:space="0" w:color="auto"/>
                <w:bottom w:val="none" w:sz="0" w:space="0" w:color="auto"/>
                <w:right w:val="none" w:sz="0" w:space="0" w:color="auto"/>
              </w:divBdr>
              <w:divsChild>
                <w:div w:id="717777230">
                  <w:marLeft w:val="480"/>
                  <w:marRight w:val="0"/>
                  <w:marTop w:val="0"/>
                  <w:marBottom w:val="0"/>
                  <w:divBdr>
                    <w:top w:val="none" w:sz="0" w:space="0" w:color="auto"/>
                    <w:left w:val="none" w:sz="0" w:space="0" w:color="auto"/>
                    <w:bottom w:val="none" w:sz="0" w:space="0" w:color="auto"/>
                    <w:right w:val="none" w:sz="0" w:space="0" w:color="auto"/>
                  </w:divBdr>
                  <w:divsChild>
                    <w:div w:id="20662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80799">
              <w:marLeft w:val="0"/>
              <w:marRight w:val="0"/>
              <w:marTop w:val="360"/>
              <w:marBottom w:val="0"/>
              <w:divBdr>
                <w:top w:val="none" w:sz="0" w:space="0" w:color="auto"/>
                <w:left w:val="none" w:sz="0" w:space="0" w:color="auto"/>
                <w:bottom w:val="none" w:sz="0" w:space="0" w:color="auto"/>
                <w:right w:val="none" w:sz="0" w:space="0" w:color="auto"/>
              </w:divBdr>
            </w:div>
          </w:divsChild>
        </w:div>
        <w:div w:id="1929264257">
          <w:marLeft w:val="0"/>
          <w:marRight w:val="0"/>
          <w:marTop w:val="100"/>
          <w:marBottom w:val="100"/>
          <w:divBdr>
            <w:top w:val="none" w:sz="0" w:space="0" w:color="auto"/>
            <w:left w:val="none" w:sz="0" w:space="0" w:color="auto"/>
            <w:bottom w:val="none" w:sz="0" w:space="0" w:color="auto"/>
            <w:right w:val="none" w:sz="0" w:space="0" w:color="auto"/>
          </w:divBdr>
          <w:divsChild>
            <w:div w:id="13492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21382">
      <w:bodyDiv w:val="1"/>
      <w:marLeft w:val="0"/>
      <w:marRight w:val="0"/>
      <w:marTop w:val="0"/>
      <w:marBottom w:val="0"/>
      <w:divBdr>
        <w:top w:val="none" w:sz="0" w:space="0" w:color="auto"/>
        <w:left w:val="none" w:sz="0" w:space="0" w:color="auto"/>
        <w:bottom w:val="none" w:sz="0" w:space="0" w:color="auto"/>
        <w:right w:val="none" w:sz="0" w:space="0" w:color="auto"/>
      </w:divBdr>
      <w:divsChild>
        <w:div w:id="222103270">
          <w:marLeft w:val="0"/>
          <w:marRight w:val="0"/>
          <w:marTop w:val="100"/>
          <w:marBottom w:val="100"/>
          <w:divBdr>
            <w:top w:val="none" w:sz="0" w:space="0" w:color="auto"/>
            <w:left w:val="none" w:sz="0" w:space="0" w:color="auto"/>
            <w:bottom w:val="none" w:sz="0" w:space="0" w:color="auto"/>
            <w:right w:val="none" w:sz="0" w:space="0" w:color="auto"/>
          </w:divBdr>
          <w:divsChild>
            <w:div w:id="1590503213">
              <w:marLeft w:val="0"/>
              <w:marRight w:val="0"/>
              <w:marTop w:val="0"/>
              <w:marBottom w:val="0"/>
              <w:divBdr>
                <w:top w:val="none" w:sz="0" w:space="0" w:color="auto"/>
                <w:left w:val="none" w:sz="0" w:space="0" w:color="auto"/>
                <w:bottom w:val="none" w:sz="0" w:space="0" w:color="auto"/>
                <w:right w:val="none" w:sz="0" w:space="0" w:color="auto"/>
              </w:divBdr>
            </w:div>
          </w:divsChild>
        </w:div>
        <w:div w:id="2108623265">
          <w:marLeft w:val="0"/>
          <w:marRight w:val="0"/>
          <w:marTop w:val="100"/>
          <w:marBottom w:val="100"/>
          <w:divBdr>
            <w:top w:val="none" w:sz="0" w:space="0" w:color="auto"/>
            <w:left w:val="none" w:sz="0" w:space="0" w:color="auto"/>
            <w:bottom w:val="none" w:sz="0" w:space="0" w:color="auto"/>
            <w:right w:val="none" w:sz="0" w:space="0" w:color="auto"/>
          </w:divBdr>
          <w:divsChild>
            <w:div w:id="707338028">
              <w:marLeft w:val="0"/>
              <w:marRight w:val="0"/>
              <w:marTop w:val="0"/>
              <w:marBottom w:val="0"/>
              <w:divBdr>
                <w:top w:val="none" w:sz="0" w:space="0" w:color="auto"/>
                <w:left w:val="none" w:sz="0" w:space="0" w:color="auto"/>
                <w:bottom w:val="none" w:sz="0" w:space="0" w:color="auto"/>
                <w:right w:val="none" w:sz="0" w:space="0" w:color="auto"/>
              </w:divBdr>
              <w:divsChild>
                <w:div w:id="1356929470">
                  <w:marLeft w:val="480"/>
                  <w:marRight w:val="0"/>
                  <w:marTop w:val="0"/>
                  <w:marBottom w:val="0"/>
                  <w:divBdr>
                    <w:top w:val="none" w:sz="0" w:space="0" w:color="auto"/>
                    <w:left w:val="none" w:sz="0" w:space="0" w:color="auto"/>
                    <w:bottom w:val="none" w:sz="0" w:space="0" w:color="auto"/>
                    <w:right w:val="none" w:sz="0" w:space="0" w:color="auto"/>
                  </w:divBdr>
                  <w:divsChild>
                    <w:div w:id="202705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0123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103451600">
      <w:bodyDiv w:val="1"/>
      <w:marLeft w:val="0"/>
      <w:marRight w:val="0"/>
      <w:marTop w:val="0"/>
      <w:marBottom w:val="0"/>
      <w:divBdr>
        <w:top w:val="none" w:sz="0" w:space="0" w:color="auto"/>
        <w:left w:val="none" w:sz="0" w:space="0" w:color="auto"/>
        <w:bottom w:val="none" w:sz="0" w:space="0" w:color="auto"/>
        <w:right w:val="none" w:sz="0" w:space="0" w:color="auto"/>
      </w:divBdr>
    </w:div>
    <w:div w:id="1113984840">
      <w:bodyDiv w:val="1"/>
      <w:marLeft w:val="0"/>
      <w:marRight w:val="0"/>
      <w:marTop w:val="0"/>
      <w:marBottom w:val="0"/>
      <w:divBdr>
        <w:top w:val="none" w:sz="0" w:space="0" w:color="auto"/>
        <w:left w:val="none" w:sz="0" w:space="0" w:color="auto"/>
        <w:bottom w:val="none" w:sz="0" w:space="0" w:color="auto"/>
        <w:right w:val="none" w:sz="0" w:space="0" w:color="auto"/>
      </w:divBdr>
      <w:divsChild>
        <w:div w:id="814763260">
          <w:marLeft w:val="0"/>
          <w:marRight w:val="0"/>
          <w:marTop w:val="100"/>
          <w:marBottom w:val="100"/>
          <w:divBdr>
            <w:top w:val="none" w:sz="0" w:space="0" w:color="auto"/>
            <w:left w:val="none" w:sz="0" w:space="0" w:color="auto"/>
            <w:bottom w:val="none" w:sz="0" w:space="0" w:color="auto"/>
            <w:right w:val="none" w:sz="0" w:space="0" w:color="auto"/>
          </w:divBdr>
          <w:divsChild>
            <w:div w:id="1907449570">
              <w:marLeft w:val="0"/>
              <w:marRight w:val="0"/>
              <w:marTop w:val="360"/>
              <w:marBottom w:val="0"/>
              <w:divBdr>
                <w:top w:val="none" w:sz="0" w:space="0" w:color="auto"/>
                <w:left w:val="none" w:sz="0" w:space="0" w:color="auto"/>
                <w:bottom w:val="none" w:sz="0" w:space="0" w:color="auto"/>
                <w:right w:val="none" w:sz="0" w:space="0" w:color="auto"/>
              </w:divBdr>
            </w:div>
            <w:div w:id="2006929680">
              <w:marLeft w:val="0"/>
              <w:marRight w:val="0"/>
              <w:marTop w:val="0"/>
              <w:marBottom w:val="0"/>
              <w:divBdr>
                <w:top w:val="none" w:sz="0" w:space="0" w:color="auto"/>
                <w:left w:val="none" w:sz="0" w:space="0" w:color="auto"/>
                <w:bottom w:val="none" w:sz="0" w:space="0" w:color="auto"/>
                <w:right w:val="none" w:sz="0" w:space="0" w:color="auto"/>
              </w:divBdr>
              <w:divsChild>
                <w:div w:id="1834834536">
                  <w:marLeft w:val="480"/>
                  <w:marRight w:val="0"/>
                  <w:marTop w:val="0"/>
                  <w:marBottom w:val="0"/>
                  <w:divBdr>
                    <w:top w:val="none" w:sz="0" w:space="0" w:color="auto"/>
                    <w:left w:val="none" w:sz="0" w:space="0" w:color="auto"/>
                    <w:bottom w:val="none" w:sz="0" w:space="0" w:color="auto"/>
                    <w:right w:val="none" w:sz="0" w:space="0" w:color="auto"/>
                  </w:divBdr>
                  <w:divsChild>
                    <w:div w:id="1853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196482">
          <w:marLeft w:val="0"/>
          <w:marRight w:val="0"/>
          <w:marTop w:val="100"/>
          <w:marBottom w:val="100"/>
          <w:divBdr>
            <w:top w:val="none" w:sz="0" w:space="0" w:color="auto"/>
            <w:left w:val="none" w:sz="0" w:space="0" w:color="auto"/>
            <w:bottom w:val="none" w:sz="0" w:space="0" w:color="auto"/>
            <w:right w:val="none" w:sz="0" w:space="0" w:color="auto"/>
          </w:divBdr>
          <w:divsChild>
            <w:div w:id="192757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5037">
      <w:bodyDiv w:val="1"/>
      <w:marLeft w:val="0"/>
      <w:marRight w:val="0"/>
      <w:marTop w:val="0"/>
      <w:marBottom w:val="0"/>
      <w:divBdr>
        <w:top w:val="none" w:sz="0" w:space="0" w:color="auto"/>
        <w:left w:val="none" w:sz="0" w:space="0" w:color="auto"/>
        <w:bottom w:val="none" w:sz="0" w:space="0" w:color="auto"/>
        <w:right w:val="none" w:sz="0" w:space="0" w:color="auto"/>
      </w:divBdr>
      <w:divsChild>
        <w:div w:id="1284922546">
          <w:marLeft w:val="0"/>
          <w:marRight w:val="0"/>
          <w:marTop w:val="100"/>
          <w:marBottom w:val="100"/>
          <w:divBdr>
            <w:top w:val="none" w:sz="0" w:space="0" w:color="auto"/>
            <w:left w:val="none" w:sz="0" w:space="0" w:color="auto"/>
            <w:bottom w:val="none" w:sz="0" w:space="0" w:color="auto"/>
            <w:right w:val="none" w:sz="0" w:space="0" w:color="auto"/>
          </w:divBdr>
          <w:divsChild>
            <w:div w:id="1228416098">
              <w:marLeft w:val="0"/>
              <w:marRight w:val="0"/>
              <w:marTop w:val="0"/>
              <w:marBottom w:val="0"/>
              <w:divBdr>
                <w:top w:val="none" w:sz="0" w:space="0" w:color="auto"/>
                <w:left w:val="none" w:sz="0" w:space="0" w:color="auto"/>
                <w:bottom w:val="none" w:sz="0" w:space="0" w:color="auto"/>
                <w:right w:val="none" w:sz="0" w:space="0" w:color="auto"/>
              </w:divBdr>
            </w:div>
          </w:divsChild>
        </w:div>
        <w:div w:id="1426145570">
          <w:marLeft w:val="0"/>
          <w:marRight w:val="0"/>
          <w:marTop w:val="100"/>
          <w:marBottom w:val="100"/>
          <w:divBdr>
            <w:top w:val="none" w:sz="0" w:space="0" w:color="auto"/>
            <w:left w:val="none" w:sz="0" w:space="0" w:color="auto"/>
            <w:bottom w:val="none" w:sz="0" w:space="0" w:color="auto"/>
            <w:right w:val="none" w:sz="0" w:space="0" w:color="auto"/>
          </w:divBdr>
          <w:divsChild>
            <w:div w:id="387926107">
              <w:marLeft w:val="0"/>
              <w:marRight w:val="0"/>
              <w:marTop w:val="0"/>
              <w:marBottom w:val="0"/>
              <w:divBdr>
                <w:top w:val="none" w:sz="0" w:space="0" w:color="auto"/>
                <w:left w:val="none" w:sz="0" w:space="0" w:color="auto"/>
                <w:bottom w:val="none" w:sz="0" w:space="0" w:color="auto"/>
                <w:right w:val="none" w:sz="0" w:space="0" w:color="auto"/>
              </w:divBdr>
              <w:divsChild>
                <w:div w:id="738331005">
                  <w:marLeft w:val="480"/>
                  <w:marRight w:val="0"/>
                  <w:marTop w:val="0"/>
                  <w:marBottom w:val="0"/>
                  <w:divBdr>
                    <w:top w:val="none" w:sz="0" w:space="0" w:color="auto"/>
                    <w:left w:val="none" w:sz="0" w:space="0" w:color="auto"/>
                    <w:bottom w:val="none" w:sz="0" w:space="0" w:color="auto"/>
                    <w:right w:val="none" w:sz="0" w:space="0" w:color="auto"/>
                  </w:divBdr>
                  <w:divsChild>
                    <w:div w:id="10896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9512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125731430">
      <w:bodyDiv w:val="1"/>
      <w:marLeft w:val="0"/>
      <w:marRight w:val="0"/>
      <w:marTop w:val="0"/>
      <w:marBottom w:val="0"/>
      <w:divBdr>
        <w:top w:val="none" w:sz="0" w:space="0" w:color="auto"/>
        <w:left w:val="none" w:sz="0" w:space="0" w:color="auto"/>
        <w:bottom w:val="none" w:sz="0" w:space="0" w:color="auto"/>
        <w:right w:val="none" w:sz="0" w:space="0" w:color="auto"/>
      </w:divBdr>
      <w:divsChild>
        <w:div w:id="1029456893">
          <w:marLeft w:val="0"/>
          <w:marRight w:val="0"/>
          <w:marTop w:val="0"/>
          <w:marBottom w:val="0"/>
          <w:divBdr>
            <w:top w:val="none" w:sz="0" w:space="0" w:color="auto"/>
            <w:left w:val="none" w:sz="0" w:space="0" w:color="auto"/>
            <w:bottom w:val="none" w:sz="0" w:space="0" w:color="auto"/>
            <w:right w:val="none" w:sz="0" w:space="0" w:color="auto"/>
          </w:divBdr>
        </w:div>
        <w:div w:id="1262029800">
          <w:marLeft w:val="0"/>
          <w:marRight w:val="0"/>
          <w:marTop w:val="0"/>
          <w:marBottom w:val="0"/>
          <w:divBdr>
            <w:top w:val="none" w:sz="0" w:space="0" w:color="auto"/>
            <w:left w:val="none" w:sz="0" w:space="0" w:color="auto"/>
            <w:bottom w:val="none" w:sz="0" w:space="0" w:color="auto"/>
            <w:right w:val="none" w:sz="0" w:space="0" w:color="auto"/>
          </w:divBdr>
        </w:div>
        <w:div w:id="1646815005">
          <w:marLeft w:val="0"/>
          <w:marRight w:val="0"/>
          <w:marTop w:val="0"/>
          <w:marBottom w:val="0"/>
          <w:divBdr>
            <w:top w:val="none" w:sz="0" w:space="0" w:color="auto"/>
            <w:left w:val="none" w:sz="0" w:space="0" w:color="auto"/>
            <w:bottom w:val="none" w:sz="0" w:space="0" w:color="auto"/>
            <w:right w:val="none" w:sz="0" w:space="0" w:color="auto"/>
          </w:divBdr>
        </w:div>
        <w:div w:id="1765299541">
          <w:marLeft w:val="0"/>
          <w:marRight w:val="0"/>
          <w:marTop w:val="0"/>
          <w:marBottom w:val="0"/>
          <w:divBdr>
            <w:top w:val="none" w:sz="0" w:space="0" w:color="auto"/>
            <w:left w:val="none" w:sz="0" w:space="0" w:color="auto"/>
            <w:bottom w:val="none" w:sz="0" w:space="0" w:color="auto"/>
            <w:right w:val="none" w:sz="0" w:space="0" w:color="auto"/>
          </w:divBdr>
        </w:div>
        <w:div w:id="1902711214">
          <w:marLeft w:val="0"/>
          <w:marRight w:val="0"/>
          <w:marTop w:val="0"/>
          <w:marBottom w:val="0"/>
          <w:divBdr>
            <w:top w:val="none" w:sz="0" w:space="0" w:color="auto"/>
            <w:left w:val="none" w:sz="0" w:space="0" w:color="auto"/>
            <w:bottom w:val="none" w:sz="0" w:space="0" w:color="auto"/>
            <w:right w:val="none" w:sz="0" w:space="0" w:color="auto"/>
          </w:divBdr>
        </w:div>
      </w:divsChild>
    </w:div>
    <w:div w:id="1135829190">
      <w:bodyDiv w:val="1"/>
      <w:marLeft w:val="0"/>
      <w:marRight w:val="0"/>
      <w:marTop w:val="0"/>
      <w:marBottom w:val="0"/>
      <w:divBdr>
        <w:top w:val="none" w:sz="0" w:space="0" w:color="auto"/>
        <w:left w:val="none" w:sz="0" w:space="0" w:color="auto"/>
        <w:bottom w:val="none" w:sz="0" w:space="0" w:color="auto"/>
        <w:right w:val="none" w:sz="0" w:space="0" w:color="auto"/>
      </w:divBdr>
      <w:divsChild>
        <w:div w:id="4748832">
          <w:marLeft w:val="0"/>
          <w:marRight w:val="0"/>
          <w:marTop w:val="100"/>
          <w:marBottom w:val="100"/>
          <w:divBdr>
            <w:top w:val="none" w:sz="0" w:space="0" w:color="auto"/>
            <w:left w:val="none" w:sz="0" w:space="0" w:color="auto"/>
            <w:bottom w:val="none" w:sz="0" w:space="0" w:color="auto"/>
            <w:right w:val="none" w:sz="0" w:space="0" w:color="auto"/>
          </w:divBdr>
          <w:divsChild>
            <w:div w:id="1588228484">
              <w:marLeft w:val="0"/>
              <w:marRight w:val="0"/>
              <w:marTop w:val="360"/>
              <w:marBottom w:val="0"/>
              <w:divBdr>
                <w:top w:val="none" w:sz="0" w:space="0" w:color="auto"/>
                <w:left w:val="none" w:sz="0" w:space="0" w:color="auto"/>
                <w:bottom w:val="none" w:sz="0" w:space="0" w:color="auto"/>
                <w:right w:val="none" w:sz="0" w:space="0" w:color="auto"/>
              </w:divBdr>
            </w:div>
            <w:div w:id="2132163937">
              <w:marLeft w:val="0"/>
              <w:marRight w:val="0"/>
              <w:marTop w:val="0"/>
              <w:marBottom w:val="0"/>
              <w:divBdr>
                <w:top w:val="none" w:sz="0" w:space="0" w:color="auto"/>
                <w:left w:val="none" w:sz="0" w:space="0" w:color="auto"/>
                <w:bottom w:val="none" w:sz="0" w:space="0" w:color="auto"/>
                <w:right w:val="none" w:sz="0" w:space="0" w:color="auto"/>
              </w:divBdr>
              <w:divsChild>
                <w:div w:id="935867419">
                  <w:marLeft w:val="480"/>
                  <w:marRight w:val="0"/>
                  <w:marTop w:val="0"/>
                  <w:marBottom w:val="0"/>
                  <w:divBdr>
                    <w:top w:val="none" w:sz="0" w:space="0" w:color="auto"/>
                    <w:left w:val="none" w:sz="0" w:space="0" w:color="auto"/>
                    <w:bottom w:val="none" w:sz="0" w:space="0" w:color="auto"/>
                    <w:right w:val="none" w:sz="0" w:space="0" w:color="auto"/>
                  </w:divBdr>
                  <w:divsChild>
                    <w:div w:id="191064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0964">
          <w:marLeft w:val="0"/>
          <w:marRight w:val="0"/>
          <w:marTop w:val="100"/>
          <w:marBottom w:val="100"/>
          <w:divBdr>
            <w:top w:val="none" w:sz="0" w:space="0" w:color="auto"/>
            <w:left w:val="none" w:sz="0" w:space="0" w:color="auto"/>
            <w:bottom w:val="none" w:sz="0" w:space="0" w:color="auto"/>
            <w:right w:val="none" w:sz="0" w:space="0" w:color="auto"/>
          </w:divBdr>
          <w:divsChild>
            <w:div w:id="17181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41087">
      <w:bodyDiv w:val="1"/>
      <w:marLeft w:val="0"/>
      <w:marRight w:val="0"/>
      <w:marTop w:val="0"/>
      <w:marBottom w:val="0"/>
      <w:divBdr>
        <w:top w:val="none" w:sz="0" w:space="0" w:color="auto"/>
        <w:left w:val="none" w:sz="0" w:space="0" w:color="auto"/>
        <w:bottom w:val="none" w:sz="0" w:space="0" w:color="auto"/>
        <w:right w:val="none" w:sz="0" w:space="0" w:color="auto"/>
      </w:divBdr>
    </w:div>
    <w:div w:id="1150291718">
      <w:bodyDiv w:val="1"/>
      <w:marLeft w:val="0"/>
      <w:marRight w:val="0"/>
      <w:marTop w:val="0"/>
      <w:marBottom w:val="0"/>
      <w:divBdr>
        <w:top w:val="none" w:sz="0" w:space="0" w:color="auto"/>
        <w:left w:val="none" w:sz="0" w:space="0" w:color="auto"/>
        <w:bottom w:val="none" w:sz="0" w:space="0" w:color="auto"/>
        <w:right w:val="none" w:sz="0" w:space="0" w:color="auto"/>
      </w:divBdr>
      <w:divsChild>
        <w:div w:id="908543309">
          <w:marLeft w:val="0"/>
          <w:marRight w:val="0"/>
          <w:marTop w:val="100"/>
          <w:marBottom w:val="100"/>
          <w:divBdr>
            <w:top w:val="none" w:sz="0" w:space="0" w:color="auto"/>
            <w:left w:val="none" w:sz="0" w:space="0" w:color="auto"/>
            <w:bottom w:val="none" w:sz="0" w:space="0" w:color="auto"/>
            <w:right w:val="none" w:sz="0" w:space="0" w:color="auto"/>
          </w:divBdr>
          <w:divsChild>
            <w:div w:id="2135827797">
              <w:marLeft w:val="0"/>
              <w:marRight w:val="0"/>
              <w:marTop w:val="0"/>
              <w:marBottom w:val="0"/>
              <w:divBdr>
                <w:top w:val="none" w:sz="0" w:space="0" w:color="auto"/>
                <w:left w:val="none" w:sz="0" w:space="0" w:color="auto"/>
                <w:bottom w:val="none" w:sz="0" w:space="0" w:color="auto"/>
                <w:right w:val="none" w:sz="0" w:space="0" w:color="auto"/>
              </w:divBdr>
            </w:div>
          </w:divsChild>
        </w:div>
        <w:div w:id="1139806386">
          <w:marLeft w:val="0"/>
          <w:marRight w:val="0"/>
          <w:marTop w:val="100"/>
          <w:marBottom w:val="100"/>
          <w:divBdr>
            <w:top w:val="none" w:sz="0" w:space="0" w:color="auto"/>
            <w:left w:val="none" w:sz="0" w:space="0" w:color="auto"/>
            <w:bottom w:val="none" w:sz="0" w:space="0" w:color="auto"/>
            <w:right w:val="none" w:sz="0" w:space="0" w:color="auto"/>
          </w:divBdr>
          <w:divsChild>
            <w:div w:id="112215730">
              <w:marLeft w:val="0"/>
              <w:marRight w:val="0"/>
              <w:marTop w:val="360"/>
              <w:marBottom w:val="0"/>
              <w:divBdr>
                <w:top w:val="none" w:sz="0" w:space="0" w:color="auto"/>
                <w:left w:val="none" w:sz="0" w:space="0" w:color="auto"/>
                <w:bottom w:val="none" w:sz="0" w:space="0" w:color="auto"/>
                <w:right w:val="none" w:sz="0" w:space="0" w:color="auto"/>
              </w:divBdr>
            </w:div>
            <w:div w:id="607784137">
              <w:marLeft w:val="0"/>
              <w:marRight w:val="0"/>
              <w:marTop w:val="0"/>
              <w:marBottom w:val="0"/>
              <w:divBdr>
                <w:top w:val="none" w:sz="0" w:space="0" w:color="auto"/>
                <w:left w:val="none" w:sz="0" w:space="0" w:color="auto"/>
                <w:bottom w:val="none" w:sz="0" w:space="0" w:color="auto"/>
                <w:right w:val="none" w:sz="0" w:space="0" w:color="auto"/>
              </w:divBdr>
              <w:divsChild>
                <w:div w:id="1560898215">
                  <w:marLeft w:val="480"/>
                  <w:marRight w:val="0"/>
                  <w:marTop w:val="0"/>
                  <w:marBottom w:val="0"/>
                  <w:divBdr>
                    <w:top w:val="none" w:sz="0" w:space="0" w:color="auto"/>
                    <w:left w:val="none" w:sz="0" w:space="0" w:color="auto"/>
                    <w:bottom w:val="none" w:sz="0" w:space="0" w:color="auto"/>
                    <w:right w:val="none" w:sz="0" w:space="0" w:color="auto"/>
                  </w:divBdr>
                  <w:divsChild>
                    <w:div w:id="10471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376814">
      <w:bodyDiv w:val="1"/>
      <w:marLeft w:val="0"/>
      <w:marRight w:val="0"/>
      <w:marTop w:val="0"/>
      <w:marBottom w:val="0"/>
      <w:divBdr>
        <w:top w:val="none" w:sz="0" w:space="0" w:color="auto"/>
        <w:left w:val="none" w:sz="0" w:space="0" w:color="auto"/>
        <w:bottom w:val="none" w:sz="0" w:space="0" w:color="auto"/>
        <w:right w:val="none" w:sz="0" w:space="0" w:color="auto"/>
      </w:divBdr>
    </w:div>
    <w:div w:id="1156264102">
      <w:bodyDiv w:val="1"/>
      <w:marLeft w:val="0"/>
      <w:marRight w:val="0"/>
      <w:marTop w:val="0"/>
      <w:marBottom w:val="0"/>
      <w:divBdr>
        <w:top w:val="none" w:sz="0" w:space="0" w:color="auto"/>
        <w:left w:val="none" w:sz="0" w:space="0" w:color="auto"/>
        <w:bottom w:val="none" w:sz="0" w:space="0" w:color="auto"/>
        <w:right w:val="none" w:sz="0" w:space="0" w:color="auto"/>
      </w:divBdr>
      <w:divsChild>
        <w:div w:id="1357923861">
          <w:marLeft w:val="0"/>
          <w:marRight w:val="0"/>
          <w:marTop w:val="100"/>
          <w:marBottom w:val="100"/>
          <w:divBdr>
            <w:top w:val="none" w:sz="0" w:space="0" w:color="auto"/>
            <w:left w:val="none" w:sz="0" w:space="0" w:color="auto"/>
            <w:bottom w:val="none" w:sz="0" w:space="0" w:color="auto"/>
            <w:right w:val="none" w:sz="0" w:space="0" w:color="auto"/>
          </w:divBdr>
          <w:divsChild>
            <w:div w:id="452945935">
              <w:marLeft w:val="0"/>
              <w:marRight w:val="0"/>
              <w:marTop w:val="0"/>
              <w:marBottom w:val="0"/>
              <w:divBdr>
                <w:top w:val="none" w:sz="0" w:space="0" w:color="auto"/>
                <w:left w:val="none" w:sz="0" w:space="0" w:color="auto"/>
                <w:bottom w:val="none" w:sz="0" w:space="0" w:color="auto"/>
                <w:right w:val="none" w:sz="0" w:space="0" w:color="auto"/>
              </w:divBdr>
              <w:divsChild>
                <w:div w:id="627586920">
                  <w:marLeft w:val="480"/>
                  <w:marRight w:val="0"/>
                  <w:marTop w:val="0"/>
                  <w:marBottom w:val="0"/>
                  <w:divBdr>
                    <w:top w:val="none" w:sz="0" w:space="0" w:color="auto"/>
                    <w:left w:val="none" w:sz="0" w:space="0" w:color="auto"/>
                    <w:bottom w:val="none" w:sz="0" w:space="0" w:color="auto"/>
                    <w:right w:val="none" w:sz="0" w:space="0" w:color="auto"/>
                  </w:divBdr>
                  <w:divsChild>
                    <w:div w:id="77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7928">
              <w:marLeft w:val="0"/>
              <w:marRight w:val="0"/>
              <w:marTop w:val="360"/>
              <w:marBottom w:val="0"/>
              <w:divBdr>
                <w:top w:val="none" w:sz="0" w:space="0" w:color="auto"/>
                <w:left w:val="none" w:sz="0" w:space="0" w:color="auto"/>
                <w:bottom w:val="none" w:sz="0" w:space="0" w:color="auto"/>
                <w:right w:val="none" w:sz="0" w:space="0" w:color="auto"/>
              </w:divBdr>
            </w:div>
          </w:divsChild>
        </w:div>
        <w:div w:id="2011249199">
          <w:marLeft w:val="0"/>
          <w:marRight w:val="0"/>
          <w:marTop w:val="100"/>
          <w:marBottom w:val="100"/>
          <w:divBdr>
            <w:top w:val="none" w:sz="0" w:space="0" w:color="auto"/>
            <w:left w:val="none" w:sz="0" w:space="0" w:color="auto"/>
            <w:bottom w:val="none" w:sz="0" w:space="0" w:color="auto"/>
            <w:right w:val="none" w:sz="0" w:space="0" w:color="auto"/>
          </w:divBdr>
          <w:divsChild>
            <w:div w:id="7849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0963">
      <w:bodyDiv w:val="1"/>
      <w:marLeft w:val="0"/>
      <w:marRight w:val="0"/>
      <w:marTop w:val="0"/>
      <w:marBottom w:val="0"/>
      <w:divBdr>
        <w:top w:val="none" w:sz="0" w:space="0" w:color="auto"/>
        <w:left w:val="none" w:sz="0" w:space="0" w:color="auto"/>
        <w:bottom w:val="none" w:sz="0" w:space="0" w:color="auto"/>
        <w:right w:val="none" w:sz="0" w:space="0" w:color="auto"/>
      </w:divBdr>
      <w:divsChild>
        <w:div w:id="43453764">
          <w:marLeft w:val="0"/>
          <w:marRight w:val="0"/>
          <w:marTop w:val="0"/>
          <w:marBottom w:val="0"/>
          <w:divBdr>
            <w:top w:val="none" w:sz="0" w:space="0" w:color="auto"/>
            <w:left w:val="none" w:sz="0" w:space="0" w:color="auto"/>
            <w:bottom w:val="none" w:sz="0" w:space="0" w:color="auto"/>
            <w:right w:val="none" w:sz="0" w:space="0" w:color="auto"/>
          </w:divBdr>
        </w:div>
        <w:div w:id="594284402">
          <w:marLeft w:val="0"/>
          <w:marRight w:val="0"/>
          <w:marTop w:val="0"/>
          <w:marBottom w:val="0"/>
          <w:divBdr>
            <w:top w:val="none" w:sz="0" w:space="0" w:color="auto"/>
            <w:left w:val="none" w:sz="0" w:space="0" w:color="auto"/>
            <w:bottom w:val="none" w:sz="0" w:space="0" w:color="auto"/>
            <w:right w:val="none" w:sz="0" w:space="0" w:color="auto"/>
          </w:divBdr>
        </w:div>
        <w:div w:id="769350937">
          <w:marLeft w:val="0"/>
          <w:marRight w:val="0"/>
          <w:marTop w:val="0"/>
          <w:marBottom w:val="0"/>
          <w:divBdr>
            <w:top w:val="none" w:sz="0" w:space="0" w:color="auto"/>
            <w:left w:val="none" w:sz="0" w:space="0" w:color="auto"/>
            <w:bottom w:val="none" w:sz="0" w:space="0" w:color="auto"/>
            <w:right w:val="none" w:sz="0" w:space="0" w:color="auto"/>
          </w:divBdr>
        </w:div>
        <w:div w:id="1032995425">
          <w:marLeft w:val="0"/>
          <w:marRight w:val="0"/>
          <w:marTop w:val="0"/>
          <w:marBottom w:val="0"/>
          <w:divBdr>
            <w:top w:val="none" w:sz="0" w:space="0" w:color="auto"/>
            <w:left w:val="none" w:sz="0" w:space="0" w:color="auto"/>
            <w:bottom w:val="none" w:sz="0" w:space="0" w:color="auto"/>
            <w:right w:val="none" w:sz="0" w:space="0" w:color="auto"/>
          </w:divBdr>
        </w:div>
        <w:div w:id="1517040461">
          <w:marLeft w:val="0"/>
          <w:marRight w:val="0"/>
          <w:marTop w:val="0"/>
          <w:marBottom w:val="0"/>
          <w:divBdr>
            <w:top w:val="none" w:sz="0" w:space="0" w:color="auto"/>
            <w:left w:val="none" w:sz="0" w:space="0" w:color="auto"/>
            <w:bottom w:val="none" w:sz="0" w:space="0" w:color="auto"/>
            <w:right w:val="none" w:sz="0" w:space="0" w:color="auto"/>
          </w:divBdr>
        </w:div>
        <w:div w:id="1849785258">
          <w:marLeft w:val="0"/>
          <w:marRight w:val="0"/>
          <w:marTop w:val="0"/>
          <w:marBottom w:val="0"/>
          <w:divBdr>
            <w:top w:val="none" w:sz="0" w:space="0" w:color="auto"/>
            <w:left w:val="none" w:sz="0" w:space="0" w:color="auto"/>
            <w:bottom w:val="none" w:sz="0" w:space="0" w:color="auto"/>
            <w:right w:val="none" w:sz="0" w:space="0" w:color="auto"/>
          </w:divBdr>
        </w:div>
      </w:divsChild>
    </w:div>
    <w:div w:id="1193375103">
      <w:bodyDiv w:val="1"/>
      <w:marLeft w:val="0"/>
      <w:marRight w:val="0"/>
      <w:marTop w:val="0"/>
      <w:marBottom w:val="0"/>
      <w:divBdr>
        <w:top w:val="none" w:sz="0" w:space="0" w:color="auto"/>
        <w:left w:val="none" w:sz="0" w:space="0" w:color="auto"/>
        <w:bottom w:val="none" w:sz="0" w:space="0" w:color="auto"/>
        <w:right w:val="none" w:sz="0" w:space="0" w:color="auto"/>
      </w:divBdr>
      <w:divsChild>
        <w:div w:id="13582778">
          <w:marLeft w:val="0"/>
          <w:marRight w:val="0"/>
          <w:marTop w:val="0"/>
          <w:marBottom w:val="0"/>
          <w:divBdr>
            <w:top w:val="none" w:sz="0" w:space="0" w:color="auto"/>
            <w:left w:val="none" w:sz="0" w:space="0" w:color="auto"/>
            <w:bottom w:val="none" w:sz="0" w:space="0" w:color="auto"/>
            <w:right w:val="none" w:sz="0" w:space="0" w:color="auto"/>
          </w:divBdr>
        </w:div>
        <w:div w:id="15431354">
          <w:marLeft w:val="0"/>
          <w:marRight w:val="0"/>
          <w:marTop w:val="0"/>
          <w:marBottom w:val="0"/>
          <w:divBdr>
            <w:top w:val="none" w:sz="0" w:space="0" w:color="auto"/>
            <w:left w:val="none" w:sz="0" w:space="0" w:color="auto"/>
            <w:bottom w:val="none" w:sz="0" w:space="0" w:color="auto"/>
            <w:right w:val="none" w:sz="0" w:space="0" w:color="auto"/>
          </w:divBdr>
        </w:div>
        <w:div w:id="120392586">
          <w:marLeft w:val="0"/>
          <w:marRight w:val="0"/>
          <w:marTop w:val="0"/>
          <w:marBottom w:val="0"/>
          <w:divBdr>
            <w:top w:val="none" w:sz="0" w:space="0" w:color="auto"/>
            <w:left w:val="none" w:sz="0" w:space="0" w:color="auto"/>
            <w:bottom w:val="none" w:sz="0" w:space="0" w:color="auto"/>
            <w:right w:val="none" w:sz="0" w:space="0" w:color="auto"/>
          </w:divBdr>
        </w:div>
        <w:div w:id="134758622">
          <w:marLeft w:val="0"/>
          <w:marRight w:val="0"/>
          <w:marTop w:val="0"/>
          <w:marBottom w:val="0"/>
          <w:divBdr>
            <w:top w:val="none" w:sz="0" w:space="0" w:color="auto"/>
            <w:left w:val="none" w:sz="0" w:space="0" w:color="auto"/>
            <w:bottom w:val="none" w:sz="0" w:space="0" w:color="auto"/>
            <w:right w:val="none" w:sz="0" w:space="0" w:color="auto"/>
          </w:divBdr>
        </w:div>
        <w:div w:id="208303018">
          <w:marLeft w:val="0"/>
          <w:marRight w:val="0"/>
          <w:marTop w:val="0"/>
          <w:marBottom w:val="0"/>
          <w:divBdr>
            <w:top w:val="none" w:sz="0" w:space="0" w:color="auto"/>
            <w:left w:val="none" w:sz="0" w:space="0" w:color="auto"/>
            <w:bottom w:val="none" w:sz="0" w:space="0" w:color="auto"/>
            <w:right w:val="none" w:sz="0" w:space="0" w:color="auto"/>
          </w:divBdr>
        </w:div>
        <w:div w:id="247816462">
          <w:marLeft w:val="0"/>
          <w:marRight w:val="0"/>
          <w:marTop w:val="0"/>
          <w:marBottom w:val="0"/>
          <w:divBdr>
            <w:top w:val="none" w:sz="0" w:space="0" w:color="auto"/>
            <w:left w:val="none" w:sz="0" w:space="0" w:color="auto"/>
            <w:bottom w:val="none" w:sz="0" w:space="0" w:color="auto"/>
            <w:right w:val="none" w:sz="0" w:space="0" w:color="auto"/>
          </w:divBdr>
        </w:div>
        <w:div w:id="413940398">
          <w:marLeft w:val="0"/>
          <w:marRight w:val="0"/>
          <w:marTop w:val="0"/>
          <w:marBottom w:val="0"/>
          <w:divBdr>
            <w:top w:val="none" w:sz="0" w:space="0" w:color="auto"/>
            <w:left w:val="none" w:sz="0" w:space="0" w:color="auto"/>
            <w:bottom w:val="none" w:sz="0" w:space="0" w:color="auto"/>
            <w:right w:val="none" w:sz="0" w:space="0" w:color="auto"/>
          </w:divBdr>
        </w:div>
        <w:div w:id="423116032">
          <w:marLeft w:val="0"/>
          <w:marRight w:val="0"/>
          <w:marTop w:val="0"/>
          <w:marBottom w:val="0"/>
          <w:divBdr>
            <w:top w:val="none" w:sz="0" w:space="0" w:color="auto"/>
            <w:left w:val="none" w:sz="0" w:space="0" w:color="auto"/>
            <w:bottom w:val="none" w:sz="0" w:space="0" w:color="auto"/>
            <w:right w:val="none" w:sz="0" w:space="0" w:color="auto"/>
          </w:divBdr>
        </w:div>
        <w:div w:id="434331353">
          <w:marLeft w:val="0"/>
          <w:marRight w:val="0"/>
          <w:marTop w:val="0"/>
          <w:marBottom w:val="0"/>
          <w:divBdr>
            <w:top w:val="none" w:sz="0" w:space="0" w:color="auto"/>
            <w:left w:val="none" w:sz="0" w:space="0" w:color="auto"/>
            <w:bottom w:val="none" w:sz="0" w:space="0" w:color="auto"/>
            <w:right w:val="none" w:sz="0" w:space="0" w:color="auto"/>
          </w:divBdr>
        </w:div>
        <w:div w:id="437331621">
          <w:marLeft w:val="0"/>
          <w:marRight w:val="0"/>
          <w:marTop w:val="0"/>
          <w:marBottom w:val="0"/>
          <w:divBdr>
            <w:top w:val="none" w:sz="0" w:space="0" w:color="auto"/>
            <w:left w:val="none" w:sz="0" w:space="0" w:color="auto"/>
            <w:bottom w:val="none" w:sz="0" w:space="0" w:color="auto"/>
            <w:right w:val="none" w:sz="0" w:space="0" w:color="auto"/>
          </w:divBdr>
        </w:div>
        <w:div w:id="524825544">
          <w:marLeft w:val="0"/>
          <w:marRight w:val="0"/>
          <w:marTop w:val="0"/>
          <w:marBottom w:val="0"/>
          <w:divBdr>
            <w:top w:val="none" w:sz="0" w:space="0" w:color="auto"/>
            <w:left w:val="none" w:sz="0" w:space="0" w:color="auto"/>
            <w:bottom w:val="none" w:sz="0" w:space="0" w:color="auto"/>
            <w:right w:val="none" w:sz="0" w:space="0" w:color="auto"/>
          </w:divBdr>
        </w:div>
        <w:div w:id="528299527">
          <w:marLeft w:val="0"/>
          <w:marRight w:val="0"/>
          <w:marTop w:val="0"/>
          <w:marBottom w:val="0"/>
          <w:divBdr>
            <w:top w:val="none" w:sz="0" w:space="0" w:color="auto"/>
            <w:left w:val="none" w:sz="0" w:space="0" w:color="auto"/>
            <w:bottom w:val="none" w:sz="0" w:space="0" w:color="auto"/>
            <w:right w:val="none" w:sz="0" w:space="0" w:color="auto"/>
          </w:divBdr>
        </w:div>
        <w:div w:id="530996106">
          <w:marLeft w:val="0"/>
          <w:marRight w:val="0"/>
          <w:marTop w:val="0"/>
          <w:marBottom w:val="0"/>
          <w:divBdr>
            <w:top w:val="none" w:sz="0" w:space="0" w:color="auto"/>
            <w:left w:val="none" w:sz="0" w:space="0" w:color="auto"/>
            <w:bottom w:val="none" w:sz="0" w:space="0" w:color="auto"/>
            <w:right w:val="none" w:sz="0" w:space="0" w:color="auto"/>
          </w:divBdr>
        </w:div>
        <w:div w:id="606698764">
          <w:marLeft w:val="0"/>
          <w:marRight w:val="0"/>
          <w:marTop w:val="0"/>
          <w:marBottom w:val="0"/>
          <w:divBdr>
            <w:top w:val="none" w:sz="0" w:space="0" w:color="auto"/>
            <w:left w:val="none" w:sz="0" w:space="0" w:color="auto"/>
            <w:bottom w:val="none" w:sz="0" w:space="0" w:color="auto"/>
            <w:right w:val="none" w:sz="0" w:space="0" w:color="auto"/>
          </w:divBdr>
        </w:div>
        <w:div w:id="624122975">
          <w:marLeft w:val="0"/>
          <w:marRight w:val="0"/>
          <w:marTop w:val="0"/>
          <w:marBottom w:val="0"/>
          <w:divBdr>
            <w:top w:val="none" w:sz="0" w:space="0" w:color="auto"/>
            <w:left w:val="none" w:sz="0" w:space="0" w:color="auto"/>
            <w:bottom w:val="none" w:sz="0" w:space="0" w:color="auto"/>
            <w:right w:val="none" w:sz="0" w:space="0" w:color="auto"/>
          </w:divBdr>
        </w:div>
        <w:div w:id="629283880">
          <w:marLeft w:val="0"/>
          <w:marRight w:val="0"/>
          <w:marTop w:val="0"/>
          <w:marBottom w:val="0"/>
          <w:divBdr>
            <w:top w:val="none" w:sz="0" w:space="0" w:color="auto"/>
            <w:left w:val="none" w:sz="0" w:space="0" w:color="auto"/>
            <w:bottom w:val="none" w:sz="0" w:space="0" w:color="auto"/>
            <w:right w:val="none" w:sz="0" w:space="0" w:color="auto"/>
          </w:divBdr>
        </w:div>
        <w:div w:id="718281525">
          <w:marLeft w:val="0"/>
          <w:marRight w:val="0"/>
          <w:marTop w:val="0"/>
          <w:marBottom w:val="0"/>
          <w:divBdr>
            <w:top w:val="none" w:sz="0" w:space="0" w:color="auto"/>
            <w:left w:val="none" w:sz="0" w:space="0" w:color="auto"/>
            <w:bottom w:val="none" w:sz="0" w:space="0" w:color="auto"/>
            <w:right w:val="none" w:sz="0" w:space="0" w:color="auto"/>
          </w:divBdr>
        </w:div>
        <w:div w:id="746347847">
          <w:marLeft w:val="0"/>
          <w:marRight w:val="0"/>
          <w:marTop w:val="0"/>
          <w:marBottom w:val="0"/>
          <w:divBdr>
            <w:top w:val="none" w:sz="0" w:space="0" w:color="auto"/>
            <w:left w:val="none" w:sz="0" w:space="0" w:color="auto"/>
            <w:bottom w:val="none" w:sz="0" w:space="0" w:color="auto"/>
            <w:right w:val="none" w:sz="0" w:space="0" w:color="auto"/>
          </w:divBdr>
        </w:div>
        <w:div w:id="824585029">
          <w:marLeft w:val="0"/>
          <w:marRight w:val="0"/>
          <w:marTop w:val="0"/>
          <w:marBottom w:val="0"/>
          <w:divBdr>
            <w:top w:val="none" w:sz="0" w:space="0" w:color="auto"/>
            <w:left w:val="none" w:sz="0" w:space="0" w:color="auto"/>
            <w:bottom w:val="none" w:sz="0" w:space="0" w:color="auto"/>
            <w:right w:val="none" w:sz="0" w:space="0" w:color="auto"/>
          </w:divBdr>
        </w:div>
        <w:div w:id="846871033">
          <w:marLeft w:val="0"/>
          <w:marRight w:val="0"/>
          <w:marTop w:val="0"/>
          <w:marBottom w:val="0"/>
          <w:divBdr>
            <w:top w:val="none" w:sz="0" w:space="0" w:color="auto"/>
            <w:left w:val="none" w:sz="0" w:space="0" w:color="auto"/>
            <w:bottom w:val="none" w:sz="0" w:space="0" w:color="auto"/>
            <w:right w:val="none" w:sz="0" w:space="0" w:color="auto"/>
          </w:divBdr>
        </w:div>
        <w:div w:id="895891381">
          <w:marLeft w:val="0"/>
          <w:marRight w:val="0"/>
          <w:marTop w:val="0"/>
          <w:marBottom w:val="0"/>
          <w:divBdr>
            <w:top w:val="none" w:sz="0" w:space="0" w:color="auto"/>
            <w:left w:val="none" w:sz="0" w:space="0" w:color="auto"/>
            <w:bottom w:val="none" w:sz="0" w:space="0" w:color="auto"/>
            <w:right w:val="none" w:sz="0" w:space="0" w:color="auto"/>
          </w:divBdr>
        </w:div>
        <w:div w:id="949356016">
          <w:marLeft w:val="0"/>
          <w:marRight w:val="0"/>
          <w:marTop w:val="0"/>
          <w:marBottom w:val="0"/>
          <w:divBdr>
            <w:top w:val="none" w:sz="0" w:space="0" w:color="auto"/>
            <w:left w:val="none" w:sz="0" w:space="0" w:color="auto"/>
            <w:bottom w:val="none" w:sz="0" w:space="0" w:color="auto"/>
            <w:right w:val="none" w:sz="0" w:space="0" w:color="auto"/>
          </w:divBdr>
        </w:div>
        <w:div w:id="985358181">
          <w:marLeft w:val="0"/>
          <w:marRight w:val="0"/>
          <w:marTop w:val="0"/>
          <w:marBottom w:val="0"/>
          <w:divBdr>
            <w:top w:val="none" w:sz="0" w:space="0" w:color="auto"/>
            <w:left w:val="none" w:sz="0" w:space="0" w:color="auto"/>
            <w:bottom w:val="none" w:sz="0" w:space="0" w:color="auto"/>
            <w:right w:val="none" w:sz="0" w:space="0" w:color="auto"/>
          </w:divBdr>
        </w:div>
        <w:div w:id="986670526">
          <w:marLeft w:val="0"/>
          <w:marRight w:val="0"/>
          <w:marTop w:val="0"/>
          <w:marBottom w:val="0"/>
          <w:divBdr>
            <w:top w:val="none" w:sz="0" w:space="0" w:color="auto"/>
            <w:left w:val="none" w:sz="0" w:space="0" w:color="auto"/>
            <w:bottom w:val="none" w:sz="0" w:space="0" w:color="auto"/>
            <w:right w:val="none" w:sz="0" w:space="0" w:color="auto"/>
          </w:divBdr>
        </w:div>
        <w:div w:id="1039360115">
          <w:marLeft w:val="0"/>
          <w:marRight w:val="0"/>
          <w:marTop w:val="0"/>
          <w:marBottom w:val="0"/>
          <w:divBdr>
            <w:top w:val="none" w:sz="0" w:space="0" w:color="auto"/>
            <w:left w:val="none" w:sz="0" w:space="0" w:color="auto"/>
            <w:bottom w:val="none" w:sz="0" w:space="0" w:color="auto"/>
            <w:right w:val="none" w:sz="0" w:space="0" w:color="auto"/>
          </w:divBdr>
        </w:div>
        <w:div w:id="1049299918">
          <w:marLeft w:val="0"/>
          <w:marRight w:val="0"/>
          <w:marTop w:val="0"/>
          <w:marBottom w:val="0"/>
          <w:divBdr>
            <w:top w:val="none" w:sz="0" w:space="0" w:color="auto"/>
            <w:left w:val="none" w:sz="0" w:space="0" w:color="auto"/>
            <w:bottom w:val="none" w:sz="0" w:space="0" w:color="auto"/>
            <w:right w:val="none" w:sz="0" w:space="0" w:color="auto"/>
          </w:divBdr>
        </w:div>
        <w:div w:id="1078089517">
          <w:marLeft w:val="0"/>
          <w:marRight w:val="0"/>
          <w:marTop w:val="0"/>
          <w:marBottom w:val="0"/>
          <w:divBdr>
            <w:top w:val="none" w:sz="0" w:space="0" w:color="auto"/>
            <w:left w:val="none" w:sz="0" w:space="0" w:color="auto"/>
            <w:bottom w:val="none" w:sz="0" w:space="0" w:color="auto"/>
            <w:right w:val="none" w:sz="0" w:space="0" w:color="auto"/>
          </w:divBdr>
        </w:div>
        <w:div w:id="1154645543">
          <w:marLeft w:val="0"/>
          <w:marRight w:val="0"/>
          <w:marTop w:val="0"/>
          <w:marBottom w:val="0"/>
          <w:divBdr>
            <w:top w:val="none" w:sz="0" w:space="0" w:color="auto"/>
            <w:left w:val="none" w:sz="0" w:space="0" w:color="auto"/>
            <w:bottom w:val="none" w:sz="0" w:space="0" w:color="auto"/>
            <w:right w:val="none" w:sz="0" w:space="0" w:color="auto"/>
          </w:divBdr>
        </w:div>
        <w:div w:id="1161193461">
          <w:marLeft w:val="0"/>
          <w:marRight w:val="0"/>
          <w:marTop w:val="0"/>
          <w:marBottom w:val="0"/>
          <w:divBdr>
            <w:top w:val="none" w:sz="0" w:space="0" w:color="auto"/>
            <w:left w:val="none" w:sz="0" w:space="0" w:color="auto"/>
            <w:bottom w:val="none" w:sz="0" w:space="0" w:color="auto"/>
            <w:right w:val="none" w:sz="0" w:space="0" w:color="auto"/>
          </w:divBdr>
        </w:div>
        <w:div w:id="1174606837">
          <w:marLeft w:val="0"/>
          <w:marRight w:val="0"/>
          <w:marTop w:val="0"/>
          <w:marBottom w:val="0"/>
          <w:divBdr>
            <w:top w:val="none" w:sz="0" w:space="0" w:color="auto"/>
            <w:left w:val="none" w:sz="0" w:space="0" w:color="auto"/>
            <w:bottom w:val="none" w:sz="0" w:space="0" w:color="auto"/>
            <w:right w:val="none" w:sz="0" w:space="0" w:color="auto"/>
          </w:divBdr>
        </w:div>
        <w:div w:id="1176463234">
          <w:marLeft w:val="0"/>
          <w:marRight w:val="0"/>
          <w:marTop w:val="0"/>
          <w:marBottom w:val="0"/>
          <w:divBdr>
            <w:top w:val="none" w:sz="0" w:space="0" w:color="auto"/>
            <w:left w:val="none" w:sz="0" w:space="0" w:color="auto"/>
            <w:bottom w:val="none" w:sz="0" w:space="0" w:color="auto"/>
            <w:right w:val="none" w:sz="0" w:space="0" w:color="auto"/>
          </w:divBdr>
        </w:div>
        <w:div w:id="1180854578">
          <w:marLeft w:val="0"/>
          <w:marRight w:val="0"/>
          <w:marTop w:val="0"/>
          <w:marBottom w:val="0"/>
          <w:divBdr>
            <w:top w:val="none" w:sz="0" w:space="0" w:color="auto"/>
            <w:left w:val="none" w:sz="0" w:space="0" w:color="auto"/>
            <w:bottom w:val="none" w:sz="0" w:space="0" w:color="auto"/>
            <w:right w:val="none" w:sz="0" w:space="0" w:color="auto"/>
          </w:divBdr>
        </w:div>
        <w:div w:id="1225679456">
          <w:marLeft w:val="0"/>
          <w:marRight w:val="0"/>
          <w:marTop w:val="0"/>
          <w:marBottom w:val="0"/>
          <w:divBdr>
            <w:top w:val="none" w:sz="0" w:space="0" w:color="auto"/>
            <w:left w:val="none" w:sz="0" w:space="0" w:color="auto"/>
            <w:bottom w:val="none" w:sz="0" w:space="0" w:color="auto"/>
            <w:right w:val="none" w:sz="0" w:space="0" w:color="auto"/>
          </w:divBdr>
        </w:div>
        <w:div w:id="1238319694">
          <w:marLeft w:val="0"/>
          <w:marRight w:val="0"/>
          <w:marTop w:val="0"/>
          <w:marBottom w:val="0"/>
          <w:divBdr>
            <w:top w:val="none" w:sz="0" w:space="0" w:color="auto"/>
            <w:left w:val="none" w:sz="0" w:space="0" w:color="auto"/>
            <w:bottom w:val="none" w:sz="0" w:space="0" w:color="auto"/>
            <w:right w:val="none" w:sz="0" w:space="0" w:color="auto"/>
          </w:divBdr>
        </w:div>
        <w:div w:id="1257908135">
          <w:marLeft w:val="0"/>
          <w:marRight w:val="0"/>
          <w:marTop w:val="0"/>
          <w:marBottom w:val="0"/>
          <w:divBdr>
            <w:top w:val="none" w:sz="0" w:space="0" w:color="auto"/>
            <w:left w:val="none" w:sz="0" w:space="0" w:color="auto"/>
            <w:bottom w:val="none" w:sz="0" w:space="0" w:color="auto"/>
            <w:right w:val="none" w:sz="0" w:space="0" w:color="auto"/>
          </w:divBdr>
          <w:divsChild>
            <w:div w:id="512956376">
              <w:marLeft w:val="0"/>
              <w:marRight w:val="0"/>
              <w:marTop w:val="0"/>
              <w:marBottom w:val="0"/>
              <w:divBdr>
                <w:top w:val="none" w:sz="0" w:space="0" w:color="auto"/>
                <w:left w:val="none" w:sz="0" w:space="0" w:color="auto"/>
                <w:bottom w:val="none" w:sz="0" w:space="0" w:color="auto"/>
                <w:right w:val="none" w:sz="0" w:space="0" w:color="auto"/>
              </w:divBdr>
            </w:div>
            <w:div w:id="769938046">
              <w:marLeft w:val="0"/>
              <w:marRight w:val="0"/>
              <w:marTop w:val="0"/>
              <w:marBottom w:val="0"/>
              <w:divBdr>
                <w:top w:val="none" w:sz="0" w:space="0" w:color="auto"/>
                <w:left w:val="none" w:sz="0" w:space="0" w:color="auto"/>
                <w:bottom w:val="none" w:sz="0" w:space="0" w:color="auto"/>
                <w:right w:val="none" w:sz="0" w:space="0" w:color="auto"/>
              </w:divBdr>
            </w:div>
            <w:div w:id="1250188699">
              <w:marLeft w:val="0"/>
              <w:marRight w:val="0"/>
              <w:marTop w:val="0"/>
              <w:marBottom w:val="0"/>
              <w:divBdr>
                <w:top w:val="none" w:sz="0" w:space="0" w:color="auto"/>
                <w:left w:val="none" w:sz="0" w:space="0" w:color="auto"/>
                <w:bottom w:val="none" w:sz="0" w:space="0" w:color="auto"/>
                <w:right w:val="none" w:sz="0" w:space="0" w:color="auto"/>
              </w:divBdr>
            </w:div>
            <w:div w:id="1505625813">
              <w:marLeft w:val="0"/>
              <w:marRight w:val="0"/>
              <w:marTop w:val="0"/>
              <w:marBottom w:val="0"/>
              <w:divBdr>
                <w:top w:val="none" w:sz="0" w:space="0" w:color="auto"/>
                <w:left w:val="none" w:sz="0" w:space="0" w:color="auto"/>
                <w:bottom w:val="none" w:sz="0" w:space="0" w:color="auto"/>
                <w:right w:val="none" w:sz="0" w:space="0" w:color="auto"/>
              </w:divBdr>
            </w:div>
          </w:divsChild>
        </w:div>
        <w:div w:id="1262571316">
          <w:marLeft w:val="0"/>
          <w:marRight w:val="0"/>
          <w:marTop w:val="0"/>
          <w:marBottom w:val="0"/>
          <w:divBdr>
            <w:top w:val="none" w:sz="0" w:space="0" w:color="auto"/>
            <w:left w:val="none" w:sz="0" w:space="0" w:color="auto"/>
            <w:bottom w:val="none" w:sz="0" w:space="0" w:color="auto"/>
            <w:right w:val="none" w:sz="0" w:space="0" w:color="auto"/>
          </w:divBdr>
        </w:div>
        <w:div w:id="1283460587">
          <w:marLeft w:val="0"/>
          <w:marRight w:val="0"/>
          <w:marTop w:val="0"/>
          <w:marBottom w:val="0"/>
          <w:divBdr>
            <w:top w:val="none" w:sz="0" w:space="0" w:color="auto"/>
            <w:left w:val="none" w:sz="0" w:space="0" w:color="auto"/>
            <w:bottom w:val="none" w:sz="0" w:space="0" w:color="auto"/>
            <w:right w:val="none" w:sz="0" w:space="0" w:color="auto"/>
          </w:divBdr>
        </w:div>
        <w:div w:id="1401950857">
          <w:marLeft w:val="0"/>
          <w:marRight w:val="0"/>
          <w:marTop w:val="0"/>
          <w:marBottom w:val="0"/>
          <w:divBdr>
            <w:top w:val="none" w:sz="0" w:space="0" w:color="auto"/>
            <w:left w:val="none" w:sz="0" w:space="0" w:color="auto"/>
            <w:bottom w:val="none" w:sz="0" w:space="0" w:color="auto"/>
            <w:right w:val="none" w:sz="0" w:space="0" w:color="auto"/>
          </w:divBdr>
        </w:div>
        <w:div w:id="1429740985">
          <w:marLeft w:val="0"/>
          <w:marRight w:val="0"/>
          <w:marTop w:val="0"/>
          <w:marBottom w:val="0"/>
          <w:divBdr>
            <w:top w:val="none" w:sz="0" w:space="0" w:color="auto"/>
            <w:left w:val="none" w:sz="0" w:space="0" w:color="auto"/>
            <w:bottom w:val="none" w:sz="0" w:space="0" w:color="auto"/>
            <w:right w:val="none" w:sz="0" w:space="0" w:color="auto"/>
          </w:divBdr>
        </w:div>
        <w:div w:id="1446340645">
          <w:marLeft w:val="0"/>
          <w:marRight w:val="0"/>
          <w:marTop w:val="0"/>
          <w:marBottom w:val="0"/>
          <w:divBdr>
            <w:top w:val="none" w:sz="0" w:space="0" w:color="auto"/>
            <w:left w:val="none" w:sz="0" w:space="0" w:color="auto"/>
            <w:bottom w:val="none" w:sz="0" w:space="0" w:color="auto"/>
            <w:right w:val="none" w:sz="0" w:space="0" w:color="auto"/>
          </w:divBdr>
        </w:div>
        <w:div w:id="1488551161">
          <w:marLeft w:val="0"/>
          <w:marRight w:val="0"/>
          <w:marTop w:val="0"/>
          <w:marBottom w:val="0"/>
          <w:divBdr>
            <w:top w:val="none" w:sz="0" w:space="0" w:color="auto"/>
            <w:left w:val="none" w:sz="0" w:space="0" w:color="auto"/>
            <w:bottom w:val="none" w:sz="0" w:space="0" w:color="auto"/>
            <w:right w:val="none" w:sz="0" w:space="0" w:color="auto"/>
          </w:divBdr>
        </w:div>
        <w:div w:id="1516116369">
          <w:marLeft w:val="0"/>
          <w:marRight w:val="0"/>
          <w:marTop w:val="0"/>
          <w:marBottom w:val="0"/>
          <w:divBdr>
            <w:top w:val="none" w:sz="0" w:space="0" w:color="auto"/>
            <w:left w:val="none" w:sz="0" w:space="0" w:color="auto"/>
            <w:bottom w:val="none" w:sz="0" w:space="0" w:color="auto"/>
            <w:right w:val="none" w:sz="0" w:space="0" w:color="auto"/>
          </w:divBdr>
        </w:div>
        <w:div w:id="1614172079">
          <w:marLeft w:val="0"/>
          <w:marRight w:val="0"/>
          <w:marTop w:val="0"/>
          <w:marBottom w:val="0"/>
          <w:divBdr>
            <w:top w:val="none" w:sz="0" w:space="0" w:color="auto"/>
            <w:left w:val="none" w:sz="0" w:space="0" w:color="auto"/>
            <w:bottom w:val="none" w:sz="0" w:space="0" w:color="auto"/>
            <w:right w:val="none" w:sz="0" w:space="0" w:color="auto"/>
          </w:divBdr>
        </w:div>
        <w:div w:id="1716273294">
          <w:marLeft w:val="0"/>
          <w:marRight w:val="0"/>
          <w:marTop w:val="0"/>
          <w:marBottom w:val="0"/>
          <w:divBdr>
            <w:top w:val="none" w:sz="0" w:space="0" w:color="auto"/>
            <w:left w:val="none" w:sz="0" w:space="0" w:color="auto"/>
            <w:bottom w:val="none" w:sz="0" w:space="0" w:color="auto"/>
            <w:right w:val="none" w:sz="0" w:space="0" w:color="auto"/>
          </w:divBdr>
        </w:div>
        <w:div w:id="1793865829">
          <w:marLeft w:val="0"/>
          <w:marRight w:val="0"/>
          <w:marTop w:val="0"/>
          <w:marBottom w:val="0"/>
          <w:divBdr>
            <w:top w:val="none" w:sz="0" w:space="0" w:color="auto"/>
            <w:left w:val="none" w:sz="0" w:space="0" w:color="auto"/>
            <w:bottom w:val="none" w:sz="0" w:space="0" w:color="auto"/>
            <w:right w:val="none" w:sz="0" w:space="0" w:color="auto"/>
          </w:divBdr>
        </w:div>
        <w:div w:id="1915309948">
          <w:marLeft w:val="0"/>
          <w:marRight w:val="0"/>
          <w:marTop w:val="0"/>
          <w:marBottom w:val="0"/>
          <w:divBdr>
            <w:top w:val="none" w:sz="0" w:space="0" w:color="auto"/>
            <w:left w:val="none" w:sz="0" w:space="0" w:color="auto"/>
            <w:bottom w:val="none" w:sz="0" w:space="0" w:color="auto"/>
            <w:right w:val="none" w:sz="0" w:space="0" w:color="auto"/>
          </w:divBdr>
        </w:div>
        <w:div w:id="1940286876">
          <w:marLeft w:val="0"/>
          <w:marRight w:val="0"/>
          <w:marTop w:val="0"/>
          <w:marBottom w:val="0"/>
          <w:divBdr>
            <w:top w:val="none" w:sz="0" w:space="0" w:color="auto"/>
            <w:left w:val="none" w:sz="0" w:space="0" w:color="auto"/>
            <w:bottom w:val="none" w:sz="0" w:space="0" w:color="auto"/>
            <w:right w:val="none" w:sz="0" w:space="0" w:color="auto"/>
          </w:divBdr>
        </w:div>
        <w:div w:id="1960602538">
          <w:marLeft w:val="0"/>
          <w:marRight w:val="0"/>
          <w:marTop w:val="0"/>
          <w:marBottom w:val="0"/>
          <w:divBdr>
            <w:top w:val="none" w:sz="0" w:space="0" w:color="auto"/>
            <w:left w:val="none" w:sz="0" w:space="0" w:color="auto"/>
            <w:bottom w:val="none" w:sz="0" w:space="0" w:color="auto"/>
            <w:right w:val="none" w:sz="0" w:space="0" w:color="auto"/>
          </w:divBdr>
        </w:div>
        <w:div w:id="1994796540">
          <w:marLeft w:val="0"/>
          <w:marRight w:val="0"/>
          <w:marTop w:val="0"/>
          <w:marBottom w:val="0"/>
          <w:divBdr>
            <w:top w:val="none" w:sz="0" w:space="0" w:color="auto"/>
            <w:left w:val="none" w:sz="0" w:space="0" w:color="auto"/>
            <w:bottom w:val="none" w:sz="0" w:space="0" w:color="auto"/>
            <w:right w:val="none" w:sz="0" w:space="0" w:color="auto"/>
          </w:divBdr>
        </w:div>
        <w:div w:id="2031376665">
          <w:marLeft w:val="0"/>
          <w:marRight w:val="0"/>
          <w:marTop w:val="0"/>
          <w:marBottom w:val="0"/>
          <w:divBdr>
            <w:top w:val="none" w:sz="0" w:space="0" w:color="auto"/>
            <w:left w:val="none" w:sz="0" w:space="0" w:color="auto"/>
            <w:bottom w:val="none" w:sz="0" w:space="0" w:color="auto"/>
            <w:right w:val="none" w:sz="0" w:space="0" w:color="auto"/>
          </w:divBdr>
          <w:divsChild>
            <w:div w:id="163400706">
              <w:marLeft w:val="0"/>
              <w:marRight w:val="0"/>
              <w:marTop w:val="0"/>
              <w:marBottom w:val="0"/>
              <w:divBdr>
                <w:top w:val="none" w:sz="0" w:space="0" w:color="auto"/>
                <w:left w:val="none" w:sz="0" w:space="0" w:color="auto"/>
                <w:bottom w:val="none" w:sz="0" w:space="0" w:color="auto"/>
                <w:right w:val="none" w:sz="0" w:space="0" w:color="auto"/>
              </w:divBdr>
            </w:div>
            <w:div w:id="231697112">
              <w:marLeft w:val="0"/>
              <w:marRight w:val="0"/>
              <w:marTop w:val="0"/>
              <w:marBottom w:val="0"/>
              <w:divBdr>
                <w:top w:val="none" w:sz="0" w:space="0" w:color="auto"/>
                <w:left w:val="none" w:sz="0" w:space="0" w:color="auto"/>
                <w:bottom w:val="none" w:sz="0" w:space="0" w:color="auto"/>
                <w:right w:val="none" w:sz="0" w:space="0" w:color="auto"/>
              </w:divBdr>
            </w:div>
            <w:div w:id="773402808">
              <w:marLeft w:val="0"/>
              <w:marRight w:val="0"/>
              <w:marTop w:val="0"/>
              <w:marBottom w:val="0"/>
              <w:divBdr>
                <w:top w:val="none" w:sz="0" w:space="0" w:color="auto"/>
                <w:left w:val="none" w:sz="0" w:space="0" w:color="auto"/>
                <w:bottom w:val="none" w:sz="0" w:space="0" w:color="auto"/>
                <w:right w:val="none" w:sz="0" w:space="0" w:color="auto"/>
              </w:divBdr>
            </w:div>
            <w:div w:id="2052924924">
              <w:marLeft w:val="0"/>
              <w:marRight w:val="0"/>
              <w:marTop w:val="0"/>
              <w:marBottom w:val="0"/>
              <w:divBdr>
                <w:top w:val="none" w:sz="0" w:space="0" w:color="auto"/>
                <w:left w:val="none" w:sz="0" w:space="0" w:color="auto"/>
                <w:bottom w:val="none" w:sz="0" w:space="0" w:color="auto"/>
                <w:right w:val="none" w:sz="0" w:space="0" w:color="auto"/>
              </w:divBdr>
            </w:div>
          </w:divsChild>
        </w:div>
        <w:div w:id="2057772890">
          <w:marLeft w:val="0"/>
          <w:marRight w:val="0"/>
          <w:marTop w:val="0"/>
          <w:marBottom w:val="0"/>
          <w:divBdr>
            <w:top w:val="none" w:sz="0" w:space="0" w:color="auto"/>
            <w:left w:val="none" w:sz="0" w:space="0" w:color="auto"/>
            <w:bottom w:val="none" w:sz="0" w:space="0" w:color="auto"/>
            <w:right w:val="none" w:sz="0" w:space="0" w:color="auto"/>
          </w:divBdr>
        </w:div>
        <w:div w:id="2122335392">
          <w:marLeft w:val="0"/>
          <w:marRight w:val="0"/>
          <w:marTop w:val="0"/>
          <w:marBottom w:val="0"/>
          <w:divBdr>
            <w:top w:val="none" w:sz="0" w:space="0" w:color="auto"/>
            <w:left w:val="none" w:sz="0" w:space="0" w:color="auto"/>
            <w:bottom w:val="none" w:sz="0" w:space="0" w:color="auto"/>
            <w:right w:val="none" w:sz="0" w:space="0" w:color="auto"/>
          </w:divBdr>
        </w:div>
      </w:divsChild>
    </w:div>
    <w:div w:id="1213693489">
      <w:bodyDiv w:val="1"/>
      <w:marLeft w:val="0"/>
      <w:marRight w:val="0"/>
      <w:marTop w:val="0"/>
      <w:marBottom w:val="0"/>
      <w:divBdr>
        <w:top w:val="none" w:sz="0" w:space="0" w:color="auto"/>
        <w:left w:val="none" w:sz="0" w:space="0" w:color="auto"/>
        <w:bottom w:val="none" w:sz="0" w:space="0" w:color="auto"/>
        <w:right w:val="none" w:sz="0" w:space="0" w:color="auto"/>
      </w:divBdr>
      <w:divsChild>
        <w:div w:id="545292196">
          <w:marLeft w:val="0"/>
          <w:marRight w:val="0"/>
          <w:marTop w:val="0"/>
          <w:marBottom w:val="0"/>
          <w:divBdr>
            <w:top w:val="none" w:sz="0" w:space="0" w:color="auto"/>
            <w:left w:val="none" w:sz="0" w:space="0" w:color="auto"/>
            <w:bottom w:val="none" w:sz="0" w:space="0" w:color="auto"/>
            <w:right w:val="none" w:sz="0" w:space="0" w:color="auto"/>
          </w:divBdr>
        </w:div>
        <w:div w:id="700135267">
          <w:marLeft w:val="0"/>
          <w:marRight w:val="0"/>
          <w:marTop w:val="0"/>
          <w:marBottom w:val="0"/>
          <w:divBdr>
            <w:top w:val="none" w:sz="0" w:space="0" w:color="auto"/>
            <w:left w:val="none" w:sz="0" w:space="0" w:color="auto"/>
            <w:bottom w:val="none" w:sz="0" w:space="0" w:color="auto"/>
            <w:right w:val="none" w:sz="0" w:space="0" w:color="auto"/>
          </w:divBdr>
        </w:div>
        <w:div w:id="850215554">
          <w:marLeft w:val="0"/>
          <w:marRight w:val="0"/>
          <w:marTop w:val="0"/>
          <w:marBottom w:val="0"/>
          <w:divBdr>
            <w:top w:val="none" w:sz="0" w:space="0" w:color="auto"/>
            <w:left w:val="none" w:sz="0" w:space="0" w:color="auto"/>
            <w:bottom w:val="none" w:sz="0" w:space="0" w:color="auto"/>
            <w:right w:val="none" w:sz="0" w:space="0" w:color="auto"/>
          </w:divBdr>
        </w:div>
        <w:div w:id="1569263670">
          <w:marLeft w:val="0"/>
          <w:marRight w:val="0"/>
          <w:marTop w:val="0"/>
          <w:marBottom w:val="0"/>
          <w:divBdr>
            <w:top w:val="none" w:sz="0" w:space="0" w:color="auto"/>
            <w:left w:val="none" w:sz="0" w:space="0" w:color="auto"/>
            <w:bottom w:val="none" w:sz="0" w:space="0" w:color="auto"/>
            <w:right w:val="none" w:sz="0" w:space="0" w:color="auto"/>
          </w:divBdr>
        </w:div>
        <w:div w:id="1961917827">
          <w:marLeft w:val="0"/>
          <w:marRight w:val="0"/>
          <w:marTop w:val="0"/>
          <w:marBottom w:val="0"/>
          <w:divBdr>
            <w:top w:val="none" w:sz="0" w:space="0" w:color="auto"/>
            <w:left w:val="none" w:sz="0" w:space="0" w:color="auto"/>
            <w:bottom w:val="none" w:sz="0" w:space="0" w:color="auto"/>
            <w:right w:val="none" w:sz="0" w:space="0" w:color="auto"/>
          </w:divBdr>
        </w:div>
        <w:div w:id="2025396107">
          <w:marLeft w:val="0"/>
          <w:marRight w:val="0"/>
          <w:marTop w:val="0"/>
          <w:marBottom w:val="0"/>
          <w:divBdr>
            <w:top w:val="none" w:sz="0" w:space="0" w:color="auto"/>
            <w:left w:val="none" w:sz="0" w:space="0" w:color="auto"/>
            <w:bottom w:val="none" w:sz="0" w:space="0" w:color="auto"/>
            <w:right w:val="none" w:sz="0" w:space="0" w:color="auto"/>
          </w:divBdr>
        </w:div>
      </w:divsChild>
    </w:div>
    <w:div w:id="1254315569">
      <w:bodyDiv w:val="1"/>
      <w:marLeft w:val="0"/>
      <w:marRight w:val="0"/>
      <w:marTop w:val="0"/>
      <w:marBottom w:val="0"/>
      <w:divBdr>
        <w:top w:val="none" w:sz="0" w:space="0" w:color="auto"/>
        <w:left w:val="none" w:sz="0" w:space="0" w:color="auto"/>
        <w:bottom w:val="none" w:sz="0" w:space="0" w:color="auto"/>
        <w:right w:val="none" w:sz="0" w:space="0" w:color="auto"/>
      </w:divBdr>
      <w:divsChild>
        <w:div w:id="38214954">
          <w:marLeft w:val="0"/>
          <w:marRight w:val="0"/>
          <w:marTop w:val="0"/>
          <w:marBottom w:val="0"/>
          <w:divBdr>
            <w:top w:val="none" w:sz="0" w:space="0" w:color="auto"/>
            <w:left w:val="none" w:sz="0" w:space="0" w:color="auto"/>
            <w:bottom w:val="none" w:sz="0" w:space="0" w:color="auto"/>
            <w:right w:val="none" w:sz="0" w:space="0" w:color="auto"/>
          </w:divBdr>
        </w:div>
        <w:div w:id="86002426">
          <w:marLeft w:val="0"/>
          <w:marRight w:val="0"/>
          <w:marTop w:val="0"/>
          <w:marBottom w:val="0"/>
          <w:divBdr>
            <w:top w:val="none" w:sz="0" w:space="0" w:color="auto"/>
            <w:left w:val="none" w:sz="0" w:space="0" w:color="auto"/>
            <w:bottom w:val="none" w:sz="0" w:space="0" w:color="auto"/>
            <w:right w:val="none" w:sz="0" w:space="0" w:color="auto"/>
          </w:divBdr>
        </w:div>
        <w:div w:id="107624346">
          <w:marLeft w:val="0"/>
          <w:marRight w:val="0"/>
          <w:marTop w:val="0"/>
          <w:marBottom w:val="0"/>
          <w:divBdr>
            <w:top w:val="none" w:sz="0" w:space="0" w:color="auto"/>
            <w:left w:val="none" w:sz="0" w:space="0" w:color="auto"/>
            <w:bottom w:val="none" w:sz="0" w:space="0" w:color="auto"/>
            <w:right w:val="none" w:sz="0" w:space="0" w:color="auto"/>
          </w:divBdr>
        </w:div>
        <w:div w:id="153958489">
          <w:marLeft w:val="0"/>
          <w:marRight w:val="0"/>
          <w:marTop w:val="0"/>
          <w:marBottom w:val="0"/>
          <w:divBdr>
            <w:top w:val="none" w:sz="0" w:space="0" w:color="auto"/>
            <w:left w:val="none" w:sz="0" w:space="0" w:color="auto"/>
            <w:bottom w:val="none" w:sz="0" w:space="0" w:color="auto"/>
            <w:right w:val="none" w:sz="0" w:space="0" w:color="auto"/>
          </w:divBdr>
        </w:div>
        <w:div w:id="280916612">
          <w:marLeft w:val="0"/>
          <w:marRight w:val="0"/>
          <w:marTop w:val="0"/>
          <w:marBottom w:val="0"/>
          <w:divBdr>
            <w:top w:val="none" w:sz="0" w:space="0" w:color="auto"/>
            <w:left w:val="none" w:sz="0" w:space="0" w:color="auto"/>
            <w:bottom w:val="none" w:sz="0" w:space="0" w:color="auto"/>
            <w:right w:val="none" w:sz="0" w:space="0" w:color="auto"/>
          </w:divBdr>
        </w:div>
        <w:div w:id="440419638">
          <w:marLeft w:val="0"/>
          <w:marRight w:val="0"/>
          <w:marTop w:val="0"/>
          <w:marBottom w:val="0"/>
          <w:divBdr>
            <w:top w:val="none" w:sz="0" w:space="0" w:color="auto"/>
            <w:left w:val="none" w:sz="0" w:space="0" w:color="auto"/>
            <w:bottom w:val="none" w:sz="0" w:space="0" w:color="auto"/>
            <w:right w:val="none" w:sz="0" w:space="0" w:color="auto"/>
          </w:divBdr>
        </w:div>
        <w:div w:id="447361492">
          <w:marLeft w:val="0"/>
          <w:marRight w:val="0"/>
          <w:marTop w:val="0"/>
          <w:marBottom w:val="0"/>
          <w:divBdr>
            <w:top w:val="none" w:sz="0" w:space="0" w:color="auto"/>
            <w:left w:val="none" w:sz="0" w:space="0" w:color="auto"/>
            <w:bottom w:val="none" w:sz="0" w:space="0" w:color="auto"/>
            <w:right w:val="none" w:sz="0" w:space="0" w:color="auto"/>
          </w:divBdr>
        </w:div>
        <w:div w:id="608438425">
          <w:marLeft w:val="0"/>
          <w:marRight w:val="0"/>
          <w:marTop w:val="0"/>
          <w:marBottom w:val="0"/>
          <w:divBdr>
            <w:top w:val="none" w:sz="0" w:space="0" w:color="auto"/>
            <w:left w:val="none" w:sz="0" w:space="0" w:color="auto"/>
            <w:bottom w:val="none" w:sz="0" w:space="0" w:color="auto"/>
            <w:right w:val="none" w:sz="0" w:space="0" w:color="auto"/>
          </w:divBdr>
        </w:div>
        <w:div w:id="621304439">
          <w:marLeft w:val="0"/>
          <w:marRight w:val="0"/>
          <w:marTop w:val="0"/>
          <w:marBottom w:val="0"/>
          <w:divBdr>
            <w:top w:val="none" w:sz="0" w:space="0" w:color="auto"/>
            <w:left w:val="none" w:sz="0" w:space="0" w:color="auto"/>
            <w:bottom w:val="none" w:sz="0" w:space="0" w:color="auto"/>
            <w:right w:val="none" w:sz="0" w:space="0" w:color="auto"/>
          </w:divBdr>
        </w:div>
        <w:div w:id="660086522">
          <w:marLeft w:val="0"/>
          <w:marRight w:val="0"/>
          <w:marTop w:val="0"/>
          <w:marBottom w:val="0"/>
          <w:divBdr>
            <w:top w:val="none" w:sz="0" w:space="0" w:color="auto"/>
            <w:left w:val="none" w:sz="0" w:space="0" w:color="auto"/>
            <w:bottom w:val="none" w:sz="0" w:space="0" w:color="auto"/>
            <w:right w:val="none" w:sz="0" w:space="0" w:color="auto"/>
          </w:divBdr>
        </w:div>
        <w:div w:id="787772764">
          <w:marLeft w:val="0"/>
          <w:marRight w:val="0"/>
          <w:marTop w:val="0"/>
          <w:marBottom w:val="0"/>
          <w:divBdr>
            <w:top w:val="none" w:sz="0" w:space="0" w:color="auto"/>
            <w:left w:val="none" w:sz="0" w:space="0" w:color="auto"/>
            <w:bottom w:val="none" w:sz="0" w:space="0" w:color="auto"/>
            <w:right w:val="none" w:sz="0" w:space="0" w:color="auto"/>
          </w:divBdr>
        </w:div>
        <w:div w:id="808286221">
          <w:marLeft w:val="0"/>
          <w:marRight w:val="0"/>
          <w:marTop w:val="0"/>
          <w:marBottom w:val="0"/>
          <w:divBdr>
            <w:top w:val="none" w:sz="0" w:space="0" w:color="auto"/>
            <w:left w:val="none" w:sz="0" w:space="0" w:color="auto"/>
            <w:bottom w:val="none" w:sz="0" w:space="0" w:color="auto"/>
            <w:right w:val="none" w:sz="0" w:space="0" w:color="auto"/>
          </w:divBdr>
        </w:div>
        <w:div w:id="832179006">
          <w:marLeft w:val="0"/>
          <w:marRight w:val="0"/>
          <w:marTop w:val="0"/>
          <w:marBottom w:val="0"/>
          <w:divBdr>
            <w:top w:val="none" w:sz="0" w:space="0" w:color="auto"/>
            <w:left w:val="none" w:sz="0" w:space="0" w:color="auto"/>
            <w:bottom w:val="none" w:sz="0" w:space="0" w:color="auto"/>
            <w:right w:val="none" w:sz="0" w:space="0" w:color="auto"/>
          </w:divBdr>
        </w:div>
        <w:div w:id="889462750">
          <w:marLeft w:val="0"/>
          <w:marRight w:val="0"/>
          <w:marTop w:val="0"/>
          <w:marBottom w:val="0"/>
          <w:divBdr>
            <w:top w:val="none" w:sz="0" w:space="0" w:color="auto"/>
            <w:left w:val="none" w:sz="0" w:space="0" w:color="auto"/>
            <w:bottom w:val="none" w:sz="0" w:space="0" w:color="auto"/>
            <w:right w:val="none" w:sz="0" w:space="0" w:color="auto"/>
          </w:divBdr>
        </w:div>
        <w:div w:id="1027372670">
          <w:marLeft w:val="0"/>
          <w:marRight w:val="0"/>
          <w:marTop w:val="0"/>
          <w:marBottom w:val="0"/>
          <w:divBdr>
            <w:top w:val="none" w:sz="0" w:space="0" w:color="auto"/>
            <w:left w:val="none" w:sz="0" w:space="0" w:color="auto"/>
            <w:bottom w:val="none" w:sz="0" w:space="0" w:color="auto"/>
            <w:right w:val="none" w:sz="0" w:space="0" w:color="auto"/>
          </w:divBdr>
        </w:div>
        <w:div w:id="1094977886">
          <w:marLeft w:val="0"/>
          <w:marRight w:val="0"/>
          <w:marTop w:val="0"/>
          <w:marBottom w:val="0"/>
          <w:divBdr>
            <w:top w:val="none" w:sz="0" w:space="0" w:color="auto"/>
            <w:left w:val="none" w:sz="0" w:space="0" w:color="auto"/>
            <w:bottom w:val="none" w:sz="0" w:space="0" w:color="auto"/>
            <w:right w:val="none" w:sz="0" w:space="0" w:color="auto"/>
          </w:divBdr>
        </w:div>
        <w:div w:id="1179350873">
          <w:marLeft w:val="0"/>
          <w:marRight w:val="0"/>
          <w:marTop w:val="0"/>
          <w:marBottom w:val="0"/>
          <w:divBdr>
            <w:top w:val="none" w:sz="0" w:space="0" w:color="auto"/>
            <w:left w:val="none" w:sz="0" w:space="0" w:color="auto"/>
            <w:bottom w:val="none" w:sz="0" w:space="0" w:color="auto"/>
            <w:right w:val="none" w:sz="0" w:space="0" w:color="auto"/>
          </w:divBdr>
        </w:div>
        <w:div w:id="1250047071">
          <w:marLeft w:val="0"/>
          <w:marRight w:val="0"/>
          <w:marTop w:val="0"/>
          <w:marBottom w:val="0"/>
          <w:divBdr>
            <w:top w:val="none" w:sz="0" w:space="0" w:color="auto"/>
            <w:left w:val="none" w:sz="0" w:space="0" w:color="auto"/>
            <w:bottom w:val="none" w:sz="0" w:space="0" w:color="auto"/>
            <w:right w:val="none" w:sz="0" w:space="0" w:color="auto"/>
          </w:divBdr>
        </w:div>
        <w:div w:id="1293756450">
          <w:marLeft w:val="0"/>
          <w:marRight w:val="0"/>
          <w:marTop w:val="0"/>
          <w:marBottom w:val="0"/>
          <w:divBdr>
            <w:top w:val="none" w:sz="0" w:space="0" w:color="auto"/>
            <w:left w:val="none" w:sz="0" w:space="0" w:color="auto"/>
            <w:bottom w:val="none" w:sz="0" w:space="0" w:color="auto"/>
            <w:right w:val="none" w:sz="0" w:space="0" w:color="auto"/>
          </w:divBdr>
        </w:div>
        <w:div w:id="1395424998">
          <w:marLeft w:val="0"/>
          <w:marRight w:val="0"/>
          <w:marTop w:val="0"/>
          <w:marBottom w:val="0"/>
          <w:divBdr>
            <w:top w:val="none" w:sz="0" w:space="0" w:color="auto"/>
            <w:left w:val="none" w:sz="0" w:space="0" w:color="auto"/>
            <w:bottom w:val="none" w:sz="0" w:space="0" w:color="auto"/>
            <w:right w:val="none" w:sz="0" w:space="0" w:color="auto"/>
          </w:divBdr>
        </w:div>
        <w:div w:id="1403984767">
          <w:marLeft w:val="0"/>
          <w:marRight w:val="0"/>
          <w:marTop w:val="0"/>
          <w:marBottom w:val="0"/>
          <w:divBdr>
            <w:top w:val="none" w:sz="0" w:space="0" w:color="auto"/>
            <w:left w:val="none" w:sz="0" w:space="0" w:color="auto"/>
            <w:bottom w:val="none" w:sz="0" w:space="0" w:color="auto"/>
            <w:right w:val="none" w:sz="0" w:space="0" w:color="auto"/>
          </w:divBdr>
        </w:div>
        <w:div w:id="1693192459">
          <w:marLeft w:val="0"/>
          <w:marRight w:val="0"/>
          <w:marTop w:val="0"/>
          <w:marBottom w:val="0"/>
          <w:divBdr>
            <w:top w:val="none" w:sz="0" w:space="0" w:color="auto"/>
            <w:left w:val="none" w:sz="0" w:space="0" w:color="auto"/>
            <w:bottom w:val="none" w:sz="0" w:space="0" w:color="auto"/>
            <w:right w:val="none" w:sz="0" w:space="0" w:color="auto"/>
          </w:divBdr>
        </w:div>
        <w:div w:id="1711688870">
          <w:marLeft w:val="0"/>
          <w:marRight w:val="0"/>
          <w:marTop w:val="0"/>
          <w:marBottom w:val="0"/>
          <w:divBdr>
            <w:top w:val="none" w:sz="0" w:space="0" w:color="auto"/>
            <w:left w:val="none" w:sz="0" w:space="0" w:color="auto"/>
            <w:bottom w:val="none" w:sz="0" w:space="0" w:color="auto"/>
            <w:right w:val="none" w:sz="0" w:space="0" w:color="auto"/>
          </w:divBdr>
        </w:div>
        <w:div w:id="1721710046">
          <w:marLeft w:val="0"/>
          <w:marRight w:val="0"/>
          <w:marTop w:val="0"/>
          <w:marBottom w:val="0"/>
          <w:divBdr>
            <w:top w:val="none" w:sz="0" w:space="0" w:color="auto"/>
            <w:left w:val="none" w:sz="0" w:space="0" w:color="auto"/>
            <w:bottom w:val="none" w:sz="0" w:space="0" w:color="auto"/>
            <w:right w:val="none" w:sz="0" w:space="0" w:color="auto"/>
          </w:divBdr>
        </w:div>
        <w:div w:id="1746605005">
          <w:marLeft w:val="0"/>
          <w:marRight w:val="0"/>
          <w:marTop w:val="0"/>
          <w:marBottom w:val="0"/>
          <w:divBdr>
            <w:top w:val="none" w:sz="0" w:space="0" w:color="auto"/>
            <w:left w:val="none" w:sz="0" w:space="0" w:color="auto"/>
            <w:bottom w:val="none" w:sz="0" w:space="0" w:color="auto"/>
            <w:right w:val="none" w:sz="0" w:space="0" w:color="auto"/>
          </w:divBdr>
        </w:div>
        <w:div w:id="1816948672">
          <w:marLeft w:val="0"/>
          <w:marRight w:val="0"/>
          <w:marTop w:val="0"/>
          <w:marBottom w:val="0"/>
          <w:divBdr>
            <w:top w:val="none" w:sz="0" w:space="0" w:color="auto"/>
            <w:left w:val="none" w:sz="0" w:space="0" w:color="auto"/>
            <w:bottom w:val="none" w:sz="0" w:space="0" w:color="auto"/>
            <w:right w:val="none" w:sz="0" w:space="0" w:color="auto"/>
          </w:divBdr>
        </w:div>
        <w:div w:id="1847594075">
          <w:marLeft w:val="0"/>
          <w:marRight w:val="0"/>
          <w:marTop w:val="0"/>
          <w:marBottom w:val="0"/>
          <w:divBdr>
            <w:top w:val="none" w:sz="0" w:space="0" w:color="auto"/>
            <w:left w:val="none" w:sz="0" w:space="0" w:color="auto"/>
            <w:bottom w:val="none" w:sz="0" w:space="0" w:color="auto"/>
            <w:right w:val="none" w:sz="0" w:space="0" w:color="auto"/>
          </w:divBdr>
        </w:div>
        <w:div w:id="1932396942">
          <w:marLeft w:val="0"/>
          <w:marRight w:val="0"/>
          <w:marTop w:val="0"/>
          <w:marBottom w:val="0"/>
          <w:divBdr>
            <w:top w:val="none" w:sz="0" w:space="0" w:color="auto"/>
            <w:left w:val="none" w:sz="0" w:space="0" w:color="auto"/>
            <w:bottom w:val="none" w:sz="0" w:space="0" w:color="auto"/>
            <w:right w:val="none" w:sz="0" w:space="0" w:color="auto"/>
          </w:divBdr>
        </w:div>
        <w:div w:id="1983659871">
          <w:marLeft w:val="0"/>
          <w:marRight w:val="0"/>
          <w:marTop w:val="0"/>
          <w:marBottom w:val="0"/>
          <w:divBdr>
            <w:top w:val="none" w:sz="0" w:space="0" w:color="auto"/>
            <w:left w:val="none" w:sz="0" w:space="0" w:color="auto"/>
            <w:bottom w:val="none" w:sz="0" w:space="0" w:color="auto"/>
            <w:right w:val="none" w:sz="0" w:space="0" w:color="auto"/>
          </w:divBdr>
        </w:div>
        <w:div w:id="2113743932">
          <w:marLeft w:val="0"/>
          <w:marRight w:val="0"/>
          <w:marTop w:val="0"/>
          <w:marBottom w:val="0"/>
          <w:divBdr>
            <w:top w:val="none" w:sz="0" w:space="0" w:color="auto"/>
            <w:left w:val="none" w:sz="0" w:space="0" w:color="auto"/>
            <w:bottom w:val="none" w:sz="0" w:space="0" w:color="auto"/>
            <w:right w:val="none" w:sz="0" w:space="0" w:color="auto"/>
          </w:divBdr>
        </w:div>
      </w:divsChild>
    </w:div>
    <w:div w:id="1294826585">
      <w:bodyDiv w:val="1"/>
      <w:marLeft w:val="0"/>
      <w:marRight w:val="0"/>
      <w:marTop w:val="0"/>
      <w:marBottom w:val="0"/>
      <w:divBdr>
        <w:top w:val="none" w:sz="0" w:space="0" w:color="auto"/>
        <w:left w:val="none" w:sz="0" w:space="0" w:color="auto"/>
        <w:bottom w:val="none" w:sz="0" w:space="0" w:color="auto"/>
        <w:right w:val="none" w:sz="0" w:space="0" w:color="auto"/>
      </w:divBdr>
    </w:div>
    <w:div w:id="1305355280">
      <w:bodyDiv w:val="1"/>
      <w:marLeft w:val="0"/>
      <w:marRight w:val="0"/>
      <w:marTop w:val="0"/>
      <w:marBottom w:val="0"/>
      <w:divBdr>
        <w:top w:val="none" w:sz="0" w:space="0" w:color="auto"/>
        <w:left w:val="none" w:sz="0" w:space="0" w:color="auto"/>
        <w:bottom w:val="none" w:sz="0" w:space="0" w:color="auto"/>
        <w:right w:val="none" w:sz="0" w:space="0" w:color="auto"/>
      </w:divBdr>
    </w:div>
    <w:div w:id="1309240472">
      <w:bodyDiv w:val="1"/>
      <w:marLeft w:val="0"/>
      <w:marRight w:val="0"/>
      <w:marTop w:val="0"/>
      <w:marBottom w:val="0"/>
      <w:divBdr>
        <w:top w:val="none" w:sz="0" w:space="0" w:color="auto"/>
        <w:left w:val="none" w:sz="0" w:space="0" w:color="auto"/>
        <w:bottom w:val="none" w:sz="0" w:space="0" w:color="auto"/>
        <w:right w:val="none" w:sz="0" w:space="0" w:color="auto"/>
      </w:divBdr>
    </w:div>
    <w:div w:id="1342318922">
      <w:bodyDiv w:val="1"/>
      <w:marLeft w:val="0"/>
      <w:marRight w:val="0"/>
      <w:marTop w:val="0"/>
      <w:marBottom w:val="0"/>
      <w:divBdr>
        <w:top w:val="none" w:sz="0" w:space="0" w:color="auto"/>
        <w:left w:val="none" w:sz="0" w:space="0" w:color="auto"/>
        <w:bottom w:val="none" w:sz="0" w:space="0" w:color="auto"/>
        <w:right w:val="none" w:sz="0" w:space="0" w:color="auto"/>
      </w:divBdr>
    </w:div>
    <w:div w:id="1362591442">
      <w:bodyDiv w:val="1"/>
      <w:marLeft w:val="0"/>
      <w:marRight w:val="0"/>
      <w:marTop w:val="0"/>
      <w:marBottom w:val="0"/>
      <w:divBdr>
        <w:top w:val="none" w:sz="0" w:space="0" w:color="auto"/>
        <w:left w:val="none" w:sz="0" w:space="0" w:color="auto"/>
        <w:bottom w:val="none" w:sz="0" w:space="0" w:color="auto"/>
        <w:right w:val="none" w:sz="0" w:space="0" w:color="auto"/>
      </w:divBdr>
      <w:divsChild>
        <w:div w:id="715351108">
          <w:marLeft w:val="0"/>
          <w:marRight w:val="0"/>
          <w:marTop w:val="100"/>
          <w:marBottom w:val="100"/>
          <w:divBdr>
            <w:top w:val="none" w:sz="0" w:space="0" w:color="auto"/>
            <w:left w:val="none" w:sz="0" w:space="0" w:color="auto"/>
            <w:bottom w:val="none" w:sz="0" w:space="0" w:color="auto"/>
            <w:right w:val="none" w:sz="0" w:space="0" w:color="auto"/>
          </w:divBdr>
          <w:divsChild>
            <w:div w:id="801075165">
              <w:marLeft w:val="0"/>
              <w:marRight w:val="0"/>
              <w:marTop w:val="360"/>
              <w:marBottom w:val="0"/>
              <w:divBdr>
                <w:top w:val="none" w:sz="0" w:space="0" w:color="auto"/>
                <w:left w:val="none" w:sz="0" w:space="0" w:color="auto"/>
                <w:bottom w:val="none" w:sz="0" w:space="0" w:color="auto"/>
                <w:right w:val="none" w:sz="0" w:space="0" w:color="auto"/>
              </w:divBdr>
            </w:div>
            <w:div w:id="1210265434">
              <w:marLeft w:val="0"/>
              <w:marRight w:val="0"/>
              <w:marTop w:val="0"/>
              <w:marBottom w:val="0"/>
              <w:divBdr>
                <w:top w:val="none" w:sz="0" w:space="0" w:color="auto"/>
                <w:left w:val="none" w:sz="0" w:space="0" w:color="auto"/>
                <w:bottom w:val="none" w:sz="0" w:space="0" w:color="auto"/>
                <w:right w:val="none" w:sz="0" w:space="0" w:color="auto"/>
              </w:divBdr>
              <w:divsChild>
                <w:div w:id="851184429">
                  <w:marLeft w:val="480"/>
                  <w:marRight w:val="0"/>
                  <w:marTop w:val="0"/>
                  <w:marBottom w:val="0"/>
                  <w:divBdr>
                    <w:top w:val="none" w:sz="0" w:space="0" w:color="auto"/>
                    <w:left w:val="none" w:sz="0" w:space="0" w:color="auto"/>
                    <w:bottom w:val="none" w:sz="0" w:space="0" w:color="auto"/>
                    <w:right w:val="none" w:sz="0" w:space="0" w:color="auto"/>
                  </w:divBdr>
                  <w:divsChild>
                    <w:div w:id="3414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68231">
          <w:marLeft w:val="0"/>
          <w:marRight w:val="0"/>
          <w:marTop w:val="100"/>
          <w:marBottom w:val="100"/>
          <w:divBdr>
            <w:top w:val="none" w:sz="0" w:space="0" w:color="auto"/>
            <w:left w:val="none" w:sz="0" w:space="0" w:color="auto"/>
            <w:bottom w:val="none" w:sz="0" w:space="0" w:color="auto"/>
            <w:right w:val="none" w:sz="0" w:space="0" w:color="auto"/>
          </w:divBdr>
          <w:divsChild>
            <w:div w:id="94958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3434">
      <w:bodyDiv w:val="1"/>
      <w:marLeft w:val="0"/>
      <w:marRight w:val="0"/>
      <w:marTop w:val="0"/>
      <w:marBottom w:val="0"/>
      <w:divBdr>
        <w:top w:val="none" w:sz="0" w:space="0" w:color="auto"/>
        <w:left w:val="none" w:sz="0" w:space="0" w:color="auto"/>
        <w:bottom w:val="none" w:sz="0" w:space="0" w:color="auto"/>
        <w:right w:val="none" w:sz="0" w:space="0" w:color="auto"/>
      </w:divBdr>
    </w:div>
    <w:div w:id="1413888524">
      <w:bodyDiv w:val="1"/>
      <w:marLeft w:val="0"/>
      <w:marRight w:val="0"/>
      <w:marTop w:val="0"/>
      <w:marBottom w:val="0"/>
      <w:divBdr>
        <w:top w:val="none" w:sz="0" w:space="0" w:color="auto"/>
        <w:left w:val="none" w:sz="0" w:space="0" w:color="auto"/>
        <w:bottom w:val="none" w:sz="0" w:space="0" w:color="auto"/>
        <w:right w:val="none" w:sz="0" w:space="0" w:color="auto"/>
      </w:divBdr>
      <w:divsChild>
        <w:div w:id="360788354">
          <w:marLeft w:val="0"/>
          <w:marRight w:val="0"/>
          <w:marTop w:val="100"/>
          <w:marBottom w:val="100"/>
          <w:divBdr>
            <w:top w:val="none" w:sz="0" w:space="0" w:color="auto"/>
            <w:left w:val="none" w:sz="0" w:space="0" w:color="auto"/>
            <w:bottom w:val="none" w:sz="0" w:space="0" w:color="auto"/>
            <w:right w:val="none" w:sz="0" w:space="0" w:color="auto"/>
          </w:divBdr>
          <w:divsChild>
            <w:div w:id="603004217">
              <w:marLeft w:val="0"/>
              <w:marRight w:val="0"/>
              <w:marTop w:val="360"/>
              <w:marBottom w:val="0"/>
              <w:divBdr>
                <w:top w:val="none" w:sz="0" w:space="0" w:color="auto"/>
                <w:left w:val="none" w:sz="0" w:space="0" w:color="auto"/>
                <w:bottom w:val="none" w:sz="0" w:space="0" w:color="auto"/>
                <w:right w:val="none" w:sz="0" w:space="0" w:color="auto"/>
              </w:divBdr>
            </w:div>
            <w:div w:id="1158502053">
              <w:marLeft w:val="0"/>
              <w:marRight w:val="0"/>
              <w:marTop w:val="0"/>
              <w:marBottom w:val="0"/>
              <w:divBdr>
                <w:top w:val="none" w:sz="0" w:space="0" w:color="auto"/>
                <w:left w:val="none" w:sz="0" w:space="0" w:color="auto"/>
                <w:bottom w:val="none" w:sz="0" w:space="0" w:color="auto"/>
                <w:right w:val="none" w:sz="0" w:space="0" w:color="auto"/>
              </w:divBdr>
              <w:divsChild>
                <w:div w:id="197741985">
                  <w:marLeft w:val="480"/>
                  <w:marRight w:val="0"/>
                  <w:marTop w:val="0"/>
                  <w:marBottom w:val="0"/>
                  <w:divBdr>
                    <w:top w:val="none" w:sz="0" w:space="0" w:color="auto"/>
                    <w:left w:val="none" w:sz="0" w:space="0" w:color="auto"/>
                    <w:bottom w:val="none" w:sz="0" w:space="0" w:color="auto"/>
                    <w:right w:val="none" w:sz="0" w:space="0" w:color="auto"/>
                  </w:divBdr>
                  <w:divsChild>
                    <w:div w:id="3624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146440">
          <w:marLeft w:val="0"/>
          <w:marRight w:val="0"/>
          <w:marTop w:val="100"/>
          <w:marBottom w:val="100"/>
          <w:divBdr>
            <w:top w:val="none" w:sz="0" w:space="0" w:color="auto"/>
            <w:left w:val="none" w:sz="0" w:space="0" w:color="auto"/>
            <w:bottom w:val="none" w:sz="0" w:space="0" w:color="auto"/>
            <w:right w:val="none" w:sz="0" w:space="0" w:color="auto"/>
          </w:divBdr>
          <w:divsChild>
            <w:div w:id="18786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6757">
      <w:bodyDiv w:val="1"/>
      <w:marLeft w:val="0"/>
      <w:marRight w:val="0"/>
      <w:marTop w:val="0"/>
      <w:marBottom w:val="0"/>
      <w:divBdr>
        <w:top w:val="none" w:sz="0" w:space="0" w:color="auto"/>
        <w:left w:val="none" w:sz="0" w:space="0" w:color="auto"/>
        <w:bottom w:val="none" w:sz="0" w:space="0" w:color="auto"/>
        <w:right w:val="none" w:sz="0" w:space="0" w:color="auto"/>
      </w:divBdr>
      <w:divsChild>
        <w:div w:id="850030068">
          <w:marLeft w:val="0"/>
          <w:marRight w:val="0"/>
          <w:marTop w:val="100"/>
          <w:marBottom w:val="100"/>
          <w:divBdr>
            <w:top w:val="none" w:sz="0" w:space="0" w:color="auto"/>
            <w:left w:val="none" w:sz="0" w:space="0" w:color="auto"/>
            <w:bottom w:val="none" w:sz="0" w:space="0" w:color="auto"/>
            <w:right w:val="none" w:sz="0" w:space="0" w:color="auto"/>
          </w:divBdr>
          <w:divsChild>
            <w:div w:id="1805342193">
              <w:marLeft w:val="0"/>
              <w:marRight w:val="0"/>
              <w:marTop w:val="0"/>
              <w:marBottom w:val="0"/>
              <w:divBdr>
                <w:top w:val="none" w:sz="0" w:space="0" w:color="auto"/>
                <w:left w:val="none" w:sz="0" w:space="0" w:color="auto"/>
                <w:bottom w:val="none" w:sz="0" w:space="0" w:color="auto"/>
                <w:right w:val="none" w:sz="0" w:space="0" w:color="auto"/>
              </w:divBdr>
            </w:div>
          </w:divsChild>
        </w:div>
        <w:div w:id="2106921571">
          <w:marLeft w:val="0"/>
          <w:marRight w:val="0"/>
          <w:marTop w:val="100"/>
          <w:marBottom w:val="100"/>
          <w:divBdr>
            <w:top w:val="none" w:sz="0" w:space="0" w:color="auto"/>
            <w:left w:val="none" w:sz="0" w:space="0" w:color="auto"/>
            <w:bottom w:val="none" w:sz="0" w:space="0" w:color="auto"/>
            <w:right w:val="none" w:sz="0" w:space="0" w:color="auto"/>
          </w:divBdr>
          <w:divsChild>
            <w:div w:id="378626641">
              <w:marLeft w:val="0"/>
              <w:marRight w:val="0"/>
              <w:marTop w:val="0"/>
              <w:marBottom w:val="0"/>
              <w:divBdr>
                <w:top w:val="none" w:sz="0" w:space="0" w:color="auto"/>
                <w:left w:val="none" w:sz="0" w:space="0" w:color="auto"/>
                <w:bottom w:val="none" w:sz="0" w:space="0" w:color="auto"/>
                <w:right w:val="none" w:sz="0" w:space="0" w:color="auto"/>
              </w:divBdr>
              <w:divsChild>
                <w:div w:id="1227490495">
                  <w:marLeft w:val="480"/>
                  <w:marRight w:val="0"/>
                  <w:marTop w:val="0"/>
                  <w:marBottom w:val="0"/>
                  <w:divBdr>
                    <w:top w:val="none" w:sz="0" w:space="0" w:color="auto"/>
                    <w:left w:val="none" w:sz="0" w:space="0" w:color="auto"/>
                    <w:bottom w:val="none" w:sz="0" w:space="0" w:color="auto"/>
                    <w:right w:val="none" w:sz="0" w:space="0" w:color="auto"/>
                  </w:divBdr>
                  <w:divsChild>
                    <w:div w:id="15916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451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488284702">
      <w:bodyDiv w:val="1"/>
      <w:marLeft w:val="0"/>
      <w:marRight w:val="0"/>
      <w:marTop w:val="0"/>
      <w:marBottom w:val="0"/>
      <w:divBdr>
        <w:top w:val="none" w:sz="0" w:space="0" w:color="auto"/>
        <w:left w:val="none" w:sz="0" w:space="0" w:color="auto"/>
        <w:bottom w:val="none" w:sz="0" w:space="0" w:color="auto"/>
        <w:right w:val="none" w:sz="0" w:space="0" w:color="auto"/>
      </w:divBdr>
      <w:divsChild>
        <w:div w:id="1812869199">
          <w:marLeft w:val="0"/>
          <w:marRight w:val="0"/>
          <w:marTop w:val="100"/>
          <w:marBottom w:val="100"/>
          <w:divBdr>
            <w:top w:val="none" w:sz="0" w:space="0" w:color="auto"/>
            <w:left w:val="none" w:sz="0" w:space="0" w:color="auto"/>
            <w:bottom w:val="none" w:sz="0" w:space="0" w:color="auto"/>
            <w:right w:val="none" w:sz="0" w:space="0" w:color="auto"/>
          </w:divBdr>
          <w:divsChild>
            <w:div w:id="2003778620">
              <w:marLeft w:val="0"/>
              <w:marRight w:val="0"/>
              <w:marTop w:val="0"/>
              <w:marBottom w:val="0"/>
              <w:divBdr>
                <w:top w:val="none" w:sz="0" w:space="0" w:color="auto"/>
                <w:left w:val="none" w:sz="0" w:space="0" w:color="auto"/>
                <w:bottom w:val="none" w:sz="0" w:space="0" w:color="auto"/>
                <w:right w:val="none" w:sz="0" w:space="0" w:color="auto"/>
              </w:divBdr>
            </w:div>
          </w:divsChild>
        </w:div>
        <w:div w:id="2121676974">
          <w:marLeft w:val="0"/>
          <w:marRight w:val="0"/>
          <w:marTop w:val="100"/>
          <w:marBottom w:val="100"/>
          <w:divBdr>
            <w:top w:val="none" w:sz="0" w:space="0" w:color="auto"/>
            <w:left w:val="none" w:sz="0" w:space="0" w:color="auto"/>
            <w:bottom w:val="none" w:sz="0" w:space="0" w:color="auto"/>
            <w:right w:val="none" w:sz="0" w:space="0" w:color="auto"/>
          </w:divBdr>
          <w:divsChild>
            <w:div w:id="1064793101">
              <w:marLeft w:val="0"/>
              <w:marRight w:val="0"/>
              <w:marTop w:val="0"/>
              <w:marBottom w:val="0"/>
              <w:divBdr>
                <w:top w:val="none" w:sz="0" w:space="0" w:color="auto"/>
                <w:left w:val="none" w:sz="0" w:space="0" w:color="auto"/>
                <w:bottom w:val="none" w:sz="0" w:space="0" w:color="auto"/>
                <w:right w:val="none" w:sz="0" w:space="0" w:color="auto"/>
              </w:divBdr>
              <w:divsChild>
                <w:div w:id="493645630">
                  <w:marLeft w:val="480"/>
                  <w:marRight w:val="0"/>
                  <w:marTop w:val="0"/>
                  <w:marBottom w:val="0"/>
                  <w:divBdr>
                    <w:top w:val="none" w:sz="0" w:space="0" w:color="auto"/>
                    <w:left w:val="none" w:sz="0" w:space="0" w:color="auto"/>
                    <w:bottom w:val="none" w:sz="0" w:space="0" w:color="auto"/>
                    <w:right w:val="none" w:sz="0" w:space="0" w:color="auto"/>
                  </w:divBdr>
                  <w:divsChild>
                    <w:div w:id="6574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913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493714048">
      <w:bodyDiv w:val="1"/>
      <w:marLeft w:val="0"/>
      <w:marRight w:val="0"/>
      <w:marTop w:val="0"/>
      <w:marBottom w:val="0"/>
      <w:divBdr>
        <w:top w:val="none" w:sz="0" w:space="0" w:color="auto"/>
        <w:left w:val="none" w:sz="0" w:space="0" w:color="auto"/>
        <w:bottom w:val="none" w:sz="0" w:space="0" w:color="auto"/>
        <w:right w:val="none" w:sz="0" w:space="0" w:color="auto"/>
      </w:divBdr>
    </w:div>
    <w:div w:id="1495606634">
      <w:bodyDiv w:val="1"/>
      <w:marLeft w:val="0"/>
      <w:marRight w:val="0"/>
      <w:marTop w:val="0"/>
      <w:marBottom w:val="0"/>
      <w:divBdr>
        <w:top w:val="none" w:sz="0" w:space="0" w:color="auto"/>
        <w:left w:val="none" w:sz="0" w:space="0" w:color="auto"/>
        <w:bottom w:val="none" w:sz="0" w:space="0" w:color="auto"/>
        <w:right w:val="none" w:sz="0" w:space="0" w:color="auto"/>
      </w:divBdr>
    </w:div>
    <w:div w:id="1534928075">
      <w:bodyDiv w:val="1"/>
      <w:marLeft w:val="0"/>
      <w:marRight w:val="0"/>
      <w:marTop w:val="0"/>
      <w:marBottom w:val="0"/>
      <w:divBdr>
        <w:top w:val="none" w:sz="0" w:space="0" w:color="auto"/>
        <w:left w:val="none" w:sz="0" w:space="0" w:color="auto"/>
        <w:bottom w:val="none" w:sz="0" w:space="0" w:color="auto"/>
        <w:right w:val="none" w:sz="0" w:space="0" w:color="auto"/>
      </w:divBdr>
      <w:divsChild>
        <w:div w:id="935212339">
          <w:marLeft w:val="0"/>
          <w:marRight w:val="0"/>
          <w:marTop w:val="100"/>
          <w:marBottom w:val="100"/>
          <w:divBdr>
            <w:top w:val="none" w:sz="0" w:space="0" w:color="auto"/>
            <w:left w:val="none" w:sz="0" w:space="0" w:color="auto"/>
            <w:bottom w:val="none" w:sz="0" w:space="0" w:color="auto"/>
            <w:right w:val="none" w:sz="0" w:space="0" w:color="auto"/>
          </w:divBdr>
          <w:divsChild>
            <w:div w:id="474378638">
              <w:marLeft w:val="0"/>
              <w:marRight w:val="0"/>
              <w:marTop w:val="0"/>
              <w:marBottom w:val="0"/>
              <w:divBdr>
                <w:top w:val="none" w:sz="0" w:space="0" w:color="auto"/>
                <w:left w:val="none" w:sz="0" w:space="0" w:color="auto"/>
                <w:bottom w:val="none" w:sz="0" w:space="0" w:color="auto"/>
                <w:right w:val="none" w:sz="0" w:space="0" w:color="auto"/>
              </w:divBdr>
              <w:divsChild>
                <w:div w:id="2023125674">
                  <w:marLeft w:val="480"/>
                  <w:marRight w:val="0"/>
                  <w:marTop w:val="0"/>
                  <w:marBottom w:val="0"/>
                  <w:divBdr>
                    <w:top w:val="none" w:sz="0" w:space="0" w:color="auto"/>
                    <w:left w:val="none" w:sz="0" w:space="0" w:color="auto"/>
                    <w:bottom w:val="none" w:sz="0" w:space="0" w:color="auto"/>
                    <w:right w:val="none" w:sz="0" w:space="0" w:color="auto"/>
                  </w:divBdr>
                  <w:divsChild>
                    <w:div w:id="110743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1289">
              <w:marLeft w:val="0"/>
              <w:marRight w:val="0"/>
              <w:marTop w:val="360"/>
              <w:marBottom w:val="0"/>
              <w:divBdr>
                <w:top w:val="none" w:sz="0" w:space="0" w:color="auto"/>
                <w:left w:val="none" w:sz="0" w:space="0" w:color="auto"/>
                <w:bottom w:val="none" w:sz="0" w:space="0" w:color="auto"/>
                <w:right w:val="none" w:sz="0" w:space="0" w:color="auto"/>
              </w:divBdr>
            </w:div>
          </w:divsChild>
        </w:div>
        <w:div w:id="1196236594">
          <w:marLeft w:val="0"/>
          <w:marRight w:val="0"/>
          <w:marTop w:val="100"/>
          <w:marBottom w:val="100"/>
          <w:divBdr>
            <w:top w:val="none" w:sz="0" w:space="0" w:color="auto"/>
            <w:left w:val="none" w:sz="0" w:space="0" w:color="auto"/>
            <w:bottom w:val="none" w:sz="0" w:space="0" w:color="auto"/>
            <w:right w:val="none" w:sz="0" w:space="0" w:color="auto"/>
          </w:divBdr>
          <w:divsChild>
            <w:div w:id="19209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78038">
      <w:bodyDiv w:val="1"/>
      <w:marLeft w:val="0"/>
      <w:marRight w:val="0"/>
      <w:marTop w:val="0"/>
      <w:marBottom w:val="0"/>
      <w:divBdr>
        <w:top w:val="none" w:sz="0" w:space="0" w:color="auto"/>
        <w:left w:val="none" w:sz="0" w:space="0" w:color="auto"/>
        <w:bottom w:val="none" w:sz="0" w:space="0" w:color="auto"/>
        <w:right w:val="none" w:sz="0" w:space="0" w:color="auto"/>
      </w:divBdr>
    </w:div>
    <w:div w:id="1564490730">
      <w:bodyDiv w:val="1"/>
      <w:marLeft w:val="0"/>
      <w:marRight w:val="0"/>
      <w:marTop w:val="0"/>
      <w:marBottom w:val="0"/>
      <w:divBdr>
        <w:top w:val="none" w:sz="0" w:space="0" w:color="auto"/>
        <w:left w:val="none" w:sz="0" w:space="0" w:color="auto"/>
        <w:bottom w:val="none" w:sz="0" w:space="0" w:color="auto"/>
        <w:right w:val="none" w:sz="0" w:space="0" w:color="auto"/>
      </w:divBdr>
    </w:div>
    <w:div w:id="1584601810">
      <w:bodyDiv w:val="1"/>
      <w:marLeft w:val="0"/>
      <w:marRight w:val="0"/>
      <w:marTop w:val="0"/>
      <w:marBottom w:val="0"/>
      <w:divBdr>
        <w:top w:val="none" w:sz="0" w:space="0" w:color="auto"/>
        <w:left w:val="none" w:sz="0" w:space="0" w:color="auto"/>
        <w:bottom w:val="none" w:sz="0" w:space="0" w:color="auto"/>
        <w:right w:val="none" w:sz="0" w:space="0" w:color="auto"/>
      </w:divBdr>
      <w:divsChild>
        <w:div w:id="1452938571">
          <w:marLeft w:val="0"/>
          <w:marRight w:val="0"/>
          <w:marTop w:val="100"/>
          <w:marBottom w:val="100"/>
          <w:divBdr>
            <w:top w:val="none" w:sz="0" w:space="0" w:color="auto"/>
            <w:left w:val="none" w:sz="0" w:space="0" w:color="auto"/>
            <w:bottom w:val="none" w:sz="0" w:space="0" w:color="auto"/>
            <w:right w:val="none" w:sz="0" w:space="0" w:color="auto"/>
          </w:divBdr>
          <w:divsChild>
            <w:div w:id="55857213">
              <w:marLeft w:val="0"/>
              <w:marRight w:val="0"/>
              <w:marTop w:val="360"/>
              <w:marBottom w:val="0"/>
              <w:divBdr>
                <w:top w:val="none" w:sz="0" w:space="0" w:color="auto"/>
                <w:left w:val="none" w:sz="0" w:space="0" w:color="auto"/>
                <w:bottom w:val="none" w:sz="0" w:space="0" w:color="auto"/>
                <w:right w:val="none" w:sz="0" w:space="0" w:color="auto"/>
              </w:divBdr>
            </w:div>
            <w:div w:id="1218665552">
              <w:marLeft w:val="0"/>
              <w:marRight w:val="0"/>
              <w:marTop w:val="0"/>
              <w:marBottom w:val="0"/>
              <w:divBdr>
                <w:top w:val="none" w:sz="0" w:space="0" w:color="auto"/>
                <w:left w:val="none" w:sz="0" w:space="0" w:color="auto"/>
                <w:bottom w:val="none" w:sz="0" w:space="0" w:color="auto"/>
                <w:right w:val="none" w:sz="0" w:space="0" w:color="auto"/>
              </w:divBdr>
              <w:divsChild>
                <w:div w:id="1263342468">
                  <w:marLeft w:val="480"/>
                  <w:marRight w:val="0"/>
                  <w:marTop w:val="0"/>
                  <w:marBottom w:val="0"/>
                  <w:divBdr>
                    <w:top w:val="none" w:sz="0" w:space="0" w:color="auto"/>
                    <w:left w:val="none" w:sz="0" w:space="0" w:color="auto"/>
                    <w:bottom w:val="none" w:sz="0" w:space="0" w:color="auto"/>
                    <w:right w:val="none" w:sz="0" w:space="0" w:color="auto"/>
                  </w:divBdr>
                  <w:divsChild>
                    <w:div w:id="3453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15476">
          <w:marLeft w:val="0"/>
          <w:marRight w:val="0"/>
          <w:marTop w:val="100"/>
          <w:marBottom w:val="100"/>
          <w:divBdr>
            <w:top w:val="none" w:sz="0" w:space="0" w:color="auto"/>
            <w:left w:val="none" w:sz="0" w:space="0" w:color="auto"/>
            <w:bottom w:val="none" w:sz="0" w:space="0" w:color="auto"/>
            <w:right w:val="none" w:sz="0" w:space="0" w:color="auto"/>
          </w:divBdr>
          <w:divsChild>
            <w:div w:id="20714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0302">
      <w:bodyDiv w:val="1"/>
      <w:marLeft w:val="0"/>
      <w:marRight w:val="0"/>
      <w:marTop w:val="0"/>
      <w:marBottom w:val="0"/>
      <w:divBdr>
        <w:top w:val="none" w:sz="0" w:space="0" w:color="auto"/>
        <w:left w:val="none" w:sz="0" w:space="0" w:color="auto"/>
        <w:bottom w:val="none" w:sz="0" w:space="0" w:color="auto"/>
        <w:right w:val="none" w:sz="0" w:space="0" w:color="auto"/>
      </w:divBdr>
    </w:div>
    <w:div w:id="1593659845">
      <w:bodyDiv w:val="1"/>
      <w:marLeft w:val="0"/>
      <w:marRight w:val="0"/>
      <w:marTop w:val="0"/>
      <w:marBottom w:val="0"/>
      <w:divBdr>
        <w:top w:val="none" w:sz="0" w:space="0" w:color="auto"/>
        <w:left w:val="none" w:sz="0" w:space="0" w:color="auto"/>
        <w:bottom w:val="none" w:sz="0" w:space="0" w:color="auto"/>
        <w:right w:val="none" w:sz="0" w:space="0" w:color="auto"/>
      </w:divBdr>
    </w:div>
    <w:div w:id="1595699501">
      <w:bodyDiv w:val="1"/>
      <w:marLeft w:val="0"/>
      <w:marRight w:val="0"/>
      <w:marTop w:val="0"/>
      <w:marBottom w:val="0"/>
      <w:divBdr>
        <w:top w:val="none" w:sz="0" w:space="0" w:color="auto"/>
        <w:left w:val="none" w:sz="0" w:space="0" w:color="auto"/>
        <w:bottom w:val="none" w:sz="0" w:space="0" w:color="auto"/>
        <w:right w:val="none" w:sz="0" w:space="0" w:color="auto"/>
      </w:divBdr>
    </w:div>
    <w:div w:id="1596480736">
      <w:bodyDiv w:val="1"/>
      <w:marLeft w:val="0"/>
      <w:marRight w:val="0"/>
      <w:marTop w:val="0"/>
      <w:marBottom w:val="0"/>
      <w:divBdr>
        <w:top w:val="none" w:sz="0" w:space="0" w:color="auto"/>
        <w:left w:val="none" w:sz="0" w:space="0" w:color="auto"/>
        <w:bottom w:val="none" w:sz="0" w:space="0" w:color="auto"/>
        <w:right w:val="none" w:sz="0" w:space="0" w:color="auto"/>
      </w:divBdr>
      <w:divsChild>
        <w:div w:id="1629894508">
          <w:marLeft w:val="0"/>
          <w:marRight w:val="0"/>
          <w:marTop w:val="100"/>
          <w:marBottom w:val="100"/>
          <w:divBdr>
            <w:top w:val="none" w:sz="0" w:space="0" w:color="auto"/>
            <w:left w:val="none" w:sz="0" w:space="0" w:color="auto"/>
            <w:bottom w:val="none" w:sz="0" w:space="0" w:color="auto"/>
            <w:right w:val="none" w:sz="0" w:space="0" w:color="auto"/>
          </w:divBdr>
          <w:divsChild>
            <w:div w:id="188105829">
              <w:marLeft w:val="0"/>
              <w:marRight w:val="0"/>
              <w:marTop w:val="360"/>
              <w:marBottom w:val="0"/>
              <w:divBdr>
                <w:top w:val="none" w:sz="0" w:space="0" w:color="auto"/>
                <w:left w:val="none" w:sz="0" w:space="0" w:color="auto"/>
                <w:bottom w:val="none" w:sz="0" w:space="0" w:color="auto"/>
                <w:right w:val="none" w:sz="0" w:space="0" w:color="auto"/>
              </w:divBdr>
            </w:div>
            <w:div w:id="1309749929">
              <w:marLeft w:val="0"/>
              <w:marRight w:val="0"/>
              <w:marTop w:val="0"/>
              <w:marBottom w:val="0"/>
              <w:divBdr>
                <w:top w:val="none" w:sz="0" w:space="0" w:color="auto"/>
                <w:left w:val="none" w:sz="0" w:space="0" w:color="auto"/>
                <w:bottom w:val="none" w:sz="0" w:space="0" w:color="auto"/>
                <w:right w:val="none" w:sz="0" w:space="0" w:color="auto"/>
              </w:divBdr>
              <w:divsChild>
                <w:div w:id="854655151">
                  <w:marLeft w:val="480"/>
                  <w:marRight w:val="0"/>
                  <w:marTop w:val="0"/>
                  <w:marBottom w:val="0"/>
                  <w:divBdr>
                    <w:top w:val="none" w:sz="0" w:space="0" w:color="auto"/>
                    <w:left w:val="none" w:sz="0" w:space="0" w:color="auto"/>
                    <w:bottom w:val="none" w:sz="0" w:space="0" w:color="auto"/>
                    <w:right w:val="none" w:sz="0" w:space="0" w:color="auto"/>
                  </w:divBdr>
                  <w:divsChild>
                    <w:div w:id="135149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06450">
          <w:marLeft w:val="0"/>
          <w:marRight w:val="0"/>
          <w:marTop w:val="100"/>
          <w:marBottom w:val="100"/>
          <w:divBdr>
            <w:top w:val="none" w:sz="0" w:space="0" w:color="auto"/>
            <w:left w:val="none" w:sz="0" w:space="0" w:color="auto"/>
            <w:bottom w:val="none" w:sz="0" w:space="0" w:color="auto"/>
            <w:right w:val="none" w:sz="0" w:space="0" w:color="auto"/>
          </w:divBdr>
          <w:divsChild>
            <w:div w:id="8186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1886">
      <w:bodyDiv w:val="1"/>
      <w:marLeft w:val="0"/>
      <w:marRight w:val="0"/>
      <w:marTop w:val="0"/>
      <w:marBottom w:val="0"/>
      <w:divBdr>
        <w:top w:val="none" w:sz="0" w:space="0" w:color="auto"/>
        <w:left w:val="none" w:sz="0" w:space="0" w:color="auto"/>
        <w:bottom w:val="none" w:sz="0" w:space="0" w:color="auto"/>
        <w:right w:val="none" w:sz="0" w:space="0" w:color="auto"/>
      </w:divBdr>
      <w:divsChild>
        <w:div w:id="817503113">
          <w:marLeft w:val="0"/>
          <w:marRight w:val="0"/>
          <w:marTop w:val="100"/>
          <w:marBottom w:val="100"/>
          <w:divBdr>
            <w:top w:val="none" w:sz="0" w:space="0" w:color="auto"/>
            <w:left w:val="none" w:sz="0" w:space="0" w:color="auto"/>
            <w:bottom w:val="none" w:sz="0" w:space="0" w:color="auto"/>
            <w:right w:val="none" w:sz="0" w:space="0" w:color="auto"/>
          </w:divBdr>
          <w:divsChild>
            <w:div w:id="1144933990">
              <w:marLeft w:val="0"/>
              <w:marRight w:val="0"/>
              <w:marTop w:val="0"/>
              <w:marBottom w:val="0"/>
              <w:divBdr>
                <w:top w:val="none" w:sz="0" w:space="0" w:color="auto"/>
                <w:left w:val="none" w:sz="0" w:space="0" w:color="auto"/>
                <w:bottom w:val="none" w:sz="0" w:space="0" w:color="auto"/>
                <w:right w:val="none" w:sz="0" w:space="0" w:color="auto"/>
              </w:divBdr>
            </w:div>
          </w:divsChild>
        </w:div>
        <w:div w:id="1548181496">
          <w:marLeft w:val="0"/>
          <w:marRight w:val="0"/>
          <w:marTop w:val="100"/>
          <w:marBottom w:val="100"/>
          <w:divBdr>
            <w:top w:val="none" w:sz="0" w:space="0" w:color="auto"/>
            <w:left w:val="none" w:sz="0" w:space="0" w:color="auto"/>
            <w:bottom w:val="none" w:sz="0" w:space="0" w:color="auto"/>
            <w:right w:val="none" w:sz="0" w:space="0" w:color="auto"/>
          </w:divBdr>
          <w:divsChild>
            <w:div w:id="861748297">
              <w:marLeft w:val="0"/>
              <w:marRight w:val="0"/>
              <w:marTop w:val="360"/>
              <w:marBottom w:val="0"/>
              <w:divBdr>
                <w:top w:val="none" w:sz="0" w:space="0" w:color="auto"/>
                <w:left w:val="none" w:sz="0" w:space="0" w:color="auto"/>
                <w:bottom w:val="none" w:sz="0" w:space="0" w:color="auto"/>
                <w:right w:val="none" w:sz="0" w:space="0" w:color="auto"/>
              </w:divBdr>
            </w:div>
            <w:div w:id="1585996738">
              <w:marLeft w:val="0"/>
              <w:marRight w:val="0"/>
              <w:marTop w:val="0"/>
              <w:marBottom w:val="0"/>
              <w:divBdr>
                <w:top w:val="none" w:sz="0" w:space="0" w:color="auto"/>
                <w:left w:val="none" w:sz="0" w:space="0" w:color="auto"/>
                <w:bottom w:val="none" w:sz="0" w:space="0" w:color="auto"/>
                <w:right w:val="none" w:sz="0" w:space="0" w:color="auto"/>
              </w:divBdr>
              <w:divsChild>
                <w:div w:id="1800953161">
                  <w:marLeft w:val="480"/>
                  <w:marRight w:val="0"/>
                  <w:marTop w:val="0"/>
                  <w:marBottom w:val="0"/>
                  <w:divBdr>
                    <w:top w:val="none" w:sz="0" w:space="0" w:color="auto"/>
                    <w:left w:val="none" w:sz="0" w:space="0" w:color="auto"/>
                    <w:bottom w:val="none" w:sz="0" w:space="0" w:color="auto"/>
                    <w:right w:val="none" w:sz="0" w:space="0" w:color="auto"/>
                  </w:divBdr>
                  <w:divsChild>
                    <w:div w:id="9056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620554">
      <w:bodyDiv w:val="1"/>
      <w:marLeft w:val="0"/>
      <w:marRight w:val="0"/>
      <w:marTop w:val="0"/>
      <w:marBottom w:val="0"/>
      <w:divBdr>
        <w:top w:val="none" w:sz="0" w:space="0" w:color="auto"/>
        <w:left w:val="none" w:sz="0" w:space="0" w:color="auto"/>
        <w:bottom w:val="none" w:sz="0" w:space="0" w:color="auto"/>
        <w:right w:val="none" w:sz="0" w:space="0" w:color="auto"/>
      </w:divBdr>
      <w:divsChild>
        <w:div w:id="721827099">
          <w:marLeft w:val="0"/>
          <w:marRight w:val="0"/>
          <w:marTop w:val="100"/>
          <w:marBottom w:val="100"/>
          <w:divBdr>
            <w:top w:val="none" w:sz="0" w:space="0" w:color="auto"/>
            <w:left w:val="none" w:sz="0" w:space="0" w:color="auto"/>
            <w:bottom w:val="none" w:sz="0" w:space="0" w:color="auto"/>
            <w:right w:val="none" w:sz="0" w:space="0" w:color="auto"/>
          </w:divBdr>
          <w:divsChild>
            <w:div w:id="684594305">
              <w:marLeft w:val="0"/>
              <w:marRight w:val="0"/>
              <w:marTop w:val="0"/>
              <w:marBottom w:val="0"/>
              <w:divBdr>
                <w:top w:val="none" w:sz="0" w:space="0" w:color="auto"/>
                <w:left w:val="none" w:sz="0" w:space="0" w:color="auto"/>
                <w:bottom w:val="none" w:sz="0" w:space="0" w:color="auto"/>
                <w:right w:val="none" w:sz="0" w:space="0" w:color="auto"/>
              </w:divBdr>
            </w:div>
          </w:divsChild>
        </w:div>
        <w:div w:id="1607273337">
          <w:marLeft w:val="0"/>
          <w:marRight w:val="0"/>
          <w:marTop w:val="100"/>
          <w:marBottom w:val="100"/>
          <w:divBdr>
            <w:top w:val="none" w:sz="0" w:space="0" w:color="auto"/>
            <w:left w:val="none" w:sz="0" w:space="0" w:color="auto"/>
            <w:bottom w:val="none" w:sz="0" w:space="0" w:color="auto"/>
            <w:right w:val="none" w:sz="0" w:space="0" w:color="auto"/>
          </w:divBdr>
          <w:divsChild>
            <w:div w:id="921834356">
              <w:marLeft w:val="0"/>
              <w:marRight w:val="0"/>
              <w:marTop w:val="360"/>
              <w:marBottom w:val="0"/>
              <w:divBdr>
                <w:top w:val="none" w:sz="0" w:space="0" w:color="auto"/>
                <w:left w:val="none" w:sz="0" w:space="0" w:color="auto"/>
                <w:bottom w:val="none" w:sz="0" w:space="0" w:color="auto"/>
                <w:right w:val="none" w:sz="0" w:space="0" w:color="auto"/>
              </w:divBdr>
            </w:div>
            <w:div w:id="2096784999">
              <w:marLeft w:val="0"/>
              <w:marRight w:val="0"/>
              <w:marTop w:val="0"/>
              <w:marBottom w:val="0"/>
              <w:divBdr>
                <w:top w:val="none" w:sz="0" w:space="0" w:color="auto"/>
                <w:left w:val="none" w:sz="0" w:space="0" w:color="auto"/>
                <w:bottom w:val="none" w:sz="0" w:space="0" w:color="auto"/>
                <w:right w:val="none" w:sz="0" w:space="0" w:color="auto"/>
              </w:divBdr>
              <w:divsChild>
                <w:div w:id="201216609">
                  <w:marLeft w:val="480"/>
                  <w:marRight w:val="0"/>
                  <w:marTop w:val="0"/>
                  <w:marBottom w:val="0"/>
                  <w:divBdr>
                    <w:top w:val="none" w:sz="0" w:space="0" w:color="auto"/>
                    <w:left w:val="none" w:sz="0" w:space="0" w:color="auto"/>
                    <w:bottom w:val="none" w:sz="0" w:space="0" w:color="auto"/>
                    <w:right w:val="none" w:sz="0" w:space="0" w:color="auto"/>
                  </w:divBdr>
                  <w:divsChild>
                    <w:div w:id="6893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394734">
      <w:bodyDiv w:val="1"/>
      <w:marLeft w:val="0"/>
      <w:marRight w:val="0"/>
      <w:marTop w:val="0"/>
      <w:marBottom w:val="0"/>
      <w:divBdr>
        <w:top w:val="none" w:sz="0" w:space="0" w:color="auto"/>
        <w:left w:val="none" w:sz="0" w:space="0" w:color="auto"/>
        <w:bottom w:val="none" w:sz="0" w:space="0" w:color="auto"/>
        <w:right w:val="none" w:sz="0" w:space="0" w:color="auto"/>
      </w:divBdr>
      <w:divsChild>
        <w:div w:id="271523388">
          <w:marLeft w:val="0"/>
          <w:marRight w:val="0"/>
          <w:marTop w:val="0"/>
          <w:marBottom w:val="0"/>
          <w:divBdr>
            <w:top w:val="none" w:sz="0" w:space="0" w:color="auto"/>
            <w:left w:val="none" w:sz="0" w:space="0" w:color="auto"/>
            <w:bottom w:val="none" w:sz="0" w:space="0" w:color="auto"/>
            <w:right w:val="none" w:sz="0" w:space="0" w:color="auto"/>
          </w:divBdr>
        </w:div>
        <w:div w:id="1039084399">
          <w:marLeft w:val="0"/>
          <w:marRight w:val="0"/>
          <w:marTop w:val="0"/>
          <w:marBottom w:val="0"/>
          <w:divBdr>
            <w:top w:val="none" w:sz="0" w:space="0" w:color="auto"/>
            <w:left w:val="none" w:sz="0" w:space="0" w:color="auto"/>
            <w:bottom w:val="none" w:sz="0" w:space="0" w:color="auto"/>
            <w:right w:val="none" w:sz="0" w:space="0" w:color="auto"/>
          </w:divBdr>
        </w:div>
        <w:div w:id="1580746897">
          <w:marLeft w:val="0"/>
          <w:marRight w:val="0"/>
          <w:marTop w:val="0"/>
          <w:marBottom w:val="0"/>
          <w:divBdr>
            <w:top w:val="none" w:sz="0" w:space="0" w:color="auto"/>
            <w:left w:val="none" w:sz="0" w:space="0" w:color="auto"/>
            <w:bottom w:val="none" w:sz="0" w:space="0" w:color="auto"/>
            <w:right w:val="none" w:sz="0" w:space="0" w:color="auto"/>
          </w:divBdr>
        </w:div>
        <w:div w:id="1954630372">
          <w:marLeft w:val="0"/>
          <w:marRight w:val="0"/>
          <w:marTop w:val="0"/>
          <w:marBottom w:val="0"/>
          <w:divBdr>
            <w:top w:val="none" w:sz="0" w:space="0" w:color="auto"/>
            <w:left w:val="none" w:sz="0" w:space="0" w:color="auto"/>
            <w:bottom w:val="none" w:sz="0" w:space="0" w:color="auto"/>
            <w:right w:val="none" w:sz="0" w:space="0" w:color="auto"/>
          </w:divBdr>
        </w:div>
        <w:div w:id="2012218808">
          <w:marLeft w:val="0"/>
          <w:marRight w:val="0"/>
          <w:marTop w:val="0"/>
          <w:marBottom w:val="0"/>
          <w:divBdr>
            <w:top w:val="none" w:sz="0" w:space="0" w:color="auto"/>
            <w:left w:val="none" w:sz="0" w:space="0" w:color="auto"/>
            <w:bottom w:val="none" w:sz="0" w:space="0" w:color="auto"/>
            <w:right w:val="none" w:sz="0" w:space="0" w:color="auto"/>
          </w:divBdr>
        </w:div>
      </w:divsChild>
    </w:div>
    <w:div w:id="1635254681">
      <w:bodyDiv w:val="1"/>
      <w:marLeft w:val="0"/>
      <w:marRight w:val="0"/>
      <w:marTop w:val="0"/>
      <w:marBottom w:val="0"/>
      <w:divBdr>
        <w:top w:val="none" w:sz="0" w:space="0" w:color="auto"/>
        <w:left w:val="none" w:sz="0" w:space="0" w:color="auto"/>
        <w:bottom w:val="none" w:sz="0" w:space="0" w:color="auto"/>
        <w:right w:val="none" w:sz="0" w:space="0" w:color="auto"/>
      </w:divBdr>
      <w:divsChild>
        <w:div w:id="26832940">
          <w:marLeft w:val="0"/>
          <w:marRight w:val="0"/>
          <w:marTop w:val="100"/>
          <w:marBottom w:val="100"/>
          <w:divBdr>
            <w:top w:val="none" w:sz="0" w:space="0" w:color="auto"/>
            <w:left w:val="none" w:sz="0" w:space="0" w:color="auto"/>
            <w:bottom w:val="none" w:sz="0" w:space="0" w:color="auto"/>
            <w:right w:val="none" w:sz="0" w:space="0" w:color="auto"/>
          </w:divBdr>
          <w:divsChild>
            <w:div w:id="1502432398">
              <w:marLeft w:val="0"/>
              <w:marRight w:val="0"/>
              <w:marTop w:val="0"/>
              <w:marBottom w:val="0"/>
              <w:divBdr>
                <w:top w:val="none" w:sz="0" w:space="0" w:color="auto"/>
                <w:left w:val="none" w:sz="0" w:space="0" w:color="auto"/>
                <w:bottom w:val="none" w:sz="0" w:space="0" w:color="auto"/>
                <w:right w:val="none" w:sz="0" w:space="0" w:color="auto"/>
              </w:divBdr>
            </w:div>
          </w:divsChild>
        </w:div>
        <w:div w:id="1156188209">
          <w:marLeft w:val="0"/>
          <w:marRight w:val="0"/>
          <w:marTop w:val="100"/>
          <w:marBottom w:val="100"/>
          <w:divBdr>
            <w:top w:val="none" w:sz="0" w:space="0" w:color="auto"/>
            <w:left w:val="none" w:sz="0" w:space="0" w:color="auto"/>
            <w:bottom w:val="none" w:sz="0" w:space="0" w:color="auto"/>
            <w:right w:val="none" w:sz="0" w:space="0" w:color="auto"/>
          </w:divBdr>
          <w:divsChild>
            <w:div w:id="1262450898">
              <w:marLeft w:val="0"/>
              <w:marRight w:val="0"/>
              <w:marTop w:val="360"/>
              <w:marBottom w:val="0"/>
              <w:divBdr>
                <w:top w:val="none" w:sz="0" w:space="0" w:color="auto"/>
                <w:left w:val="none" w:sz="0" w:space="0" w:color="auto"/>
                <w:bottom w:val="none" w:sz="0" w:space="0" w:color="auto"/>
                <w:right w:val="none" w:sz="0" w:space="0" w:color="auto"/>
              </w:divBdr>
            </w:div>
            <w:div w:id="2109156407">
              <w:marLeft w:val="0"/>
              <w:marRight w:val="0"/>
              <w:marTop w:val="0"/>
              <w:marBottom w:val="0"/>
              <w:divBdr>
                <w:top w:val="none" w:sz="0" w:space="0" w:color="auto"/>
                <w:left w:val="none" w:sz="0" w:space="0" w:color="auto"/>
                <w:bottom w:val="none" w:sz="0" w:space="0" w:color="auto"/>
                <w:right w:val="none" w:sz="0" w:space="0" w:color="auto"/>
              </w:divBdr>
              <w:divsChild>
                <w:div w:id="355690436">
                  <w:marLeft w:val="480"/>
                  <w:marRight w:val="0"/>
                  <w:marTop w:val="0"/>
                  <w:marBottom w:val="0"/>
                  <w:divBdr>
                    <w:top w:val="none" w:sz="0" w:space="0" w:color="auto"/>
                    <w:left w:val="none" w:sz="0" w:space="0" w:color="auto"/>
                    <w:bottom w:val="none" w:sz="0" w:space="0" w:color="auto"/>
                    <w:right w:val="none" w:sz="0" w:space="0" w:color="auto"/>
                  </w:divBdr>
                  <w:divsChild>
                    <w:div w:id="5227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064428">
      <w:bodyDiv w:val="1"/>
      <w:marLeft w:val="0"/>
      <w:marRight w:val="0"/>
      <w:marTop w:val="0"/>
      <w:marBottom w:val="0"/>
      <w:divBdr>
        <w:top w:val="none" w:sz="0" w:space="0" w:color="auto"/>
        <w:left w:val="none" w:sz="0" w:space="0" w:color="auto"/>
        <w:bottom w:val="none" w:sz="0" w:space="0" w:color="auto"/>
        <w:right w:val="none" w:sz="0" w:space="0" w:color="auto"/>
      </w:divBdr>
    </w:div>
    <w:div w:id="1670517163">
      <w:bodyDiv w:val="1"/>
      <w:marLeft w:val="0"/>
      <w:marRight w:val="0"/>
      <w:marTop w:val="0"/>
      <w:marBottom w:val="0"/>
      <w:divBdr>
        <w:top w:val="none" w:sz="0" w:space="0" w:color="auto"/>
        <w:left w:val="none" w:sz="0" w:space="0" w:color="auto"/>
        <w:bottom w:val="none" w:sz="0" w:space="0" w:color="auto"/>
        <w:right w:val="none" w:sz="0" w:space="0" w:color="auto"/>
      </w:divBdr>
      <w:divsChild>
        <w:div w:id="773787648">
          <w:marLeft w:val="0"/>
          <w:marRight w:val="0"/>
          <w:marTop w:val="100"/>
          <w:marBottom w:val="100"/>
          <w:divBdr>
            <w:top w:val="none" w:sz="0" w:space="0" w:color="auto"/>
            <w:left w:val="none" w:sz="0" w:space="0" w:color="auto"/>
            <w:bottom w:val="none" w:sz="0" w:space="0" w:color="auto"/>
            <w:right w:val="none" w:sz="0" w:space="0" w:color="auto"/>
          </w:divBdr>
          <w:divsChild>
            <w:div w:id="84962359">
              <w:marLeft w:val="0"/>
              <w:marRight w:val="0"/>
              <w:marTop w:val="360"/>
              <w:marBottom w:val="0"/>
              <w:divBdr>
                <w:top w:val="none" w:sz="0" w:space="0" w:color="auto"/>
                <w:left w:val="none" w:sz="0" w:space="0" w:color="auto"/>
                <w:bottom w:val="none" w:sz="0" w:space="0" w:color="auto"/>
                <w:right w:val="none" w:sz="0" w:space="0" w:color="auto"/>
              </w:divBdr>
            </w:div>
            <w:div w:id="1134835582">
              <w:marLeft w:val="0"/>
              <w:marRight w:val="0"/>
              <w:marTop w:val="0"/>
              <w:marBottom w:val="0"/>
              <w:divBdr>
                <w:top w:val="none" w:sz="0" w:space="0" w:color="auto"/>
                <w:left w:val="none" w:sz="0" w:space="0" w:color="auto"/>
                <w:bottom w:val="none" w:sz="0" w:space="0" w:color="auto"/>
                <w:right w:val="none" w:sz="0" w:space="0" w:color="auto"/>
              </w:divBdr>
              <w:divsChild>
                <w:div w:id="505442387">
                  <w:marLeft w:val="480"/>
                  <w:marRight w:val="0"/>
                  <w:marTop w:val="0"/>
                  <w:marBottom w:val="0"/>
                  <w:divBdr>
                    <w:top w:val="none" w:sz="0" w:space="0" w:color="auto"/>
                    <w:left w:val="none" w:sz="0" w:space="0" w:color="auto"/>
                    <w:bottom w:val="none" w:sz="0" w:space="0" w:color="auto"/>
                    <w:right w:val="none" w:sz="0" w:space="0" w:color="auto"/>
                  </w:divBdr>
                  <w:divsChild>
                    <w:div w:id="98412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341645">
          <w:marLeft w:val="0"/>
          <w:marRight w:val="0"/>
          <w:marTop w:val="100"/>
          <w:marBottom w:val="100"/>
          <w:divBdr>
            <w:top w:val="none" w:sz="0" w:space="0" w:color="auto"/>
            <w:left w:val="none" w:sz="0" w:space="0" w:color="auto"/>
            <w:bottom w:val="none" w:sz="0" w:space="0" w:color="auto"/>
            <w:right w:val="none" w:sz="0" w:space="0" w:color="auto"/>
          </w:divBdr>
          <w:divsChild>
            <w:div w:id="16442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922">
      <w:bodyDiv w:val="1"/>
      <w:marLeft w:val="0"/>
      <w:marRight w:val="0"/>
      <w:marTop w:val="0"/>
      <w:marBottom w:val="0"/>
      <w:divBdr>
        <w:top w:val="none" w:sz="0" w:space="0" w:color="auto"/>
        <w:left w:val="none" w:sz="0" w:space="0" w:color="auto"/>
        <w:bottom w:val="none" w:sz="0" w:space="0" w:color="auto"/>
        <w:right w:val="none" w:sz="0" w:space="0" w:color="auto"/>
      </w:divBdr>
    </w:div>
    <w:div w:id="1729262824">
      <w:bodyDiv w:val="1"/>
      <w:marLeft w:val="0"/>
      <w:marRight w:val="0"/>
      <w:marTop w:val="0"/>
      <w:marBottom w:val="0"/>
      <w:divBdr>
        <w:top w:val="none" w:sz="0" w:space="0" w:color="auto"/>
        <w:left w:val="none" w:sz="0" w:space="0" w:color="auto"/>
        <w:bottom w:val="none" w:sz="0" w:space="0" w:color="auto"/>
        <w:right w:val="none" w:sz="0" w:space="0" w:color="auto"/>
      </w:divBdr>
    </w:div>
    <w:div w:id="1736318221">
      <w:bodyDiv w:val="1"/>
      <w:marLeft w:val="0"/>
      <w:marRight w:val="0"/>
      <w:marTop w:val="0"/>
      <w:marBottom w:val="0"/>
      <w:divBdr>
        <w:top w:val="none" w:sz="0" w:space="0" w:color="auto"/>
        <w:left w:val="none" w:sz="0" w:space="0" w:color="auto"/>
        <w:bottom w:val="none" w:sz="0" w:space="0" w:color="auto"/>
        <w:right w:val="none" w:sz="0" w:space="0" w:color="auto"/>
      </w:divBdr>
    </w:div>
    <w:div w:id="1780953381">
      <w:bodyDiv w:val="1"/>
      <w:marLeft w:val="0"/>
      <w:marRight w:val="0"/>
      <w:marTop w:val="0"/>
      <w:marBottom w:val="0"/>
      <w:divBdr>
        <w:top w:val="none" w:sz="0" w:space="0" w:color="auto"/>
        <w:left w:val="none" w:sz="0" w:space="0" w:color="auto"/>
        <w:bottom w:val="none" w:sz="0" w:space="0" w:color="auto"/>
        <w:right w:val="none" w:sz="0" w:space="0" w:color="auto"/>
      </w:divBdr>
    </w:div>
    <w:div w:id="1794522929">
      <w:bodyDiv w:val="1"/>
      <w:marLeft w:val="0"/>
      <w:marRight w:val="0"/>
      <w:marTop w:val="0"/>
      <w:marBottom w:val="0"/>
      <w:divBdr>
        <w:top w:val="none" w:sz="0" w:space="0" w:color="auto"/>
        <w:left w:val="none" w:sz="0" w:space="0" w:color="auto"/>
        <w:bottom w:val="none" w:sz="0" w:space="0" w:color="auto"/>
        <w:right w:val="none" w:sz="0" w:space="0" w:color="auto"/>
      </w:divBdr>
      <w:divsChild>
        <w:div w:id="715590996">
          <w:marLeft w:val="0"/>
          <w:marRight w:val="0"/>
          <w:marTop w:val="100"/>
          <w:marBottom w:val="100"/>
          <w:divBdr>
            <w:top w:val="none" w:sz="0" w:space="0" w:color="auto"/>
            <w:left w:val="none" w:sz="0" w:space="0" w:color="auto"/>
            <w:bottom w:val="none" w:sz="0" w:space="0" w:color="auto"/>
            <w:right w:val="none" w:sz="0" w:space="0" w:color="auto"/>
          </w:divBdr>
          <w:divsChild>
            <w:div w:id="838613841">
              <w:marLeft w:val="0"/>
              <w:marRight w:val="0"/>
              <w:marTop w:val="0"/>
              <w:marBottom w:val="0"/>
              <w:divBdr>
                <w:top w:val="none" w:sz="0" w:space="0" w:color="auto"/>
                <w:left w:val="none" w:sz="0" w:space="0" w:color="auto"/>
                <w:bottom w:val="none" w:sz="0" w:space="0" w:color="auto"/>
                <w:right w:val="none" w:sz="0" w:space="0" w:color="auto"/>
              </w:divBdr>
            </w:div>
          </w:divsChild>
        </w:div>
        <w:div w:id="1595820325">
          <w:marLeft w:val="0"/>
          <w:marRight w:val="0"/>
          <w:marTop w:val="100"/>
          <w:marBottom w:val="100"/>
          <w:divBdr>
            <w:top w:val="none" w:sz="0" w:space="0" w:color="auto"/>
            <w:left w:val="none" w:sz="0" w:space="0" w:color="auto"/>
            <w:bottom w:val="none" w:sz="0" w:space="0" w:color="auto"/>
            <w:right w:val="none" w:sz="0" w:space="0" w:color="auto"/>
          </w:divBdr>
          <w:divsChild>
            <w:div w:id="566494603">
              <w:marLeft w:val="0"/>
              <w:marRight w:val="0"/>
              <w:marTop w:val="0"/>
              <w:marBottom w:val="0"/>
              <w:divBdr>
                <w:top w:val="none" w:sz="0" w:space="0" w:color="auto"/>
                <w:left w:val="none" w:sz="0" w:space="0" w:color="auto"/>
                <w:bottom w:val="none" w:sz="0" w:space="0" w:color="auto"/>
                <w:right w:val="none" w:sz="0" w:space="0" w:color="auto"/>
              </w:divBdr>
              <w:divsChild>
                <w:div w:id="329874348">
                  <w:marLeft w:val="480"/>
                  <w:marRight w:val="0"/>
                  <w:marTop w:val="0"/>
                  <w:marBottom w:val="0"/>
                  <w:divBdr>
                    <w:top w:val="none" w:sz="0" w:space="0" w:color="auto"/>
                    <w:left w:val="none" w:sz="0" w:space="0" w:color="auto"/>
                    <w:bottom w:val="none" w:sz="0" w:space="0" w:color="auto"/>
                    <w:right w:val="none" w:sz="0" w:space="0" w:color="auto"/>
                  </w:divBdr>
                  <w:divsChild>
                    <w:div w:id="18076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12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805000130">
      <w:bodyDiv w:val="1"/>
      <w:marLeft w:val="0"/>
      <w:marRight w:val="0"/>
      <w:marTop w:val="0"/>
      <w:marBottom w:val="0"/>
      <w:divBdr>
        <w:top w:val="none" w:sz="0" w:space="0" w:color="auto"/>
        <w:left w:val="none" w:sz="0" w:space="0" w:color="auto"/>
        <w:bottom w:val="none" w:sz="0" w:space="0" w:color="auto"/>
        <w:right w:val="none" w:sz="0" w:space="0" w:color="auto"/>
      </w:divBdr>
    </w:div>
    <w:div w:id="1809781658">
      <w:bodyDiv w:val="1"/>
      <w:marLeft w:val="0"/>
      <w:marRight w:val="0"/>
      <w:marTop w:val="0"/>
      <w:marBottom w:val="0"/>
      <w:divBdr>
        <w:top w:val="none" w:sz="0" w:space="0" w:color="auto"/>
        <w:left w:val="none" w:sz="0" w:space="0" w:color="auto"/>
        <w:bottom w:val="none" w:sz="0" w:space="0" w:color="auto"/>
        <w:right w:val="none" w:sz="0" w:space="0" w:color="auto"/>
      </w:divBdr>
      <w:divsChild>
        <w:div w:id="269971243">
          <w:marLeft w:val="0"/>
          <w:marRight w:val="0"/>
          <w:marTop w:val="100"/>
          <w:marBottom w:val="100"/>
          <w:divBdr>
            <w:top w:val="none" w:sz="0" w:space="0" w:color="auto"/>
            <w:left w:val="none" w:sz="0" w:space="0" w:color="auto"/>
            <w:bottom w:val="none" w:sz="0" w:space="0" w:color="auto"/>
            <w:right w:val="none" w:sz="0" w:space="0" w:color="auto"/>
          </w:divBdr>
          <w:divsChild>
            <w:div w:id="1141195961">
              <w:marLeft w:val="0"/>
              <w:marRight w:val="0"/>
              <w:marTop w:val="0"/>
              <w:marBottom w:val="0"/>
              <w:divBdr>
                <w:top w:val="none" w:sz="0" w:space="0" w:color="auto"/>
                <w:left w:val="none" w:sz="0" w:space="0" w:color="auto"/>
                <w:bottom w:val="none" w:sz="0" w:space="0" w:color="auto"/>
                <w:right w:val="none" w:sz="0" w:space="0" w:color="auto"/>
              </w:divBdr>
            </w:div>
          </w:divsChild>
        </w:div>
        <w:div w:id="2118089591">
          <w:marLeft w:val="0"/>
          <w:marRight w:val="0"/>
          <w:marTop w:val="100"/>
          <w:marBottom w:val="100"/>
          <w:divBdr>
            <w:top w:val="none" w:sz="0" w:space="0" w:color="auto"/>
            <w:left w:val="none" w:sz="0" w:space="0" w:color="auto"/>
            <w:bottom w:val="none" w:sz="0" w:space="0" w:color="auto"/>
            <w:right w:val="none" w:sz="0" w:space="0" w:color="auto"/>
          </w:divBdr>
          <w:divsChild>
            <w:div w:id="531302589">
              <w:marLeft w:val="0"/>
              <w:marRight w:val="0"/>
              <w:marTop w:val="0"/>
              <w:marBottom w:val="0"/>
              <w:divBdr>
                <w:top w:val="none" w:sz="0" w:space="0" w:color="auto"/>
                <w:left w:val="none" w:sz="0" w:space="0" w:color="auto"/>
                <w:bottom w:val="none" w:sz="0" w:space="0" w:color="auto"/>
                <w:right w:val="none" w:sz="0" w:space="0" w:color="auto"/>
              </w:divBdr>
              <w:divsChild>
                <w:div w:id="979110460">
                  <w:marLeft w:val="480"/>
                  <w:marRight w:val="0"/>
                  <w:marTop w:val="0"/>
                  <w:marBottom w:val="0"/>
                  <w:divBdr>
                    <w:top w:val="none" w:sz="0" w:space="0" w:color="auto"/>
                    <w:left w:val="none" w:sz="0" w:space="0" w:color="auto"/>
                    <w:bottom w:val="none" w:sz="0" w:space="0" w:color="auto"/>
                    <w:right w:val="none" w:sz="0" w:space="0" w:color="auto"/>
                  </w:divBdr>
                  <w:divsChild>
                    <w:div w:id="13000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5545">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857769100">
      <w:bodyDiv w:val="1"/>
      <w:marLeft w:val="0"/>
      <w:marRight w:val="0"/>
      <w:marTop w:val="0"/>
      <w:marBottom w:val="0"/>
      <w:divBdr>
        <w:top w:val="none" w:sz="0" w:space="0" w:color="auto"/>
        <w:left w:val="none" w:sz="0" w:space="0" w:color="auto"/>
        <w:bottom w:val="none" w:sz="0" w:space="0" w:color="auto"/>
        <w:right w:val="none" w:sz="0" w:space="0" w:color="auto"/>
      </w:divBdr>
      <w:divsChild>
        <w:div w:id="1495299363">
          <w:marLeft w:val="0"/>
          <w:marRight w:val="0"/>
          <w:marTop w:val="0"/>
          <w:marBottom w:val="0"/>
          <w:divBdr>
            <w:top w:val="none" w:sz="0" w:space="0" w:color="auto"/>
            <w:left w:val="none" w:sz="0" w:space="0" w:color="auto"/>
            <w:bottom w:val="none" w:sz="0" w:space="0" w:color="auto"/>
            <w:right w:val="none" w:sz="0" w:space="0" w:color="auto"/>
          </w:divBdr>
          <w:divsChild>
            <w:div w:id="553933899">
              <w:marLeft w:val="0"/>
              <w:marRight w:val="0"/>
              <w:marTop w:val="0"/>
              <w:marBottom w:val="0"/>
              <w:divBdr>
                <w:top w:val="none" w:sz="0" w:space="0" w:color="auto"/>
                <w:left w:val="none" w:sz="0" w:space="0" w:color="auto"/>
                <w:bottom w:val="none" w:sz="0" w:space="0" w:color="auto"/>
                <w:right w:val="none" w:sz="0" w:space="0" w:color="auto"/>
              </w:divBdr>
              <w:divsChild>
                <w:div w:id="20329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808284">
      <w:bodyDiv w:val="1"/>
      <w:marLeft w:val="0"/>
      <w:marRight w:val="0"/>
      <w:marTop w:val="0"/>
      <w:marBottom w:val="0"/>
      <w:divBdr>
        <w:top w:val="none" w:sz="0" w:space="0" w:color="auto"/>
        <w:left w:val="none" w:sz="0" w:space="0" w:color="auto"/>
        <w:bottom w:val="none" w:sz="0" w:space="0" w:color="auto"/>
        <w:right w:val="none" w:sz="0" w:space="0" w:color="auto"/>
      </w:divBdr>
      <w:divsChild>
        <w:div w:id="513887814">
          <w:marLeft w:val="0"/>
          <w:marRight w:val="0"/>
          <w:marTop w:val="100"/>
          <w:marBottom w:val="100"/>
          <w:divBdr>
            <w:top w:val="none" w:sz="0" w:space="0" w:color="auto"/>
            <w:left w:val="none" w:sz="0" w:space="0" w:color="auto"/>
            <w:bottom w:val="none" w:sz="0" w:space="0" w:color="auto"/>
            <w:right w:val="none" w:sz="0" w:space="0" w:color="auto"/>
          </w:divBdr>
          <w:divsChild>
            <w:div w:id="1222712736">
              <w:marLeft w:val="0"/>
              <w:marRight w:val="0"/>
              <w:marTop w:val="0"/>
              <w:marBottom w:val="0"/>
              <w:divBdr>
                <w:top w:val="none" w:sz="0" w:space="0" w:color="auto"/>
                <w:left w:val="none" w:sz="0" w:space="0" w:color="auto"/>
                <w:bottom w:val="none" w:sz="0" w:space="0" w:color="auto"/>
                <w:right w:val="none" w:sz="0" w:space="0" w:color="auto"/>
              </w:divBdr>
            </w:div>
          </w:divsChild>
        </w:div>
        <w:div w:id="1653831737">
          <w:marLeft w:val="0"/>
          <w:marRight w:val="0"/>
          <w:marTop w:val="100"/>
          <w:marBottom w:val="100"/>
          <w:divBdr>
            <w:top w:val="none" w:sz="0" w:space="0" w:color="auto"/>
            <w:left w:val="none" w:sz="0" w:space="0" w:color="auto"/>
            <w:bottom w:val="none" w:sz="0" w:space="0" w:color="auto"/>
            <w:right w:val="none" w:sz="0" w:space="0" w:color="auto"/>
          </w:divBdr>
          <w:divsChild>
            <w:div w:id="1462309024">
              <w:marLeft w:val="0"/>
              <w:marRight w:val="0"/>
              <w:marTop w:val="0"/>
              <w:marBottom w:val="0"/>
              <w:divBdr>
                <w:top w:val="none" w:sz="0" w:space="0" w:color="auto"/>
                <w:left w:val="none" w:sz="0" w:space="0" w:color="auto"/>
                <w:bottom w:val="none" w:sz="0" w:space="0" w:color="auto"/>
                <w:right w:val="none" w:sz="0" w:space="0" w:color="auto"/>
              </w:divBdr>
              <w:divsChild>
                <w:div w:id="1367414264">
                  <w:marLeft w:val="480"/>
                  <w:marRight w:val="0"/>
                  <w:marTop w:val="0"/>
                  <w:marBottom w:val="0"/>
                  <w:divBdr>
                    <w:top w:val="none" w:sz="0" w:space="0" w:color="auto"/>
                    <w:left w:val="none" w:sz="0" w:space="0" w:color="auto"/>
                    <w:bottom w:val="none" w:sz="0" w:space="0" w:color="auto"/>
                    <w:right w:val="none" w:sz="0" w:space="0" w:color="auto"/>
                  </w:divBdr>
                  <w:divsChild>
                    <w:div w:id="186832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527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860243342">
      <w:bodyDiv w:val="1"/>
      <w:marLeft w:val="0"/>
      <w:marRight w:val="0"/>
      <w:marTop w:val="0"/>
      <w:marBottom w:val="0"/>
      <w:divBdr>
        <w:top w:val="none" w:sz="0" w:space="0" w:color="auto"/>
        <w:left w:val="none" w:sz="0" w:space="0" w:color="auto"/>
        <w:bottom w:val="none" w:sz="0" w:space="0" w:color="auto"/>
        <w:right w:val="none" w:sz="0" w:space="0" w:color="auto"/>
      </w:divBdr>
      <w:divsChild>
        <w:div w:id="605235053">
          <w:marLeft w:val="0"/>
          <w:marRight w:val="0"/>
          <w:marTop w:val="100"/>
          <w:marBottom w:val="100"/>
          <w:divBdr>
            <w:top w:val="none" w:sz="0" w:space="0" w:color="auto"/>
            <w:left w:val="none" w:sz="0" w:space="0" w:color="auto"/>
            <w:bottom w:val="none" w:sz="0" w:space="0" w:color="auto"/>
            <w:right w:val="none" w:sz="0" w:space="0" w:color="auto"/>
          </w:divBdr>
          <w:divsChild>
            <w:div w:id="439034710">
              <w:marLeft w:val="0"/>
              <w:marRight w:val="0"/>
              <w:marTop w:val="360"/>
              <w:marBottom w:val="0"/>
              <w:divBdr>
                <w:top w:val="none" w:sz="0" w:space="0" w:color="auto"/>
                <w:left w:val="none" w:sz="0" w:space="0" w:color="auto"/>
                <w:bottom w:val="none" w:sz="0" w:space="0" w:color="auto"/>
                <w:right w:val="none" w:sz="0" w:space="0" w:color="auto"/>
              </w:divBdr>
            </w:div>
            <w:div w:id="1429227629">
              <w:marLeft w:val="0"/>
              <w:marRight w:val="0"/>
              <w:marTop w:val="0"/>
              <w:marBottom w:val="0"/>
              <w:divBdr>
                <w:top w:val="none" w:sz="0" w:space="0" w:color="auto"/>
                <w:left w:val="none" w:sz="0" w:space="0" w:color="auto"/>
                <w:bottom w:val="none" w:sz="0" w:space="0" w:color="auto"/>
                <w:right w:val="none" w:sz="0" w:space="0" w:color="auto"/>
              </w:divBdr>
              <w:divsChild>
                <w:div w:id="1997680078">
                  <w:marLeft w:val="480"/>
                  <w:marRight w:val="0"/>
                  <w:marTop w:val="0"/>
                  <w:marBottom w:val="0"/>
                  <w:divBdr>
                    <w:top w:val="none" w:sz="0" w:space="0" w:color="auto"/>
                    <w:left w:val="none" w:sz="0" w:space="0" w:color="auto"/>
                    <w:bottom w:val="none" w:sz="0" w:space="0" w:color="auto"/>
                    <w:right w:val="none" w:sz="0" w:space="0" w:color="auto"/>
                  </w:divBdr>
                  <w:divsChild>
                    <w:div w:id="121419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293043">
          <w:marLeft w:val="0"/>
          <w:marRight w:val="0"/>
          <w:marTop w:val="100"/>
          <w:marBottom w:val="100"/>
          <w:divBdr>
            <w:top w:val="none" w:sz="0" w:space="0" w:color="auto"/>
            <w:left w:val="none" w:sz="0" w:space="0" w:color="auto"/>
            <w:bottom w:val="none" w:sz="0" w:space="0" w:color="auto"/>
            <w:right w:val="none" w:sz="0" w:space="0" w:color="auto"/>
          </w:divBdr>
          <w:divsChild>
            <w:div w:id="5502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4743">
      <w:bodyDiv w:val="1"/>
      <w:marLeft w:val="0"/>
      <w:marRight w:val="0"/>
      <w:marTop w:val="0"/>
      <w:marBottom w:val="0"/>
      <w:divBdr>
        <w:top w:val="none" w:sz="0" w:space="0" w:color="auto"/>
        <w:left w:val="none" w:sz="0" w:space="0" w:color="auto"/>
        <w:bottom w:val="none" w:sz="0" w:space="0" w:color="auto"/>
        <w:right w:val="none" w:sz="0" w:space="0" w:color="auto"/>
      </w:divBdr>
    </w:div>
    <w:div w:id="1893538813">
      <w:bodyDiv w:val="1"/>
      <w:marLeft w:val="0"/>
      <w:marRight w:val="0"/>
      <w:marTop w:val="0"/>
      <w:marBottom w:val="0"/>
      <w:divBdr>
        <w:top w:val="none" w:sz="0" w:space="0" w:color="auto"/>
        <w:left w:val="none" w:sz="0" w:space="0" w:color="auto"/>
        <w:bottom w:val="none" w:sz="0" w:space="0" w:color="auto"/>
        <w:right w:val="none" w:sz="0" w:space="0" w:color="auto"/>
      </w:divBdr>
    </w:div>
    <w:div w:id="1898589320">
      <w:bodyDiv w:val="1"/>
      <w:marLeft w:val="0"/>
      <w:marRight w:val="0"/>
      <w:marTop w:val="0"/>
      <w:marBottom w:val="0"/>
      <w:divBdr>
        <w:top w:val="none" w:sz="0" w:space="0" w:color="auto"/>
        <w:left w:val="none" w:sz="0" w:space="0" w:color="auto"/>
        <w:bottom w:val="none" w:sz="0" w:space="0" w:color="auto"/>
        <w:right w:val="none" w:sz="0" w:space="0" w:color="auto"/>
      </w:divBdr>
    </w:div>
    <w:div w:id="1911697278">
      <w:bodyDiv w:val="1"/>
      <w:marLeft w:val="0"/>
      <w:marRight w:val="0"/>
      <w:marTop w:val="0"/>
      <w:marBottom w:val="0"/>
      <w:divBdr>
        <w:top w:val="none" w:sz="0" w:space="0" w:color="auto"/>
        <w:left w:val="none" w:sz="0" w:space="0" w:color="auto"/>
        <w:bottom w:val="none" w:sz="0" w:space="0" w:color="auto"/>
        <w:right w:val="none" w:sz="0" w:space="0" w:color="auto"/>
      </w:divBdr>
      <w:divsChild>
        <w:div w:id="733968512">
          <w:marLeft w:val="0"/>
          <w:marRight w:val="0"/>
          <w:marTop w:val="100"/>
          <w:marBottom w:val="100"/>
          <w:divBdr>
            <w:top w:val="none" w:sz="0" w:space="0" w:color="auto"/>
            <w:left w:val="none" w:sz="0" w:space="0" w:color="auto"/>
            <w:bottom w:val="none" w:sz="0" w:space="0" w:color="auto"/>
            <w:right w:val="none" w:sz="0" w:space="0" w:color="auto"/>
          </w:divBdr>
          <w:divsChild>
            <w:div w:id="622730830">
              <w:marLeft w:val="0"/>
              <w:marRight w:val="0"/>
              <w:marTop w:val="0"/>
              <w:marBottom w:val="0"/>
              <w:divBdr>
                <w:top w:val="none" w:sz="0" w:space="0" w:color="auto"/>
                <w:left w:val="none" w:sz="0" w:space="0" w:color="auto"/>
                <w:bottom w:val="none" w:sz="0" w:space="0" w:color="auto"/>
                <w:right w:val="none" w:sz="0" w:space="0" w:color="auto"/>
              </w:divBdr>
            </w:div>
          </w:divsChild>
        </w:div>
        <w:div w:id="1121387858">
          <w:marLeft w:val="0"/>
          <w:marRight w:val="0"/>
          <w:marTop w:val="100"/>
          <w:marBottom w:val="100"/>
          <w:divBdr>
            <w:top w:val="none" w:sz="0" w:space="0" w:color="auto"/>
            <w:left w:val="none" w:sz="0" w:space="0" w:color="auto"/>
            <w:bottom w:val="none" w:sz="0" w:space="0" w:color="auto"/>
            <w:right w:val="none" w:sz="0" w:space="0" w:color="auto"/>
          </w:divBdr>
          <w:divsChild>
            <w:div w:id="247275503">
              <w:marLeft w:val="0"/>
              <w:marRight w:val="0"/>
              <w:marTop w:val="0"/>
              <w:marBottom w:val="0"/>
              <w:divBdr>
                <w:top w:val="none" w:sz="0" w:space="0" w:color="auto"/>
                <w:left w:val="none" w:sz="0" w:space="0" w:color="auto"/>
                <w:bottom w:val="none" w:sz="0" w:space="0" w:color="auto"/>
                <w:right w:val="none" w:sz="0" w:space="0" w:color="auto"/>
              </w:divBdr>
              <w:divsChild>
                <w:div w:id="396511534">
                  <w:marLeft w:val="480"/>
                  <w:marRight w:val="0"/>
                  <w:marTop w:val="0"/>
                  <w:marBottom w:val="0"/>
                  <w:divBdr>
                    <w:top w:val="none" w:sz="0" w:space="0" w:color="auto"/>
                    <w:left w:val="none" w:sz="0" w:space="0" w:color="auto"/>
                    <w:bottom w:val="none" w:sz="0" w:space="0" w:color="auto"/>
                    <w:right w:val="none" w:sz="0" w:space="0" w:color="auto"/>
                  </w:divBdr>
                  <w:divsChild>
                    <w:div w:id="14016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71549">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960381516">
      <w:bodyDiv w:val="1"/>
      <w:marLeft w:val="0"/>
      <w:marRight w:val="0"/>
      <w:marTop w:val="0"/>
      <w:marBottom w:val="0"/>
      <w:divBdr>
        <w:top w:val="none" w:sz="0" w:space="0" w:color="auto"/>
        <w:left w:val="none" w:sz="0" w:space="0" w:color="auto"/>
        <w:bottom w:val="none" w:sz="0" w:space="0" w:color="auto"/>
        <w:right w:val="none" w:sz="0" w:space="0" w:color="auto"/>
      </w:divBdr>
      <w:divsChild>
        <w:div w:id="414403012">
          <w:marLeft w:val="0"/>
          <w:marRight w:val="0"/>
          <w:marTop w:val="100"/>
          <w:marBottom w:val="100"/>
          <w:divBdr>
            <w:top w:val="none" w:sz="0" w:space="0" w:color="auto"/>
            <w:left w:val="none" w:sz="0" w:space="0" w:color="auto"/>
            <w:bottom w:val="none" w:sz="0" w:space="0" w:color="auto"/>
            <w:right w:val="none" w:sz="0" w:space="0" w:color="auto"/>
          </w:divBdr>
          <w:divsChild>
            <w:div w:id="389377813">
              <w:marLeft w:val="0"/>
              <w:marRight w:val="0"/>
              <w:marTop w:val="0"/>
              <w:marBottom w:val="0"/>
              <w:divBdr>
                <w:top w:val="none" w:sz="0" w:space="0" w:color="auto"/>
                <w:left w:val="none" w:sz="0" w:space="0" w:color="auto"/>
                <w:bottom w:val="none" w:sz="0" w:space="0" w:color="auto"/>
                <w:right w:val="none" w:sz="0" w:space="0" w:color="auto"/>
              </w:divBdr>
            </w:div>
          </w:divsChild>
        </w:div>
        <w:div w:id="810446586">
          <w:marLeft w:val="0"/>
          <w:marRight w:val="0"/>
          <w:marTop w:val="100"/>
          <w:marBottom w:val="100"/>
          <w:divBdr>
            <w:top w:val="none" w:sz="0" w:space="0" w:color="auto"/>
            <w:left w:val="none" w:sz="0" w:space="0" w:color="auto"/>
            <w:bottom w:val="none" w:sz="0" w:space="0" w:color="auto"/>
            <w:right w:val="none" w:sz="0" w:space="0" w:color="auto"/>
          </w:divBdr>
          <w:divsChild>
            <w:div w:id="99885994">
              <w:marLeft w:val="0"/>
              <w:marRight w:val="0"/>
              <w:marTop w:val="360"/>
              <w:marBottom w:val="0"/>
              <w:divBdr>
                <w:top w:val="none" w:sz="0" w:space="0" w:color="auto"/>
                <w:left w:val="none" w:sz="0" w:space="0" w:color="auto"/>
                <w:bottom w:val="none" w:sz="0" w:space="0" w:color="auto"/>
                <w:right w:val="none" w:sz="0" w:space="0" w:color="auto"/>
              </w:divBdr>
            </w:div>
            <w:div w:id="541483088">
              <w:marLeft w:val="0"/>
              <w:marRight w:val="0"/>
              <w:marTop w:val="0"/>
              <w:marBottom w:val="0"/>
              <w:divBdr>
                <w:top w:val="none" w:sz="0" w:space="0" w:color="auto"/>
                <w:left w:val="none" w:sz="0" w:space="0" w:color="auto"/>
                <w:bottom w:val="none" w:sz="0" w:space="0" w:color="auto"/>
                <w:right w:val="none" w:sz="0" w:space="0" w:color="auto"/>
              </w:divBdr>
              <w:divsChild>
                <w:div w:id="81882614">
                  <w:marLeft w:val="480"/>
                  <w:marRight w:val="0"/>
                  <w:marTop w:val="0"/>
                  <w:marBottom w:val="0"/>
                  <w:divBdr>
                    <w:top w:val="none" w:sz="0" w:space="0" w:color="auto"/>
                    <w:left w:val="none" w:sz="0" w:space="0" w:color="auto"/>
                    <w:bottom w:val="none" w:sz="0" w:space="0" w:color="auto"/>
                    <w:right w:val="none" w:sz="0" w:space="0" w:color="auto"/>
                  </w:divBdr>
                  <w:divsChild>
                    <w:div w:id="13059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91578">
      <w:bodyDiv w:val="1"/>
      <w:marLeft w:val="0"/>
      <w:marRight w:val="0"/>
      <w:marTop w:val="0"/>
      <w:marBottom w:val="0"/>
      <w:divBdr>
        <w:top w:val="none" w:sz="0" w:space="0" w:color="auto"/>
        <w:left w:val="none" w:sz="0" w:space="0" w:color="auto"/>
        <w:bottom w:val="none" w:sz="0" w:space="0" w:color="auto"/>
        <w:right w:val="none" w:sz="0" w:space="0" w:color="auto"/>
      </w:divBdr>
    </w:div>
    <w:div w:id="1988120116">
      <w:bodyDiv w:val="1"/>
      <w:marLeft w:val="0"/>
      <w:marRight w:val="0"/>
      <w:marTop w:val="0"/>
      <w:marBottom w:val="0"/>
      <w:divBdr>
        <w:top w:val="none" w:sz="0" w:space="0" w:color="auto"/>
        <w:left w:val="none" w:sz="0" w:space="0" w:color="auto"/>
        <w:bottom w:val="none" w:sz="0" w:space="0" w:color="auto"/>
        <w:right w:val="none" w:sz="0" w:space="0" w:color="auto"/>
      </w:divBdr>
    </w:div>
    <w:div w:id="1990474866">
      <w:bodyDiv w:val="1"/>
      <w:marLeft w:val="0"/>
      <w:marRight w:val="0"/>
      <w:marTop w:val="0"/>
      <w:marBottom w:val="0"/>
      <w:divBdr>
        <w:top w:val="none" w:sz="0" w:space="0" w:color="auto"/>
        <w:left w:val="none" w:sz="0" w:space="0" w:color="auto"/>
        <w:bottom w:val="none" w:sz="0" w:space="0" w:color="auto"/>
        <w:right w:val="none" w:sz="0" w:space="0" w:color="auto"/>
      </w:divBdr>
      <w:divsChild>
        <w:div w:id="1429541122">
          <w:marLeft w:val="0"/>
          <w:marRight w:val="0"/>
          <w:marTop w:val="100"/>
          <w:marBottom w:val="100"/>
          <w:divBdr>
            <w:top w:val="none" w:sz="0" w:space="0" w:color="auto"/>
            <w:left w:val="none" w:sz="0" w:space="0" w:color="auto"/>
            <w:bottom w:val="none" w:sz="0" w:space="0" w:color="auto"/>
            <w:right w:val="none" w:sz="0" w:space="0" w:color="auto"/>
          </w:divBdr>
          <w:divsChild>
            <w:div w:id="1217471976">
              <w:marLeft w:val="0"/>
              <w:marRight w:val="0"/>
              <w:marTop w:val="0"/>
              <w:marBottom w:val="0"/>
              <w:divBdr>
                <w:top w:val="none" w:sz="0" w:space="0" w:color="auto"/>
                <w:left w:val="none" w:sz="0" w:space="0" w:color="auto"/>
                <w:bottom w:val="none" w:sz="0" w:space="0" w:color="auto"/>
                <w:right w:val="none" w:sz="0" w:space="0" w:color="auto"/>
              </w:divBdr>
            </w:div>
          </w:divsChild>
        </w:div>
        <w:div w:id="1728603108">
          <w:marLeft w:val="0"/>
          <w:marRight w:val="0"/>
          <w:marTop w:val="100"/>
          <w:marBottom w:val="100"/>
          <w:divBdr>
            <w:top w:val="none" w:sz="0" w:space="0" w:color="auto"/>
            <w:left w:val="none" w:sz="0" w:space="0" w:color="auto"/>
            <w:bottom w:val="none" w:sz="0" w:space="0" w:color="auto"/>
            <w:right w:val="none" w:sz="0" w:space="0" w:color="auto"/>
          </w:divBdr>
          <w:divsChild>
            <w:div w:id="792134735">
              <w:marLeft w:val="0"/>
              <w:marRight w:val="0"/>
              <w:marTop w:val="360"/>
              <w:marBottom w:val="0"/>
              <w:divBdr>
                <w:top w:val="none" w:sz="0" w:space="0" w:color="auto"/>
                <w:left w:val="none" w:sz="0" w:space="0" w:color="auto"/>
                <w:bottom w:val="none" w:sz="0" w:space="0" w:color="auto"/>
                <w:right w:val="none" w:sz="0" w:space="0" w:color="auto"/>
              </w:divBdr>
            </w:div>
            <w:div w:id="2105296365">
              <w:marLeft w:val="0"/>
              <w:marRight w:val="0"/>
              <w:marTop w:val="0"/>
              <w:marBottom w:val="0"/>
              <w:divBdr>
                <w:top w:val="none" w:sz="0" w:space="0" w:color="auto"/>
                <w:left w:val="none" w:sz="0" w:space="0" w:color="auto"/>
                <w:bottom w:val="none" w:sz="0" w:space="0" w:color="auto"/>
                <w:right w:val="none" w:sz="0" w:space="0" w:color="auto"/>
              </w:divBdr>
              <w:divsChild>
                <w:div w:id="1416702248">
                  <w:marLeft w:val="480"/>
                  <w:marRight w:val="0"/>
                  <w:marTop w:val="0"/>
                  <w:marBottom w:val="0"/>
                  <w:divBdr>
                    <w:top w:val="none" w:sz="0" w:space="0" w:color="auto"/>
                    <w:left w:val="none" w:sz="0" w:space="0" w:color="auto"/>
                    <w:bottom w:val="none" w:sz="0" w:space="0" w:color="auto"/>
                    <w:right w:val="none" w:sz="0" w:space="0" w:color="auto"/>
                  </w:divBdr>
                  <w:divsChild>
                    <w:div w:id="155176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561862">
      <w:bodyDiv w:val="1"/>
      <w:marLeft w:val="0"/>
      <w:marRight w:val="0"/>
      <w:marTop w:val="0"/>
      <w:marBottom w:val="0"/>
      <w:divBdr>
        <w:top w:val="none" w:sz="0" w:space="0" w:color="auto"/>
        <w:left w:val="none" w:sz="0" w:space="0" w:color="auto"/>
        <w:bottom w:val="none" w:sz="0" w:space="0" w:color="auto"/>
        <w:right w:val="none" w:sz="0" w:space="0" w:color="auto"/>
      </w:divBdr>
    </w:div>
    <w:div w:id="2029940558">
      <w:bodyDiv w:val="1"/>
      <w:marLeft w:val="0"/>
      <w:marRight w:val="0"/>
      <w:marTop w:val="0"/>
      <w:marBottom w:val="0"/>
      <w:divBdr>
        <w:top w:val="none" w:sz="0" w:space="0" w:color="auto"/>
        <w:left w:val="none" w:sz="0" w:space="0" w:color="auto"/>
        <w:bottom w:val="none" w:sz="0" w:space="0" w:color="auto"/>
        <w:right w:val="none" w:sz="0" w:space="0" w:color="auto"/>
      </w:divBdr>
      <w:divsChild>
        <w:div w:id="1318804091">
          <w:marLeft w:val="0"/>
          <w:marRight w:val="0"/>
          <w:marTop w:val="0"/>
          <w:marBottom w:val="0"/>
          <w:divBdr>
            <w:top w:val="none" w:sz="0" w:space="0" w:color="auto"/>
            <w:left w:val="none" w:sz="0" w:space="0" w:color="auto"/>
            <w:bottom w:val="none" w:sz="0" w:space="0" w:color="auto"/>
            <w:right w:val="none" w:sz="0" w:space="0" w:color="auto"/>
          </w:divBdr>
        </w:div>
      </w:divsChild>
    </w:div>
    <w:div w:id="2051109559">
      <w:bodyDiv w:val="1"/>
      <w:marLeft w:val="0"/>
      <w:marRight w:val="0"/>
      <w:marTop w:val="0"/>
      <w:marBottom w:val="0"/>
      <w:divBdr>
        <w:top w:val="none" w:sz="0" w:space="0" w:color="auto"/>
        <w:left w:val="none" w:sz="0" w:space="0" w:color="auto"/>
        <w:bottom w:val="none" w:sz="0" w:space="0" w:color="auto"/>
        <w:right w:val="none" w:sz="0" w:space="0" w:color="auto"/>
      </w:divBdr>
    </w:div>
    <w:div w:id="2077586498">
      <w:bodyDiv w:val="1"/>
      <w:marLeft w:val="0"/>
      <w:marRight w:val="0"/>
      <w:marTop w:val="0"/>
      <w:marBottom w:val="0"/>
      <w:divBdr>
        <w:top w:val="none" w:sz="0" w:space="0" w:color="auto"/>
        <w:left w:val="none" w:sz="0" w:space="0" w:color="auto"/>
        <w:bottom w:val="none" w:sz="0" w:space="0" w:color="auto"/>
        <w:right w:val="none" w:sz="0" w:space="0" w:color="auto"/>
      </w:divBdr>
      <w:divsChild>
        <w:div w:id="59060537">
          <w:marLeft w:val="0"/>
          <w:marRight w:val="0"/>
          <w:marTop w:val="0"/>
          <w:marBottom w:val="0"/>
          <w:divBdr>
            <w:top w:val="none" w:sz="0" w:space="0" w:color="auto"/>
            <w:left w:val="none" w:sz="0" w:space="0" w:color="auto"/>
            <w:bottom w:val="none" w:sz="0" w:space="0" w:color="auto"/>
            <w:right w:val="none" w:sz="0" w:space="0" w:color="auto"/>
          </w:divBdr>
        </w:div>
        <w:div w:id="510224628">
          <w:marLeft w:val="0"/>
          <w:marRight w:val="0"/>
          <w:marTop w:val="0"/>
          <w:marBottom w:val="0"/>
          <w:divBdr>
            <w:top w:val="none" w:sz="0" w:space="0" w:color="auto"/>
            <w:left w:val="none" w:sz="0" w:space="0" w:color="auto"/>
            <w:bottom w:val="none" w:sz="0" w:space="0" w:color="auto"/>
            <w:right w:val="none" w:sz="0" w:space="0" w:color="auto"/>
          </w:divBdr>
        </w:div>
        <w:div w:id="542208730">
          <w:marLeft w:val="0"/>
          <w:marRight w:val="0"/>
          <w:marTop w:val="0"/>
          <w:marBottom w:val="0"/>
          <w:divBdr>
            <w:top w:val="none" w:sz="0" w:space="0" w:color="auto"/>
            <w:left w:val="none" w:sz="0" w:space="0" w:color="auto"/>
            <w:bottom w:val="none" w:sz="0" w:space="0" w:color="auto"/>
            <w:right w:val="none" w:sz="0" w:space="0" w:color="auto"/>
          </w:divBdr>
        </w:div>
        <w:div w:id="1231421562">
          <w:marLeft w:val="0"/>
          <w:marRight w:val="0"/>
          <w:marTop w:val="0"/>
          <w:marBottom w:val="0"/>
          <w:divBdr>
            <w:top w:val="none" w:sz="0" w:space="0" w:color="auto"/>
            <w:left w:val="none" w:sz="0" w:space="0" w:color="auto"/>
            <w:bottom w:val="none" w:sz="0" w:space="0" w:color="auto"/>
            <w:right w:val="none" w:sz="0" w:space="0" w:color="auto"/>
          </w:divBdr>
        </w:div>
        <w:div w:id="1258903144">
          <w:marLeft w:val="0"/>
          <w:marRight w:val="0"/>
          <w:marTop w:val="0"/>
          <w:marBottom w:val="0"/>
          <w:divBdr>
            <w:top w:val="none" w:sz="0" w:space="0" w:color="auto"/>
            <w:left w:val="none" w:sz="0" w:space="0" w:color="auto"/>
            <w:bottom w:val="none" w:sz="0" w:space="0" w:color="auto"/>
            <w:right w:val="none" w:sz="0" w:space="0" w:color="auto"/>
          </w:divBdr>
        </w:div>
        <w:div w:id="1313291618">
          <w:marLeft w:val="0"/>
          <w:marRight w:val="0"/>
          <w:marTop w:val="0"/>
          <w:marBottom w:val="0"/>
          <w:divBdr>
            <w:top w:val="none" w:sz="0" w:space="0" w:color="auto"/>
            <w:left w:val="none" w:sz="0" w:space="0" w:color="auto"/>
            <w:bottom w:val="none" w:sz="0" w:space="0" w:color="auto"/>
            <w:right w:val="none" w:sz="0" w:space="0" w:color="auto"/>
          </w:divBdr>
        </w:div>
        <w:div w:id="1378385230">
          <w:marLeft w:val="0"/>
          <w:marRight w:val="0"/>
          <w:marTop w:val="0"/>
          <w:marBottom w:val="0"/>
          <w:divBdr>
            <w:top w:val="none" w:sz="0" w:space="0" w:color="auto"/>
            <w:left w:val="none" w:sz="0" w:space="0" w:color="auto"/>
            <w:bottom w:val="none" w:sz="0" w:space="0" w:color="auto"/>
            <w:right w:val="none" w:sz="0" w:space="0" w:color="auto"/>
          </w:divBdr>
        </w:div>
        <w:div w:id="1755740409">
          <w:marLeft w:val="0"/>
          <w:marRight w:val="0"/>
          <w:marTop w:val="0"/>
          <w:marBottom w:val="0"/>
          <w:divBdr>
            <w:top w:val="none" w:sz="0" w:space="0" w:color="auto"/>
            <w:left w:val="none" w:sz="0" w:space="0" w:color="auto"/>
            <w:bottom w:val="none" w:sz="0" w:space="0" w:color="auto"/>
            <w:right w:val="none" w:sz="0" w:space="0" w:color="auto"/>
          </w:divBdr>
        </w:div>
        <w:div w:id="1998457110">
          <w:marLeft w:val="0"/>
          <w:marRight w:val="0"/>
          <w:marTop w:val="0"/>
          <w:marBottom w:val="0"/>
          <w:divBdr>
            <w:top w:val="none" w:sz="0" w:space="0" w:color="auto"/>
            <w:left w:val="none" w:sz="0" w:space="0" w:color="auto"/>
            <w:bottom w:val="none" w:sz="0" w:space="0" w:color="auto"/>
            <w:right w:val="none" w:sz="0" w:space="0" w:color="auto"/>
          </w:divBdr>
        </w:div>
      </w:divsChild>
    </w:div>
    <w:div w:id="2080520049">
      <w:bodyDiv w:val="1"/>
      <w:marLeft w:val="0"/>
      <w:marRight w:val="0"/>
      <w:marTop w:val="0"/>
      <w:marBottom w:val="0"/>
      <w:divBdr>
        <w:top w:val="none" w:sz="0" w:space="0" w:color="auto"/>
        <w:left w:val="none" w:sz="0" w:space="0" w:color="auto"/>
        <w:bottom w:val="none" w:sz="0" w:space="0" w:color="auto"/>
        <w:right w:val="none" w:sz="0" w:space="0" w:color="auto"/>
      </w:divBdr>
    </w:div>
    <w:div w:id="2096824417">
      <w:bodyDiv w:val="1"/>
      <w:marLeft w:val="0"/>
      <w:marRight w:val="0"/>
      <w:marTop w:val="0"/>
      <w:marBottom w:val="0"/>
      <w:divBdr>
        <w:top w:val="none" w:sz="0" w:space="0" w:color="auto"/>
        <w:left w:val="none" w:sz="0" w:space="0" w:color="auto"/>
        <w:bottom w:val="none" w:sz="0" w:space="0" w:color="auto"/>
        <w:right w:val="none" w:sz="0" w:space="0" w:color="auto"/>
      </w:divBdr>
    </w:div>
    <w:div w:id="2120449984">
      <w:bodyDiv w:val="1"/>
      <w:marLeft w:val="0"/>
      <w:marRight w:val="0"/>
      <w:marTop w:val="0"/>
      <w:marBottom w:val="0"/>
      <w:divBdr>
        <w:top w:val="none" w:sz="0" w:space="0" w:color="auto"/>
        <w:left w:val="none" w:sz="0" w:space="0" w:color="auto"/>
        <w:bottom w:val="none" w:sz="0" w:space="0" w:color="auto"/>
        <w:right w:val="none" w:sz="0" w:space="0" w:color="auto"/>
      </w:divBdr>
    </w:div>
    <w:div w:id="213779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microsoft.com/office/2020/10/relationships/intelligence" Target="intelligence2.xml" Id="rId63" /><Relationship Type="http://schemas.openxmlformats.org/officeDocument/2006/relationships/endnotes" Target="endnotes.xml" Id="rId7" /><Relationship Type="http://schemas.openxmlformats.org/officeDocument/2006/relationships/numbering" Target="numbering.xml" Id="rId2" /><Relationship Type="http://schemas.microsoft.com/office/2018/08/relationships/commentsExtensible" Target="commentsExtensible.xml" Id="rId11" /><Relationship Type="http://schemas.openxmlformats.org/officeDocument/2006/relationships/footer" Target="footer1.xml" Id="rId58" /><Relationship Type="http://schemas.openxmlformats.org/officeDocument/2006/relationships/webSettings" Target="webSettings.xml" Id="rId5" /><Relationship Type="http://schemas.openxmlformats.org/officeDocument/2006/relationships/theme" Target="theme/theme1.xml" Id="rId61" /><Relationship Type="http://schemas.openxmlformats.org/officeDocument/2006/relationships/comments" Target="comments.xml" Id="rId8" /><Relationship Type="http://schemas.openxmlformats.org/officeDocument/2006/relationships/styles" Target="styles.xml" Id="rId3" /><Relationship Type="http://schemas.openxmlformats.org/officeDocument/2006/relationships/fontTable" Target="fontTable.xml" Id="rId59" /><Relationship Type="http://schemas.openxmlformats.org/officeDocument/2006/relationships/image" Target="media/image11.png" Id="rId54" /><Relationship Type="http://schemas.microsoft.com/office/2019/05/relationships/documenttasks" Target="documenttasks/documenttasks1.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57" /><Relationship Type="http://schemas.microsoft.com/office/2016/09/relationships/commentsIds" Target="commentsIds.xml" Id="rId10" /><Relationship Type="http://schemas.microsoft.com/office/2011/relationships/people" Target="people.xml" Id="rId60" /><Relationship Type="http://schemas.openxmlformats.org/officeDocument/2006/relationships/settings" Target="settings.xml" Id="rId4" /><Relationship Type="http://schemas.microsoft.com/office/2011/relationships/commentsExtended" Target="commentsExtended.xml" Id="rId9" /><Relationship Type="http://schemas.openxmlformats.org/officeDocument/2006/relationships/hyperlink" Target="https://dcs.megaphone.fm/WWO8594473093.mp3?key=1f6804c97668e023a71d497f60c04e34" TargetMode="External" Id="Rc72878b54c4f4c76" /><Relationship Type="http://schemas.openxmlformats.org/officeDocument/2006/relationships/hyperlink" Target="https://podcast9.com/share/episode/P4htqvbOn5W/dave-rubin-on-voting-for-trump-gay-marriage-and-covid-hypocrisy-ep-28" TargetMode="External" Id="R71acf6c441cb4487" /><Relationship Type="http://schemas.openxmlformats.org/officeDocument/2006/relationships/hyperlink" Target="https://www.youtube.com/watch?v=Jwj5g-CwOhw" TargetMode="External" Id="Rd24bdc47b4144b20" /><Relationship Type="http://schemas.openxmlformats.org/officeDocument/2006/relationships/hyperlink" Target="https://www.youtube.com/watch?v=QKcHeiOpOjk" TargetMode="External" Id="R265c055543a34518" /><Relationship Type="http://schemas.openxmlformats.org/officeDocument/2006/relationships/hyperlink" Target="https://www.iheart.com/podcast/1119-travis-and-sexton-57927691/episode/the-rush-limbaugh-show-podcast--74229834/" TargetMode="External" Id="R6064206d422d45b1" /><Relationship Type="http://schemas.openxmlformats.org/officeDocument/2006/relationships/hyperlink" Target="https://podcasts.apple.com/qa/podcast/the-holiday-leftovers-you-cant-ignore-guest-justin-barclay/id620967489?i=1000500504374" TargetMode="External" Id="R806d04673a8d45cd" /><Relationship Type="http://schemas.openxmlformats.org/officeDocument/2006/relationships/hyperlink" Target="https://www.youtube.com/watch?v=fiIl8iFoSbw" TargetMode="External" Id="Rc204c622ef9a451a" /><Relationship Type="http://schemas.openxmlformats.org/officeDocument/2006/relationships/image" Target="/media/imaged.png" Id="Re48cabceb8d94ec8" /><Relationship Type="http://schemas.openxmlformats.org/officeDocument/2006/relationships/image" Target="/media/imagee.png" Id="Re5ba312f8720453d" /><Relationship Type="http://schemas.openxmlformats.org/officeDocument/2006/relationships/image" Target="/media/imagef.png" Id="R10495830c0924351" /><Relationship Type="http://schemas.openxmlformats.org/officeDocument/2006/relationships/image" Target="/media/image10.png" Id="R40bb5f62f7284d36" /><Relationship Type="http://schemas.openxmlformats.org/officeDocument/2006/relationships/image" Target="/media/image11.png" Id="Ra3966ec5ed084275" /><Relationship Type="http://schemas.openxmlformats.org/officeDocument/2006/relationships/image" Target="/media/image12.png" Id="Rf27af8a4e4954e75" /><Relationship Type="http://schemas.openxmlformats.org/officeDocument/2006/relationships/image" Target="/media/image13.png" Id="R3ba2bff725934617" /><Relationship Type="http://schemas.openxmlformats.org/officeDocument/2006/relationships/image" Target="/media/image14.png" Id="R63e16a577678453d" /><Relationship Type="http://schemas.openxmlformats.org/officeDocument/2006/relationships/image" Target="/media/image15.png" Id="R9eec3f84386c4b5c" /><Relationship Type="http://schemas.openxmlformats.org/officeDocument/2006/relationships/image" Target="/media/image16.png" Id="Rda1f2abd34bd480b" /><Relationship Type="http://schemas.openxmlformats.org/officeDocument/2006/relationships/image" Target="/media/image17.png" Id="Rb2085eead9d646fc" /><Relationship Type="http://schemas.openxmlformats.org/officeDocument/2006/relationships/image" Target="/media/image18.png" Id="R339f8e85ea264038" /><Relationship Type="http://schemas.openxmlformats.org/officeDocument/2006/relationships/image" Target="/media/image19.png" Id="Re2ab71bb277f4be2" /><Relationship Type="http://schemas.openxmlformats.org/officeDocument/2006/relationships/image" Target="/media/image1a.png" Id="R4daa3368c1d744cf" /><Relationship Type="http://schemas.openxmlformats.org/officeDocument/2006/relationships/hyperlink" Target="https://stackoverflow.com/help/privileges/vote-up" TargetMode="External" Id="R97e5f0409d354691" /><Relationship Type="http://schemas.openxmlformats.org/officeDocument/2006/relationships/hyperlink" Target="https://meta.discourse.org/t/discourse-voting/40121?u=joebuhlig" TargetMode="External" Id="R11fe3f0b2b26433f" /><Relationship Type="http://schemas.openxmlformats.org/officeDocument/2006/relationships/hyperlink" Target="https://gizmodo.com/reddit-is-tearing-itself-apart-1789406294" TargetMode="External" Id="Rb40d6e7acfeb456c" /><Relationship Type="http://schemas.openxmlformats.org/officeDocument/2006/relationships/image" Target="/media/image3.tiff" Id="Rb63198fcbd6f4b47" /><Relationship Type="http://schemas.openxmlformats.org/officeDocument/2006/relationships/image" Target="/media/image4.tiff" Id="Rc5bd37ebbb5c4196" /></Relationships>
</file>

<file path=word/_rels/footnotes.xml.rels>&#65279;<?xml version="1.0" encoding="utf-8"?><Relationships xmlns="http://schemas.openxmlformats.org/package/2006/relationships"><Relationship Type="http://schemas.openxmlformats.org/officeDocument/2006/relationships/hyperlink" Target="https://www.cambridge.org/core/journals/political-analysis/article/birds-of-the-same-feather-tweet-together-bayesian-ideal-point-estimation-using-twitter-data/91E37205F69AEA32EF27F12563DC2A0A" TargetMode="External" Id="R0f099feef48045ab" /><Relationship Type="http://schemas.openxmlformats.org/officeDocument/2006/relationships/hyperlink" Target="https://github.com/pablobarbera/twitter_ideology" TargetMode="External" Id="Re9097829a6c54c18" /><Relationship Type="http://schemas.openxmlformats.org/officeDocument/2006/relationships/hyperlink" Target="https://www.politifact.com/factchecks/2019/jan/09/donald-trump/no-democrats-didnt-ask-steel-wall-donald-trump/" TargetMode="External" Id="Rb63c3d76a3d24e41" /><Relationship Type="http://schemas.openxmlformats.org/officeDocument/2006/relationships/hyperlink" Target="https://www.npr.org/2022/01/21/1074442185/joe-rogan-doctor-covid-podcast-spotify-misinformation" TargetMode="External" Id="Rba4e99f38c994c4c" /><Relationship Type="http://schemas.openxmlformats.org/officeDocument/2006/relationships/hyperlink" Target="https://www.youtube.com/watch?v=pQiv8I9Peqk" TargetMode="External" Id="R2c17c1d619cc4db5" /><Relationship Type="http://schemas.openxmlformats.org/officeDocument/2006/relationships/hyperlink" Target="https://youtu.be/EWtyYaf5h1Q?t=612" TargetMode="External" Id="R0a2d0389db8149bb" /><Relationship Type="http://schemas.openxmlformats.org/officeDocument/2006/relationships/hyperlink" Target="https://support.google.com/websearch/answer/10622781?hl=en" TargetMode="External" Id="R4ab007e4ffaf4c9f" /><Relationship Type="http://schemas.openxmlformats.org/officeDocument/2006/relationships/hyperlink" Target="https://legal.yahoo.com/us/en/yahoo/privacy/products/searchservices/index.html" TargetMode="External" Id="Rf40e4b42c3ad4c7e" /><Relationship Type="http://schemas.openxmlformats.org/officeDocument/2006/relationships/hyperlink" Target="https://www.bing.com/webmasters/help/webmaster-guidelines-30fba23a" TargetMode="External" Id="R848dc5c6398840ed" /><Relationship Type="http://schemas.openxmlformats.org/officeDocument/2006/relationships/hyperlink" Target="https://ncbi.nlm.nih.gov/pmc/articles/PMC7538912/" TargetMode="External" Id="Rba2caf5fd7b94b69" /><Relationship Type="http://schemas.openxmlformats.org/officeDocument/2006/relationships/hyperlink" Target="https://www.technologyreview.com/2020/03/17/905279/facebook-twitter-social-media-infodemic-misinformation/" TargetMode="External" Id="R431e8ebce7794a79" /><Relationship Type="http://schemas.openxmlformats.org/officeDocument/2006/relationships/hyperlink" Target="https://theconversation.com/social-media-fuels-wave-of-coronavirus-misinformation-as-users-focus-on-popularity-not-accuracy-135179" TargetMode="External" Id="R77afb8cd0a344c38" /><Relationship Type="http://schemas.openxmlformats.org/officeDocument/2006/relationships/hyperlink" Target="https://www.statista.com/statistics/1291360/podcast-listeners-worldwide/?utm_campaign=adtech.podnews.net%3A2022-07-19&amp;utm_medium=email&amp;utm_source=adtech.podnews.net" TargetMode="External" Id="R2604d331c30d412c" /><Relationship Type="http://schemas.openxmlformats.org/officeDocument/2006/relationships/hyperlink" Target="https://www.brookings.edu/techstream/prominent-political-podcasters-played-key-role-in-spreading-the-big-lie/" TargetMode="External" Id="Re816484e45dd4605" /><Relationship Type="http://schemas.openxmlformats.org/officeDocument/2006/relationships/hyperlink" Target="https://www.youtube.com/watch?v=Jwj5g-CwOhw" TargetMode="External" Id="R20dc9551f02c420e" /><Relationship Type="http://schemas.openxmlformats.org/officeDocument/2006/relationships/hyperlink" Target="https://www.youtube.com/watch?v=QKcHeiOpOjk" TargetMode="External" Id="R89b3a826771647ca" /><Relationship Type="http://schemas.openxmlformats.org/officeDocument/2006/relationships/hyperlink" Target="https://www.iheart.com/podcast/1119-travis-and-sexton-57927691/episode/the-rush-limbaugh-show-podcast--74229834/" TargetMode="External" Id="Rcf4bb22487cd4a14" /><Relationship Type="http://schemas.openxmlformats.org/officeDocument/2006/relationships/hyperlink" Target="https://podcasts.apple.com/qa/podcast/the-holiday-leftovers-you-cant-ignore-guest-justin-barclay/id620967489?i=1000500504374" TargetMode="External" Id="R2b4bcb593b754001" /><Relationship Type="http://schemas.openxmlformats.org/officeDocument/2006/relationships/hyperlink" Target="https://www.youtube.com/watch?v=fiIl8iFoSbw" TargetMode="External" Id="Rd8dd2073ea1f4acf" /><Relationship Type="http://schemas.openxmlformats.org/officeDocument/2006/relationships/hyperlink" Target="https://bipartisanpolicy.org/blog/december-electoral-dates/" TargetMode="External" Id="Ra7047775014743f0" /><Relationship Type="http://schemas.openxmlformats.org/officeDocument/2006/relationships/hyperlink" Target="https://www.brookings.edu/techstream/popular-podcasters-spread-russian-disinformation-about-ukraine-biolabs/." TargetMode="External" Id="Rc58c555aa61e452d" /><Relationship Type="http://schemas.openxmlformats.org/officeDocument/2006/relationships/hyperlink" Target="https://www.theguardian.com/us-news/2020/nov/10/whoa-fox-news-cuts-off-kayleigh-mcenany-for-votes-spiel" TargetMode="External" Id="Rafdcfac990714ed0" /><Relationship Type="http://schemas.openxmlformats.org/officeDocument/2006/relationships/hyperlink" Target="https://www.theguardian.com/us-news/2020/nov/07/rupert-murdoch-owned-us-outlets-turn-on-trump-urging-him-to-concede-with-grace" TargetMode="External" Id="Rcf7c5a80e4c64036" /><Relationship Type="http://schemas.openxmlformats.org/officeDocument/2006/relationships/hyperlink" Target="https://www.smartmatic.com/us/media/article/smartmatic-demands-justice-for-defamation/" TargetMode="External" Id="R730d9ef92fe7475f" /><Relationship Type="http://schemas.openxmlformats.org/officeDocument/2006/relationships/hyperlink" Target="https://www.cnbc.com/2020/12/14/smartmatic-demands-retractions-from-fox-newsmax-oan.html." TargetMode="External" Id="Rfdfd609b2777418d" /><Relationship Type="http://schemas.openxmlformats.org/officeDocument/2006/relationships/hyperlink" Target="https://www.cartercenter.org/news/pr/2021/democracy-big-lie-big-tech-report-100621.html" TargetMode="External" Id="R9946cb4685d743fb" /><Relationship Type="http://schemas.openxmlformats.org/officeDocument/2006/relationships/hyperlink" Target="https://www.npr.org/2021/10/22/1048543513/facebook-groups-jan-6-insurrection" TargetMode="External" Id="Rdd5ea49636f64aec" /><Relationship Type="http://schemas.openxmlformats.org/officeDocument/2006/relationships/hyperlink" Target="https://www.wired.com/story/plaintext-trump-ban-easy-fixing-facebook-twitter-hard/" TargetMode="External" Id="Rc52211980a614562" /><Relationship Type="http://schemas.openxmlformats.org/officeDocument/2006/relationships/hyperlink" Target="https://slate.com/technology/2021/05/maricopa-county-arizona-2020-vote-recount-misinformation.html" TargetMode="External" Id="Rdb69bfbe56894a9a" /><Relationship Type="http://schemas.openxmlformats.org/officeDocument/2006/relationships/hyperlink" Target="https://hbr.org/2021/01/how-to-hold-social-media-accountable-for-undermining-democracy" TargetMode="External" Id="Rbe877a0ae8a94849" /><Relationship Type="http://schemas.openxmlformats.org/officeDocument/2006/relationships/hyperlink" Target="https://www.nytimes.com/2020/11/04/us/politics/trump-twitter-labels.html" TargetMode="External" Id="R8438a17ed98f4338" /><Relationship Type="http://schemas.openxmlformats.org/officeDocument/2006/relationships/hyperlink" Target="https://blog.twitter.com/en_us/topics/company/2020/2020-election-update." TargetMode="External" Id="Rcd1939452fdb4913" /><Relationship Type="http://schemas.openxmlformats.org/officeDocument/2006/relationships/hyperlink" Target="https://www.nytimes.com/2020/11/05/technology/stop-the-steal-facebook-group.html." TargetMode="External" Id="R8374ddc71a244aea" /><Relationship Type="http://schemas.openxmlformats.org/officeDocument/2006/relationships/hyperlink" Target="https://www.brookings.edu/techstream/understanding-medical-uncertainty-in-the-hydroxychloroquine-debate/" TargetMode="External" Id="R3c3369b7392d42c6" /><Relationship Type="http://schemas.openxmlformats.org/officeDocument/2006/relationships/hyperlink" Target="https://www.podcastinsights.com/top-us-podcasts/" TargetMode="External" Id="R0da8bcd2aeae4368" /><Relationship Type="http://schemas.openxmlformats.org/officeDocument/2006/relationships/hyperlink" Target="https://www.npr.org/2022/08/06/1115936712/how-alex-jones-helped-mainstream-conspiracy-theories-into-american-life" TargetMode="External" Id="R5d9d91e448bf442c" /><Relationship Type="http://schemas.openxmlformats.org/officeDocument/2006/relationships/hyperlink" Target="https://www.washingtonpost.com/politics/2021/05/03/joe-rogan-told-his-millions-listeners-not-take-his-anti-vaccine-advice-seriously-is-it-too-late/" TargetMode="External" Id="R45ad911d1b874dfa" /><Relationship Type="http://schemas.openxmlformats.org/officeDocument/2006/relationships/hyperlink" Target="https://www.businessinsider.com/joe-rogan-experience-spotify-podcast-covid-vaccine-coronavirus-children-2021-4" TargetMode="External" Id="R678b5db8c88c422e" /><Relationship Type="http://schemas.openxmlformats.org/officeDocument/2006/relationships/hyperlink" Target="https://www.cambridge.org/core/journals/political-analysis/article/birds-of-the-same-feather-tweet-together-bayesian-ideal-point-estimation-using-twitter-data/91E37205F69AEA32EF27F12563DC2A0A" TargetMode="External" Id="Rc81d5b5dd85c48df" /></Relationships>
</file>

<file path=word/documenttasks/documenttasks1.xml><?xml version="1.0" encoding="utf-8"?>
<t:Tasks xmlns:t="http://schemas.microsoft.com/office/tasks/2019/documenttasks" xmlns:oel="http://schemas.microsoft.com/office/2019/extlst">
  <t:Task id="{45E1E267-536E-40F2-811C-5A8F602D0AF1}">
    <t:Anchor>
      <t:Comment id="1983702723"/>
    </t:Anchor>
    <t:History>
      <t:Event id="{B3560A84-5081-428B-8B40-0FCE9F1DDBCB}" time="2022-06-23T13:49:47.87Z">
        <t:Attribution userId="S::vwirtschafter@brookings.edu::98a17e74-cc87-4feb-870c-2edcd9cec525" userProvider="AD" userName="Valerie Wirtschafter"/>
        <t:Anchor>
          <t:Comment id="1983702723"/>
        </t:Anchor>
        <t:Create/>
      </t:Event>
      <t:Event id="{65551C2F-11A9-405A-A367-295DB86219AC}" time="2022-06-23T13:49:47.87Z">
        <t:Attribution userId="S::vwirtschafter@brookings.edu::98a17e74-cc87-4feb-870c-2edcd9cec525" userProvider="AD" userName="Valerie Wirtschafter"/>
        <t:Anchor>
          <t:Comment id="1983702723"/>
        </t:Anchor>
        <t:Assign userId="S::CHanson@brookings.edu::9c9f7c6e-aef0-4de7-9298-266dd0ab1712" userProvider="AD" userName="Charles Hanson"/>
      </t:Event>
      <t:Event id="{896EC79D-6323-436A-A8B7-0385DD0E4F4F}" time="2022-06-23T13:49:47.87Z">
        <t:Attribution userId="S::vwirtschafter@brookings.edu::98a17e74-cc87-4feb-870c-2edcd9cec525" userProvider="AD" userName="Valerie Wirtschafter"/>
        <t:Anchor>
          <t:Comment id="1983702723"/>
        </t:Anchor>
        <t:SetTitle title="@Charles Hanson-- beyond just going through the report and see where gap are and adding some suggestions, this would be a great place to get your help summarizing some of the conversations around misinformation tied to the pandemic!"/>
      </t:Event>
    </t:History>
  </t:Task>
  <t:Task id="{AC794F13-1F26-4C75-99F8-710B7EA5B590}">
    <t:Anchor>
      <t:Comment id="1274445424"/>
    </t:Anchor>
    <t:History>
      <t:Event id="{71C86FBA-6146-4739-A27D-148FEB1D4054}" time="2022-06-23T13:50:57.836Z">
        <t:Attribution userId="S::vwirtschafter@brookings.edu::98a17e74-cc87-4feb-870c-2edcd9cec525" userProvider="AD" userName="Valerie Wirtschafter"/>
        <t:Anchor>
          <t:Comment id="1274445424"/>
        </t:Anchor>
        <t:Create/>
      </t:Event>
      <t:Event id="{6920539A-1390-4F22-9D2C-F1766319BEEC}" time="2022-06-23T13:50:57.836Z">
        <t:Attribution userId="S::vwirtschafter@brookings.edu::98a17e74-cc87-4feb-870c-2edcd9cec525" userProvider="AD" userName="Valerie Wirtschafter"/>
        <t:Anchor>
          <t:Comment id="1274445424"/>
        </t:Anchor>
        <t:Assign userId="S::CHanson@brookings.edu::9c9f7c6e-aef0-4de7-9298-266dd0ab1712" userProvider="AD" userName="Charles Hanson"/>
      </t:Event>
      <t:Event id="{BF3BC97F-ED48-428E-8475-36AA7AA16838}" time="2022-06-23T13:50:57.836Z">
        <t:Attribution userId="S::vwirtschafter@brookings.edu::98a17e74-cc87-4feb-870c-2edcd9cec525" userProvider="AD" userName="Valerie Wirtschafter"/>
        <t:Anchor>
          <t:Comment id="1274445424"/>
        </t:Anchor>
        <t:SetTitle title="@Charles Hanson, here is another area! This is a transcript of a podcast Chris and I did. Interwoven here are some policy recommendations, and i'd love to go through these and pull out the actual policy suggestions into a list so we can further build …"/>
      </t:Event>
    </t:History>
  </t:Task>
  <t:Task id="{2E0F7C8F-9D81-414D-AEE5-D6A8BB6B2D9A}">
    <t:Anchor>
      <t:Comment id="468084874"/>
    </t:Anchor>
    <t:History>
      <t:Event id="{3B0D0799-1782-463E-AB5E-6023A73DA9A1}" time="2022-10-14T20:19:45.612Z">
        <t:Attribution userId="S::vwirtschafter@brookings.edu::98a17e74-cc87-4feb-870c-2edcd9cec525" userProvider="AD" userName="Valerie Wirtschafter"/>
        <t:Anchor>
          <t:Comment id="468084874"/>
        </t:Anchor>
        <t:Create/>
      </t:Event>
      <t:Event id="{7DA0056B-582A-4963-9B51-ACAB02F5CA8D}" time="2022-10-14T20:19:45.612Z">
        <t:Attribution userId="S::vwirtschafter@brookings.edu::98a17e74-cc87-4feb-870c-2edcd9cec525" userProvider="AD" userName="Valerie Wirtschafter"/>
        <t:Anchor>
          <t:Comment id="468084874"/>
        </t:Anchor>
        <t:Assign userId="S::ISharon@brookings.edu::34cfbe36-2f70-4085-8de6-5d0de5960d11" userProvider="AD" userName="Isabelle Sharon"/>
      </t:Event>
      <t:Event id="{4A0FB6D9-AD0A-4915-B331-FDA17C641B41}" time="2022-10-14T20:19:45.612Z">
        <t:Attribution userId="S::vwirtschafter@brookings.edu::98a17e74-cc87-4feb-870c-2edcd9cec525" userProvider="AD" userName="Valerie Wirtschafter"/>
        <t:Anchor>
          <t:Comment id="468084874"/>
        </t:Anchor>
        <t:SetTitle title="@Isabelle Sharon -- can you fill in when you finish the spreadsheet?"/>
      </t:Event>
    </t:History>
  </t:Task>
  <t:Task id="{135B3070-58C3-4350-82DE-F16F3999AFCA}">
    <t:Anchor>
      <t:Comment id="1435427455"/>
    </t:Anchor>
    <t:History>
      <t:Event id="{5C7BB90D-3993-4C30-B8DE-5E6971672378}" time="2022-10-24T13:51:34.544Z">
        <t:Attribution userId="S::vwirtschafter@brookings.edu::98a17e74-cc87-4feb-870c-2edcd9cec525" userProvider="AD" userName="Valerie Wirtschafter"/>
        <t:Anchor>
          <t:Comment id="1435427455"/>
        </t:Anchor>
        <t:Create/>
      </t:Event>
      <t:Event id="{153C846D-AE74-4DAF-B438-9689F640EF47}" time="2022-10-24T13:51:34.544Z">
        <t:Attribution userId="S::vwirtschafter@brookings.edu::98a17e74-cc87-4feb-870c-2edcd9cec525" userProvider="AD" userName="Valerie Wirtschafter"/>
        <t:Anchor>
          <t:Comment id="1435427455"/>
        </t:Anchor>
        <t:Assign userId="S::MChen@brookings.edu::be051a7b-6f61-479a-a444-c7e107570b94" userProvider="AD" userName="Melody Chen"/>
      </t:Event>
      <t:Event id="{A6CCDBCB-E149-4972-B937-2864A314EBFF}" time="2022-10-24T13:51:34.544Z">
        <t:Attribution userId="S::vwirtschafter@brookings.edu::98a17e74-cc87-4feb-870c-2edcd9cec525" userProvider="AD" userName="Valerie Wirtschafter"/>
        <t:Anchor>
          <t:Comment id="1435427455"/>
        </t:Anchor>
        <t:SetTitle title="@Melody Chen -- can you add the description language for elections, health and science and crime and guns?"/>
      </t:Event>
    </t:History>
  </t:Task>
  <t:Task id="{DB46E79D-953B-4C7B-B53F-ADC191378BFA}">
    <t:Anchor>
      <t:Comment id="2119821519"/>
    </t:Anchor>
    <t:History>
      <t:Event id="{362326F4-A231-4AA3-B221-73AE96F7223B}" time="2022-10-27T19:05:55.353Z">
        <t:Attribution userId="S::isharon@brookings.edu::34cfbe36-2f70-4085-8de6-5d0de5960d11" userProvider="AD" userName="Isabelle Sharon"/>
        <t:Anchor>
          <t:Comment id="1564395291"/>
        </t:Anchor>
        <t:Create/>
      </t:Event>
      <t:Event id="{304AA444-3698-4B3E-9D60-EB46A7F221E2}" time="2022-10-27T19:05:55.353Z">
        <t:Attribution userId="S::isharon@brookings.edu::34cfbe36-2f70-4085-8de6-5d0de5960d11" userProvider="AD" userName="Isabelle Sharon"/>
        <t:Anchor>
          <t:Comment id="1564395291"/>
        </t:Anchor>
        <t:Assign userId="S::ISharon@brookings.edu::34cfbe36-2f70-4085-8de6-5d0de5960d11" userProvider="AD" userName="Isabelle Sharon"/>
      </t:Event>
      <t:Event id="{5DB588C5-8103-4B72-84EC-6F7DE4A49ED4}" time="2022-10-27T19:05:55.353Z">
        <t:Attribution userId="S::isharon@brookings.edu::34cfbe36-2f70-4085-8de6-5d0de5960d11" userProvider="AD" userName="Isabelle Sharon"/>
        <t:Anchor>
          <t:Comment id="1564395291"/>
        </t:Anchor>
        <t:SetTitle title="@Isabelle Sharon"/>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C52CA-E4BB-A640-ADBB-638020F508D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Valerie Wirtschafter</dc:creator>
  <keywords/>
  <dc:description/>
  <lastModifiedBy>Derek Belle</lastModifiedBy>
  <revision>525</revision>
  <dcterms:created xsi:type="dcterms:W3CDTF">2022-01-06T22:20:00.0000000Z</dcterms:created>
  <dcterms:modified xsi:type="dcterms:W3CDTF">2022-11-02T14:27:46.7559666Z</dcterms:modified>
</coreProperties>
</file>